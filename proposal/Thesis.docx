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FB27C" w14:textId="57AF1AAF" w:rsidR="00317985" w:rsidRDefault="00317985" w:rsidP="00854C52">
      <w:pPr>
        <w:pStyle w:val="NormalWeb"/>
        <w:bidi/>
        <w:spacing w:before="0" w:beforeAutospacing="0" w:after="0" w:afterAutospacing="0" w:line="360" w:lineRule="auto"/>
        <w:ind w:firstLine="720"/>
        <w:jc w:val="center"/>
        <w:rPr>
          <w:ins w:id="0" w:author="Eyal Trabelsi" w:date="2021-10-16T09:51:00Z"/>
          <w:rFonts w:asciiTheme="majorBidi" w:hAnsiTheme="majorBidi" w:cstheme="majorBidi"/>
          <w:b/>
          <w:bCs/>
          <w:color w:val="000000" w:themeColor="text1"/>
          <w:sz w:val="28"/>
          <w:szCs w:val="28"/>
        </w:rPr>
      </w:pPr>
      <w:ins w:id="1" w:author="Eyal Trabelsi" w:date="2021-10-16T09:51:00Z">
        <w:r>
          <w:rPr>
            <w:rFonts w:ascii="David Libre" w:eastAsia="David Libre" w:hAnsi="David Libre" w:cs="David Libre"/>
            <w:b/>
            <w:noProof/>
            <w:sz w:val="28"/>
            <w:szCs w:val="28"/>
          </w:rPr>
          <w:drawing>
            <wp:inline distT="114300" distB="114300" distL="114300" distR="114300" wp14:anchorId="739F8B08" wp14:editId="4AA59B7B">
              <wp:extent cx="723900" cy="647700"/>
              <wp:effectExtent l="0" t="0" r="0" b="0"/>
              <wp:docPr id="33" name="image2.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png" descr="Icon&#10;&#10;Description automatically generated"/>
                      <pic:cNvPicPr preferRelativeResize="0"/>
                    </pic:nvPicPr>
                    <pic:blipFill>
                      <a:blip r:embed="rId8"/>
                      <a:srcRect/>
                      <a:stretch>
                        <a:fillRect/>
                      </a:stretch>
                    </pic:blipFill>
                    <pic:spPr>
                      <a:xfrm>
                        <a:off x="0" y="0"/>
                        <a:ext cx="723900" cy="647700"/>
                      </a:xfrm>
                      <a:prstGeom prst="rect">
                        <a:avLst/>
                      </a:prstGeom>
                      <a:ln/>
                    </pic:spPr>
                  </pic:pic>
                </a:graphicData>
              </a:graphic>
            </wp:inline>
          </w:drawing>
        </w:r>
      </w:ins>
    </w:p>
    <w:p w14:paraId="5AC51BE8" w14:textId="71550221" w:rsidR="00DA7B7B" w:rsidRPr="00085C88" w:rsidRDefault="00DA7B7B" w:rsidP="00317985">
      <w:pPr>
        <w:pStyle w:val="NormalWeb"/>
        <w:bidi/>
        <w:spacing w:before="0" w:beforeAutospacing="0" w:after="0" w:afterAutospacing="0" w:line="360" w:lineRule="auto"/>
        <w:ind w:firstLine="720"/>
        <w:jc w:val="center"/>
        <w:rPr>
          <w:rFonts w:asciiTheme="majorBidi" w:hAnsiTheme="majorBidi" w:cstheme="majorBidi"/>
          <w:color w:val="000000" w:themeColor="text1"/>
        </w:rPr>
      </w:pPr>
      <w:r w:rsidRPr="00085C88">
        <w:rPr>
          <w:rFonts w:asciiTheme="majorBidi" w:hAnsiTheme="majorBidi" w:cstheme="majorBidi"/>
          <w:b/>
          <w:bCs/>
          <w:color w:val="000000" w:themeColor="text1"/>
          <w:sz w:val="28"/>
          <w:szCs w:val="28"/>
        </w:rPr>
        <w:t>The Open University of Israel</w:t>
      </w:r>
    </w:p>
    <w:p w14:paraId="56CC6D32" w14:textId="77777777" w:rsidR="00DA7B7B" w:rsidRPr="00085C88" w:rsidRDefault="00DA7B7B" w:rsidP="00F579FA">
      <w:pPr>
        <w:pStyle w:val="NormalWeb"/>
        <w:bidi/>
        <w:spacing w:before="0" w:beforeAutospacing="0" w:after="0" w:afterAutospacing="0" w:line="360" w:lineRule="auto"/>
        <w:jc w:val="center"/>
        <w:rPr>
          <w:rFonts w:asciiTheme="majorBidi" w:hAnsiTheme="majorBidi" w:cstheme="majorBidi"/>
          <w:color w:val="000000" w:themeColor="text1"/>
          <w:rtl/>
        </w:rPr>
      </w:pPr>
      <w:r w:rsidRPr="00085C88">
        <w:rPr>
          <w:rFonts w:asciiTheme="majorBidi" w:hAnsiTheme="majorBidi" w:cstheme="majorBidi"/>
          <w:b/>
          <w:bCs/>
          <w:color w:val="000000" w:themeColor="text1"/>
          <w:sz w:val="28"/>
          <w:szCs w:val="28"/>
        </w:rPr>
        <w:t>Department of Mathematics and Computer Science</w:t>
      </w:r>
      <w:r w:rsidRPr="00085C88">
        <w:rPr>
          <w:rFonts w:asciiTheme="majorBidi" w:hAnsiTheme="majorBidi" w:cstheme="majorBidi"/>
          <w:b/>
          <w:bCs/>
          <w:color w:val="000000" w:themeColor="text1"/>
          <w:sz w:val="28"/>
          <w:szCs w:val="28"/>
          <w:rtl/>
        </w:rPr>
        <w:t>  </w:t>
      </w:r>
    </w:p>
    <w:p w14:paraId="7B85EFCD" w14:textId="77777777" w:rsidR="00DA7B7B" w:rsidRPr="00085C88" w:rsidRDefault="00DA7B7B" w:rsidP="00F579FA">
      <w:pPr>
        <w:spacing w:after="240" w:line="360" w:lineRule="auto"/>
        <w:rPr>
          <w:rFonts w:asciiTheme="majorBidi" w:hAnsiTheme="majorBidi" w:cstheme="majorBidi"/>
          <w:color w:val="000000" w:themeColor="text1"/>
          <w:rtl/>
        </w:rPr>
      </w:pPr>
      <w:r w:rsidRPr="00085C88">
        <w:rPr>
          <w:rFonts w:asciiTheme="majorBidi" w:hAnsiTheme="majorBidi" w:cstheme="majorBidi"/>
          <w:color w:val="000000" w:themeColor="text1"/>
        </w:rPr>
        <w:br/>
      </w:r>
      <w:r w:rsidRPr="00085C88">
        <w:rPr>
          <w:rFonts w:asciiTheme="majorBidi" w:hAnsiTheme="majorBidi" w:cstheme="majorBidi"/>
          <w:color w:val="000000" w:themeColor="text1"/>
        </w:rPr>
        <w:br/>
      </w:r>
      <w:r w:rsidRPr="00085C88">
        <w:rPr>
          <w:rFonts w:asciiTheme="majorBidi" w:hAnsiTheme="majorBidi" w:cstheme="majorBidi"/>
          <w:color w:val="000000" w:themeColor="text1"/>
        </w:rPr>
        <w:br/>
      </w:r>
    </w:p>
    <w:p w14:paraId="2544E58F" w14:textId="77777777" w:rsidR="00DA7B7B" w:rsidRPr="00085C88" w:rsidRDefault="00DA7B7B" w:rsidP="00F579FA">
      <w:pPr>
        <w:pStyle w:val="NormalWeb"/>
        <w:spacing w:before="0" w:beforeAutospacing="0" w:after="0" w:afterAutospacing="0" w:line="360" w:lineRule="auto"/>
        <w:jc w:val="center"/>
        <w:rPr>
          <w:rFonts w:asciiTheme="majorBidi" w:hAnsiTheme="majorBidi" w:cstheme="majorBidi"/>
          <w:color w:val="000000" w:themeColor="text1"/>
          <w:sz w:val="40"/>
          <w:szCs w:val="40"/>
        </w:rPr>
      </w:pPr>
      <w:r w:rsidRPr="00085C88">
        <w:rPr>
          <w:rFonts w:asciiTheme="majorBidi" w:hAnsiTheme="majorBidi" w:cstheme="majorBidi"/>
          <w:b/>
          <w:bCs/>
          <w:color w:val="000000" w:themeColor="text1"/>
          <w:sz w:val="40"/>
          <w:szCs w:val="40"/>
        </w:rPr>
        <w:t>Visualizing Database Execution Plans using Sankey</w:t>
      </w:r>
    </w:p>
    <w:p w14:paraId="5F27751D" w14:textId="6965C93F" w:rsidR="00DA7B7B" w:rsidRPr="00085C88" w:rsidRDefault="00DA7B7B" w:rsidP="00085C88">
      <w:pPr>
        <w:spacing w:after="240" w:line="360" w:lineRule="auto"/>
        <w:rPr>
          <w:rFonts w:asciiTheme="majorBidi" w:hAnsiTheme="majorBidi" w:cstheme="majorBidi"/>
          <w:color w:val="000000" w:themeColor="text1"/>
        </w:rPr>
      </w:pPr>
      <w:r w:rsidRPr="00085C88">
        <w:rPr>
          <w:rFonts w:asciiTheme="majorBidi" w:hAnsiTheme="majorBidi" w:cstheme="majorBidi"/>
          <w:color w:val="000000" w:themeColor="text1"/>
        </w:rPr>
        <w:br/>
      </w:r>
    </w:p>
    <w:p w14:paraId="07C4D565" w14:textId="36A02BCB" w:rsidR="00DA7B7B" w:rsidRPr="00085C88" w:rsidRDefault="00D9085A" w:rsidP="00F579FA">
      <w:pPr>
        <w:pStyle w:val="NormalWeb"/>
        <w:bidi/>
        <w:spacing w:before="0" w:beforeAutospacing="0" w:after="0" w:afterAutospacing="0" w:line="360" w:lineRule="auto"/>
        <w:jc w:val="center"/>
        <w:rPr>
          <w:rFonts w:asciiTheme="majorBidi" w:hAnsiTheme="majorBidi" w:cstheme="majorBidi"/>
          <w:color w:val="000000" w:themeColor="text1"/>
        </w:rPr>
      </w:pPr>
      <w:r w:rsidRPr="00085C88">
        <w:rPr>
          <w:rFonts w:asciiTheme="majorBidi" w:hAnsiTheme="majorBidi" w:cstheme="majorBidi"/>
          <w:color w:val="000000" w:themeColor="text1"/>
          <w:sz w:val="28"/>
          <w:szCs w:val="28"/>
        </w:rPr>
        <w:t>T</w:t>
      </w:r>
      <w:r w:rsidR="00DA7B7B" w:rsidRPr="00085C88">
        <w:rPr>
          <w:rFonts w:asciiTheme="majorBidi" w:hAnsiTheme="majorBidi" w:cstheme="majorBidi"/>
          <w:color w:val="000000" w:themeColor="text1"/>
          <w:sz w:val="28"/>
          <w:szCs w:val="28"/>
        </w:rPr>
        <w:t>hesis submitted as partial fulfillment of the requirements</w:t>
      </w:r>
    </w:p>
    <w:p w14:paraId="253B40D6" w14:textId="77777777" w:rsidR="00DA7B7B" w:rsidRPr="00085C88" w:rsidRDefault="00DA7B7B" w:rsidP="00F579FA">
      <w:pPr>
        <w:pStyle w:val="NormalWeb"/>
        <w:bidi/>
        <w:spacing w:before="0" w:beforeAutospacing="0" w:after="0" w:afterAutospacing="0" w:line="360" w:lineRule="auto"/>
        <w:jc w:val="center"/>
        <w:rPr>
          <w:rFonts w:asciiTheme="majorBidi" w:hAnsiTheme="majorBidi" w:cstheme="majorBidi"/>
          <w:color w:val="000000" w:themeColor="text1"/>
          <w:rtl/>
        </w:rPr>
      </w:pPr>
      <w:r w:rsidRPr="00085C88">
        <w:rPr>
          <w:rFonts w:asciiTheme="majorBidi" w:hAnsiTheme="majorBidi" w:cstheme="majorBidi"/>
          <w:color w:val="000000" w:themeColor="text1"/>
          <w:sz w:val="28"/>
          <w:szCs w:val="28"/>
        </w:rPr>
        <w:t>towards an M.Sc. degree in Computer Science</w:t>
      </w:r>
    </w:p>
    <w:p w14:paraId="6D330D9C" w14:textId="77777777" w:rsidR="00DA7B7B" w:rsidRPr="00085C88" w:rsidRDefault="00DA7B7B" w:rsidP="00F579FA">
      <w:pPr>
        <w:pStyle w:val="NormalWeb"/>
        <w:bidi/>
        <w:spacing w:before="0" w:beforeAutospacing="0" w:after="0" w:afterAutospacing="0" w:line="360" w:lineRule="auto"/>
        <w:jc w:val="center"/>
        <w:rPr>
          <w:rFonts w:asciiTheme="majorBidi" w:hAnsiTheme="majorBidi" w:cstheme="majorBidi"/>
          <w:color w:val="000000" w:themeColor="text1"/>
          <w:rtl/>
        </w:rPr>
      </w:pPr>
      <w:r w:rsidRPr="00085C88">
        <w:rPr>
          <w:rFonts w:asciiTheme="majorBidi" w:hAnsiTheme="majorBidi" w:cstheme="majorBidi"/>
          <w:color w:val="000000" w:themeColor="text1"/>
          <w:sz w:val="28"/>
          <w:szCs w:val="28"/>
        </w:rPr>
        <w:t>The Open University of Israel</w:t>
      </w:r>
    </w:p>
    <w:p w14:paraId="5A9DF888" w14:textId="77777777" w:rsidR="00DA7B7B" w:rsidRPr="00085C88" w:rsidRDefault="00DA7B7B" w:rsidP="00F579FA">
      <w:pPr>
        <w:pStyle w:val="NormalWeb"/>
        <w:bidi/>
        <w:spacing w:before="0" w:beforeAutospacing="0" w:after="0" w:afterAutospacing="0" w:line="360" w:lineRule="auto"/>
        <w:jc w:val="center"/>
        <w:rPr>
          <w:rFonts w:asciiTheme="majorBidi" w:hAnsiTheme="majorBidi" w:cstheme="majorBidi"/>
          <w:color w:val="000000" w:themeColor="text1"/>
          <w:rtl/>
        </w:rPr>
      </w:pPr>
      <w:r w:rsidRPr="00085C88">
        <w:rPr>
          <w:rFonts w:asciiTheme="majorBidi" w:hAnsiTheme="majorBidi" w:cstheme="majorBidi"/>
          <w:color w:val="000000" w:themeColor="text1"/>
          <w:sz w:val="28"/>
          <w:szCs w:val="28"/>
        </w:rPr>
        <w:t>Computer Science Division</w:t>
      </w:r>
    </w:p>
    <w:p w14:paraId="795451BE" w14:textId="77777777" w:rsidR="00DA7B7B" w:rsidRPr="00085C88" w:rsidRDefault="00DA7B7B" w:rsidP="00F579FA">
      <w:pPr>
        <w:spacing w:after="240" w:line="360" w:lineRule="auto"/>
        <w:rPr>
          <w:rFonts w:asciiTheme="majorBidi" w:hAnsiTheme="majorBidi" w:cstheme="majorBidi"/>
          <w:color w:val="000000" w:themeColor="text1"/>
          <w:rtl/>
        </w:rPr>
      </w:pPr>
      <w:r w:rsidRPr="00085C88">
        <w:rPr>
          <w:rFonts w:asciiTheme="majorBidi" w:hAnsiTheme="majorBidi" w:cstheme="majorBidi"/>
          <w:color w:val="000000" w:themeColor="text1"/>
        </w:rPr>
        <w:br/>
      </w:r>
    </w:p>
    <w:p w14:paraId="32D0EC25" w14:textId="77777777" w:rsidR="00DA7B7B" w:rsidRPr="00085C88" w:rsidRDefault="00DA7B7B" w:rsidP="00F579FA">
      <w:pPr>
        <w:pStyle w:val="NormalWeb"/>
        <w:bidi/>
        <w:spacing w:before="0" w:beforeAutospacing="0" w:after="0" w:afterAutospacing="0" w:line="360" w:lineRule="auto"/>
        <w:jc w:val="center"/>
        <w:rPr>
          <w:rFonts w:asciiTheme="majorBidi" w:hAnsiTheme="majorBidi" w:cstheme="majorBidi"/>
          <w:color w:val="000000" w:themeColor="text1"/>
        </w:rPr>
      </w:pPr>
      <w:r w:rsidRPr="00085C88">
        <w:rPr>
          <w:rFonts w:asciiTheme="majorBidi" w:hAnsiTheme="majorBidi" w:cstheme="majorBidi"/>
          <w:color w:val="000000" w:themeColor="text1"/>
        </w:rPr>
        <w:t>By</w:t>
      </w:r>
    </w:p>
    <w:p w14:paraId="73E1B2F8" w14:textId="77777777" w:rsidR="00D9085A" w:rsidRPr="00085C88" w:rsidRDefault="00DA7B7B" w:rsidP="00F579FA">
      <w:pPr>
        <w:pStyle w:val="NormalWeb"/>
        <w:bidi/>
        <w:spacing w:before="0" w:beforeAutospacing="0" w:after="0" w:afterAutospacing="0" w:line="360" w:lineRule="auto"/>
        <w:jc w:val="center"/>
        <w:rPr>
          <w:rFonts w:asciiTheme="majorBidi" w:hAnsiTheme="majorBidi" w:cstheme="majorBidi"/>
          <w:color w:val="000000" w:themeColor="text1"/>
        </w:rPr>
      </w:pPr>
      <w:proofErr w:type="spellStart"/>
      <w:r w:rsidRPr="00085C88">
        <w:rPr>
          <w:rFonts w:asciiTheme="majorBidi" w:hAnsiTheme="majorBidi" w:cstheme="majorBidi"/>
          <w:b/>
          <w:bCs/>
          <w:color w:val="000000" w:themeColor="text1"/>
          <w:sz w:val="28"/>
          <w:szCs w:val="28"/>
        </w:rPr>
        <w:t>Eyal</w:t>
      </w:r>
      <w:proofErr w:type="spellEnd"/>
      <w:r w:rsidRPr="00085C88">
        <w:rPr>
          <w:rFonts w:asciiTheme="majorBidi" w:hAnsiTheme="majorBidi" w:cstheme="majorBidi"/>
          <w:b/>
          <w:bCs/>
          <w:color w:val="000000" w:themeColor="text1"/>
          <w:sz w:val="28"/>
          <w:szCs w:val="28"/>
        </w:rPr>
        <w:t xml:space="preserve"> </w:t>
      </w:r>
      <w:proofErr w:type="spellStart"/>
      <w:r w:rsidRPr="00085C88">
        <w:rPr>
          <w:rFonts w:asciiTheme="majorBidi" w:hAnsiTheme="majorBidi" w:cstheme="majorBidi"/>
          <w:b/>
          <w:bCs/>
          <w:color w:val="000000" w:themeColor="text1"/>
          <w:sz w:val="28"/>
          <w:szCs w:val="28"/>
        </w:rPr>
        <w:t>Trabelsi</w:t>
      </w:r>
      <w:proofErr w:type="spellEnd"/>
    </w:p>
    <w:p w14:paraId="5A31CDA9" w14:textId="77777777" w:rsidR="00D9085A" w:rsidRPr="00085C88" w:rsidRDefault="00D9085A" w:rsidP="00F579FA">
      <w:pPr>
        <w:pStyle w:val="NormalWeb"/>
        <w:bidi/>
        <w:spacing w:before="0" w:beforeAutospacing="0" w:after="0" w:afterAutospacing="0" w:line="360" w:lineRule="auto"/>
        <w:jc w:val="center"/>
        <w:rPr>
          <w:rFonts w:asciiTheme="majorBidi" w:hAnsiTheme="majorBidi" w:cstheme="majorBidi"/>
          <w:color w:val="000000" w:themeColor="text1"/>
        </w:rPr>
      </w:pPr>
    </w:p>
    <w:p w14:paraId="2E651752" w14:textId="77777777" w:rsidR="00D9085A" w:rsidRPr="00085C88" w:rsidRDefault="00D9085A" w:rsidP="00F579FA">
      <w:pPr>
        <w:pStyle w:val="NormalWeb"/>
        <w:bidi/>
        <w:spacing w:before="0" w:beforeAutospacing="0" w:after="0" w:afterAutospacing="0" w:line="360" w:lineRule="auto"/>
        <w:jc w:val="center"/>
        <w:rPr>
          <w:rFonts w:asciiTheme="majorBidi" w:hAnsiTheme="majorBidi" w:cstheme="majorBidi"/>
          <w:color w:val="000000" w:themeColor="text1"/>
        </w:rPr>
      </w:pPr>
    </w:p>
    <w:p w14:paraId="37FAE3D3" w14:textId="77777777" w:rsidR="00D9085A" w:rsidRPr="00085C88" w:rsidRDefault="00D9085A" w:rsidP="008809F2">
      <w:pPr>
        <w:pStyle w:val="NormalWeb"/>
        <w:bidi/>
        <w:spacing w:before="0" w:beforeAutospacing="0" w:after="0" w:afterAutospacing="0" w:line="360" w:lineRule="auto"/>
        <w:rPr>
          <w:rFonts w:asciiTheme="majorBidi" w:hAnsiTheme="majorBidi" w:cstheme="majorBidi"/>
          <w:color w:val="000000" w:themeColor="text1"/>
        </w:rPr>
      </w:pPr>
    </w:p>
    <w:p w14:paraId="1BADE8D9" w14:textId="77777777" w:rsidR="00D9085A" w:rsidRPr="00085C88" w:rsidRDefault="00D9085A" w:rsidP="00F579FA">
      <w:pPr>
        <w:pStyle w:val="NormalWeb"/>
        <w:bidi/>
        <w:spacing w:before="0" w:beforeAutospacing="0" w:after="0" w:afterAutospacing="0" w:line="360" w:lineRule="auto"/>
        <w:jc w:val="center"/>
        <w:rPr>
          <w:rFonts w:asciiTheme="majorBidi" w:hAnsiTheme="majorBidi" w:cstheme="majorBidi"/>
          <w:color w:val="000000" w:themeColor="text1"/>
        </w:rPr>
      </w:pPr>
    </w:p>
    <w:p w14:paraId="3D9E75ED" w14:textId="2F02DB90" w:rsidR="00DA7B7B" w:rsidRPr="00085C88" w:rsidRDefault="00DA7B7B" w:rsidP="00F579FA">
      <w:pPr>
        <w:pStyle w:val="NormalWeb"/>
        <w:bidi/>
        <w:spacing w:before="0" w:beforeAutospacing="0" w:after="0" w:afterAutospacing="0" w:line="360" w:lineRule="auto"/>
        <w:jc w:val="center"/>
        <w:rPr>
          <w:rFonts w:asciiTheme="majorBidi" w:hAnsiTheme="majorBidi" w:cstheme="majorBidi"/>
          <w:color w:val="000000" w:themeColor="text1"/>
        </w:rPr>
      </w:pPr>
      <w:r w:rsidRPr="00085C88">
        <w:rPr>
          <w:rFonts w:asciiTheme="majorBidi" w:hAnsiTheme="majorBidi" w:cstheme="majorBidi"/>
          <w:color w:val="000000" w:themeColor="text1"/>
          <w:sz w:val="28"/>
          <w:szCs w:val="28"/>
        </w:rPr>
        <w:t xml:space="preserve">Prepared under the supervision of Prof. Ehud </w:t>
      </w:r>
      <w:proofErr w:type="spellStart"/>
      <w:r w:rsidRPr="00085C88">
        <w:rPr>
          <w:rFonts w:asciiTheme="majorBidi" w:hAnsiTheme="majorBidi" w:cstheme="majorBidi"/>
          <w:color w:val="000000" w:themeColor="text1"/>
          <w:sz w:val="28"/>
          <w:szCs w:val="28"/>
        </w:rPr>
        <w:t>Gudes</w:t>
      </w:r>
      <w:proofErr w:type="spellEnd"/>
    </w:p>
    <w:p w14:paraId="031ED38D" w14:textId="77777777" w:rsidR="00DA7B7B" w:rsidRPr="00085C88" w:rsidRDefault="00DA7B7B" w:rsidP="00F579FA">
      <w:pPr>
        <w:spacing w:line="360" w:lineRule="auto"/>
        <w:rPr>
          <w:rFonts w:asciiTheme="majorBidi" w:hAnsiTheme="majorBidi" w:cstheme="majorBidi"/>
          <w:color w:val="000000" w:themeColor="text1"/>
          <w:rtl/>
        </w:rPr>
      </w:pPr>
    </w:p>
    <w:p w14:paraId="407EA1DC" w14:textId="569007C9" w:rsidR="00175C6B" w:rsidRPr="00085C88" w:rsidRDefault="00207FC3" w:rsidP="00601154">
      <w:pPr>
        <w:pStyle w:val="NormalWeb"/>
        <w:bidi/>
        <w:spacing w:before="0" w:beforeAutospacing="0" w:after="0" w:afterAutospacing="0" w:line="360" w:lineRule="auto"/>
        <w:jc w:val="center"/>
        <w:rPr>
          <w:rFonts w:asciiTheme="majorBidi" w:hAnsiTheme="majorBidi" w:cstheme="majorBidi"/>
          <w:color w:val="000000" w:themeColor="text1"/>
        </w:rPr>
      </w:pPr>
      <w:r w:rsidRPr="00085C88">
        <w:rPr>
          <w:rFonts w:asciiTheme="majorBidi" w:hAnsiTheme="majorBidi" w:cstheme="majorBidi"/>
          <w:color w:val="000000" w:themeColor="text1"/>
        </w:rPr>
        <w:t>2021</w:t>
      </w:r>
    </w:p>
    <w:p w14:paraId="7AA7D3E3" w14:textId="585C6234" w:rsidR="006D2FB3" w:rsidRPr="00601154" w:rsidRDefault="006D2FB3" w:rsidP="006D2FB3">
      <w:pPr>
        <w:pStyle w:val="Heading1"/>
        <w:rPr>
          <w:rFonts w:asciiTheme="majorBidi" w:hAnsiTheme="majorBidi"/>
        </w:rPr>
      </w:pPr>
      <w:r w:rsidRPr="00601154">
        <w:rPr>
          <w:rFonts w:asciiTheme="majorBidi" w:hAnsiTheme="majorBidi"/>
        </w:rPr>
        <w:lastRenderedPageBreak/>
        <w:t>Acknowledgments</w:t>
      </w:r>
    </w:p>
    <w:p w14:paraId="2CCA935B" w14:textId="4987B75B" w:rsidR="006D2FB3" w:rsidRPr="00601154" w:rsidRDefault="006D2FB3" w:rsidP="006D2FB3">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br/>
        <w:t xml:space="preserve">I would like to thank my thesis instructor Prof. </w:t>
      </w:r>
      <w:proofErr w:type="spellStart"/>
      <w:r w:rsidRPr="00601154">
        <w:rPr>
          <w:rFonts w:asciiTheme="majorBidi" w:hAnsiTheme="majorBidi" w:cstheme="majorBidi"/>
          <w:color w:val="000000" w:themeColor="text1"/>
          <w:lang w:val="en-GB"/>
        </w:rPr>
        <w:t>Gudes</w:t>
      </w:r>
      <w:proofErr w:type="spellEnd"/>
      <w:r w:rsidRPr="00601154">
        <w:rPr>
          <w:rFonts w:asciiTheme="majorBidi" w:hAnsiTheme="majorBidi" w:cstheme="majorBidi"/>
          <w:color w:val="000000" w:themeColor="text1"/>
          <w:lang w:val="en-GB"/>
        </w:rPr>
        <w:t xml:space="preserve"> from the department of computer science at the open university, for reviewing my work, providing helpful tips</w:t>
      </w:r>
      <w:r w:rsidR="00761255" w:rsidRPr="00601154">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 and investing time in our research. </w:t>
      </w:r>
    </w:p>
    <w:p w14:paraId="7E5D8ECE" w14:textId="663C7E54" w:rsidR="00175C6B" w:rsidRPr="00601154" w:rsidRDefault="00175C6B" w:rsidP="00F579FA">
      <w:pPr>
        <w:spacing w:line="360" w:lineRule="auto"/>
        <w:rPr>
          <w:rFonts w:asciiTheme="majorBidi" w:hAnsiTheme="majorBidi" w:cstheme="majorBidi"/>
          <w:b/>
          <w:bCs/>
          <w:color w:val="FF0000"/>
        </w:rPr>
      </w:pPr>
    </w:p>
    <w:p w14:paraId="39C74258" w14:textId="3374D5DF" w:rsidR="00175C6B" w:rsidRPr="00601154" w:rsidRDefault="00175C6B" w:rsidP="00F579FA">
      <w:pPr>
        <w:spacing w:line="360" w:lineRule="auto"/>
        <w:rPr>
          <w:rFonts w:asciiTheme="majorBidi" w:hAnsiTheme="majorBidi" w:cstheme="majorBidi"/>
          <w:b/>
          <w:bCs/>
          <w:color w:val="FF0000"/>
          <w:lang w:val="en-GB"/>
        </w:rPr>
      </w:pPr>
    </w:p>
    <w:p w14:paraId="243DA45B" w14:textId="6BD6F074" w:rsidR="00844FE2" w:rsidRPr="00601154" w:rsidRDefault="00844FE2" w:rsidP="00F579FA">
      <w:pPr>
        <w:spacing w:line="360" w:lineRule="auto"/>
        <w:rPr>
          <w:rFonts w:asciiTheme="majorBidi" w:hAnsiTheme="majorBidi" w:cstheme="majorBidi"/>
          <w:b/>
          <w:bCs/>
          <w:color w:val="FF0000"/>
          <w:lang w:val="en-GB"/>
        </w:rPr>
      </w:pPr>
    </w:p>
    <w:p w14:paraId="2FD3713A" w14:textId="5DAB84E0" w:rsidR="00844FE2" w:rsidRPr="00601154" w:rsidRDefault="00844FE2" w:rsidP="00F579FA">
      <w:pPr>
        <w:spacing w:line="360" w:lineRule="auto"/>
        <w:rPr>
          <w:rFonts w:asciiTheme="majorBidi" w:hAnsiTheme="majorBidi" w:cstheme="majorBidi"/>
          <w:b/>
          <w:bCs/>
          <w:color w:val="FF0000"/>
          <w:lang w:val="en-GB"/>
        </w:rPr>
      </w:pPr>
    </w:p>
    <w:p w14:paraId="1815782B" w14:textId="0AAFC797" w:rsidR="00844FE2" w:rsidRPr="00601154" w:rsidRDefault="00844FE2" w:rsidP="00F579FA">
      <w:pPr>
        <w:spacing w:line="360" w:lineRule="auto"/>
        <w:rPr>
          <w:rFonts w:asciiTheme="majorBidi" w:hAnsiTheme="majorBidi" w:cstheme="majorBidi"/>
          <w:b/>
          <w:bCs/>
          <w:color w:val="FF0000"/>
          <w:lang w:val="en-GB"/>
        </w:rPr>
      </w:pPr>
    </w:p>
    <w:p w14:paraId="1488A7A7" w14:textId="59946332" w:rsidR="00844FE2" w:rsidRPr="00601154" w:rsidRDefault="00844FE2" w:rsidP="00F579FA">
      <w:pPr>
        <w:spacing w:line="360" w:lineRule="auto"/>
        <w:rPr>
          <w:rFonts w:asciiTheme="majorBidi" w:hAnsiTheme="majorBidi" w:cstheme="majorBidi"/>
          <w:b/>
          <w:bCs/>
          <w:color w:val="FF0000"/>
          <w:lang w:val="en-GB"/>
        </w:rPr>
      </w:pPr>
    </w:p>
    <w:p w14:paraId="2CAE517A" w14:textId="367886C5" w:rsidR="00844FE2" w:rsidRPr="00601154" w:rsidRDefault="00844FE2" w:rsidP="00F579FA">
      <w:pPr>
        <w:spacing w:line="360" w:lineRule="auto"/>
        <w:rPr>
          <w:rFonts w:asciiTheme="majorBidi" w:hAnsiTheme="majorBidi" w:cstheme="majorBidi"/>
          <w:b/>
          <w:bCs/>
          <w:color w:val="FF0000"/>
          <w:lang w:val="en-GB"/>
        </w:rPr>
      </w:pPr>
    </w:p>
    <w:p w14:paraId="48D6F80D" w14:textId="79F6E54F" w:rsidR="00844FE2" w:rsidRPr="00601154" w:rsidRDefault="00844FE2" w:rsidP="00F579FA">
      <w:pPr>
        <w:spacing w:line="360" w:lineRule="auto"/>
        <w:rPr>
          <w:rFonts w:asciiTheme="majorBidi" w:hAnsiTheme="majorBidi" w:cstheme="majorBidi"/>
          <w:b/>
          <w:bCs/>
          <w:color w:val="FF0000"/>
          <w:lang w:val="en-GB"/>
        </w:rPr>
      </w:pPr>
    </w:p>
    <w:p w14:paraId="0FC7F8B2" w14:textId="059C74D9" w:rsidR="00844FE2" w:rsidRPr="00601154" w:rsidRDefault="00844FE2" w:rsidP="00F579FA">
      <w:pPr>
        <w:spacing w:line="360" w:lineRule="auto"/>
        <w:rPr>
          <w:rFonts w:asciiTheme="majorBidi" w:hAnsiTheme="majorBidi" w:cstheme="majorBidi"/>
          <w:b/>
          <w:bCs/>
          <w:color w:val="FF0000"/>
          <w:lang w:val="en-GB"/>
        </w:rPr>
      </w:pPr>
    </w:p>
    <w:p w14:paraId="5E3B5470" w14:textId="252341F4" w:rsidR="00844FE2" w:rsidRPr="00601154" w:rsidRDefault="00844FE2" w:rsidP="00F579FA">
      <w:pPr>
        <w:spacing w:line="360" w:lineRule="auto"/>
        <w:rPr>
          <w:rFonts w:asciiTheme="majorBidi" w:hAnsiTheme="majorBidi" w:cstheme="majorBidi"/>
          <w:b/>
          <w:bCs/>
          <w:color w:val="FF0000"/>
          <w:lang w:val="en-GB"/>
        </w:rPr>
      </w:pPr>
    </w:p>
    <w:p w14:paraId="54A5EB61" w14:textId="7C43DBD9" w:rsidR="00844FE2" w:rsidRPr="00601154" w:rsidRDefault="00844FE2" w:rsidP="00F579FA">
      <w:pPr>
        <w:spacing w:line="360" w:lineRule="auto"/>
        <w:rPr>
          <w:rFonts w:asciiTheme="majorBidi" w:hAnsiTheme="majorBidi" w:cstheme="majorBidi"/>
          <w:b/>
          <w:bCs/>
          <w:color w:val="FF0000"/>
          <w:lang w:val="en-GB"/>
        </w:rPr>
      </w:pPr>
    </w:p>
    <w:p w14:paraId="52561E73" w14:textId="4CDAFD1D" w:rsidR="00844FE2" w:rsidRPr="00601154" w:rsidRDefault="00844FE2" w:rsidP="00F579FA">
      <w:pPr>
        <w:spacing w:line="360" w:lineRule="auto"/>
        <w:rPr>
          <w:rFonts w:asciiTheme="majorBidi" w:hAnsiTheme="majorBidi" w:cstheme="majorBidi"/>
          <w:b/>
          <w:bCs/>
          <w:color w:val="FF0000"/>
          <w:lang w:val="en-GB"/>
        </w:rPr>
      </w:pPr>
    </w:p>
    <w:p w14:paraId="082D2B7D" w14:textId="47EA07BE" w:rsidR="00844FE2" w:rsidRPr="00601154" w:rsidRDefault="00844FE2" w:rsidP="00F579FA">
      <w:pPr>
        <w:spacing w:line="360" w:lineRule="auto"/>
        <w:rPr>
          <w:rFonts w:asciiTheme="majorBidi" w:hAnsiTheme="majorBidi" w:cstheme="majorBidi"/>
          <w:b/>
          <w:bCs/>
          <w:color w:val="FF0000"/>
          <w:lang w:val="en-GB"/>
        </w:rPr>
      </w:pPr>
    </w:p>
    <w:p w14:paraId="7837D9BD" w14:textId="11A92013" w:rsidR="00844FE2" w:rsidRPr="00601154" w:rsidRDefault="00844FE2" w:rsidP="00F579FA">
      <w:pPr>
        <w:spacing w:line="360" w:lineRule="auto"/>
        <w:rPr>
          <w:rFonts w:asciiTheme="majorBidi" w:hAnsiTheme="majorBidi" w:cstheme="majorBidi"/>
          <w:b/>
          <w:bCs/>
          <w:color w:val="FF0000"/>
          <w:lang w:val="en-GB"/>
        </w:rPr>
      </w:pPr>
    </w:p>
    <w:p w14:paraId="2040287C" w14:textId="585DDDA2" w:rsidR="00844FE2" w:rsidRPr="00601154" w:rsidRDefault="00844FE2" w:rsidP="00F579FA">
      <w:pPr>
        <w:spacing w:line="360" w:lineRule="auto"/>
        <w:rPr>
          <w:rFonts w:asciiTheme="majorBidi" w:hAnsiTheme="majorBidi" w:cstheme="majorBidi"/>
          <w:b/>
          <w:bCs/>
          <w:color w:val="FF0000"/>
          <w:lang w:val="en-GB"/>
        </w:rPr>
      </w:pPr>
    </w:p>
    <w:p w14:paraId="240C7FB9" w14:textId="0E8C96F4" w:rsidR="00844FE2" w:rsidRPr="00601154" w:rsidRDefault="00844FE2" w:rsidP="00F579FA">
      <w:pPr>
        <w:spacing w:line="360" w:lineRule="auto"/>
        <w:rPr>
          <w:rFonts w:asciiTheme="majorBidi" w:hAnsiTheme="majorBidi" w:cstheme="majorBidi"/>
          <w:b/>
          <w:bCs/>
          <w:color w:val="FF0000"/>
          <w:lang w:val="en-GB"/>
        </w:rPr>
      </w:pPr>
    </w:p>
    <w:p w14:paraId="4287D1B4" w14:textId="6F84AFAB" w:rsidR="00844FE2" w:rsidRPr="00601154" w:rsidRDefault="00844FE2" w:rsidP="00F579FA">
      <w:pPr>
        <w:spacing w:line="360" w:lineRule="auto"/>
        <w:rPr>
          <w:rFonts w:asciiTheme="majorBidi" w:hAnsiTheme="majorBidi" w:cstheme="majorBidi"/>
          <w:b/>
          <w:bCs/>
          <w:color w:val="FF0000"/>
          <w:lang w:val="en-GB"/>
        </w:rPr>
      </w:pPr>
    </w:p>
    <w:p w14:paraId="505425B0" w14:textId="4736A070" w:rsidR="00844FE2" w:rsidRPr="00601154" w:rsidRDefault="00844FE2" w:rsidP="00F579FA">
      <w:pPr>
        <w:spacing w:line="360" w:lineRule="auto"/>
        <w:rPr>
          <w:rFonts w:asciiTheme="majorBidi" w:hAnsiTheme="majorBidi" w:cstheme="majorBidi"/>
          <w:b/>
          <w:bCs/>
          <w:color w:val="FF0000"/>
          <w:lang w:val="en-GB"/>
        </w:rPr>
      </w:pPr>
    </w:p>
    <w:p w14:paraId="15B5B7D1" w14:textId="77597935" w:rsidR="00844FE2" w:rsidRPr="00601154" w:rsidRDefault="00844FE2" w:rsidP="00F579FA">
      <w:pPr>
        <w:spacing w:line="360" w:lineRule="auto"/>
        <w:rPr>
          <w:rFonts w:asciiTheme="majorBidi" w:hAnsiTheme="majorBidi" w:cstheme="majorBidi"/>
          <w:b/>
          <w:bCs/>
          <w:color w:val="FF0000"/>
          <w:lang w:val="en-GB"/>
        </w:rPr>
      </w:pPr>
    </w:p>
    <w:p w14:paraId="3E8BCD81" w14:textId="1457B365" w:rsidR="00844FE2" w:rsidRPr="00601154" w:rsidRDefault="00844FE2" w:rsidP="00F579FA">
      <w:pPr>
        <w:spacing w:line="360" w:lineRule="auto"/>
        <w:rPr>
          <w:rFonts w:asciiTheme="majorBidi" w:hAnsiTheme="majorBidi" w:cstheme="majorBidi"/>
          <w:b/>
          <w:bCs/>
          <w:color w:val="FF0000"/>
          <w:lang w:val="en-GB"/>
        </w:rPr>
      </w:pPr>
    </w:p>
    <w:p w14:paraId="0389E1E4" w14:textId="5BABA425" w:rsidR="00844FE2" w:rsidRPr="00601154" w:rsidRDefault="00844FE2" w:rsidP="00F579FA">
      <w:pPr>
        <w:spacing w:line="360" w:lineRule="auto"/>
        <w:rPr>
          <w:rFonts w:asciiTheme="majorBidi" w:hAnsiTheme="majorBidi" w:cstheme="majorBidi"/>
          <w:b/>
          <w:bCs/>
          <w:color w:val="FF0000"/>
          <w:lang w:val="en-GB"/>
        </w:rPr>
      </w:pPr>
    </w:p>
    <w:p w14:paraId="62C501BF" w14:textId="3AE0E237" w:rsidR="00844FE2" w:rsidRPr="00601154" w:rsidRDefault="00844FE2" w:rsidP="00F579FA">
      <w:pPr>
        <w:spacing w:line="360" w:lineRule="auto"/>
        <w:rPr>
          <w:rFonts w:asciiTheme="majorBidi" w:hAnsiTheme="majorBidi" w:cstheme="majorBidi"/>
          <w:b/>
          <w:bCs/>
          <w:color w:val="FF0000"/>
          <w:lang w:val="en-GB"/>
        </w:rPr>
      </w:pPr>
    </w:p>
    <w:p w14:paraId="60532C0C" w14:textId="71CDC0EB" w:rsidR="00844FE2" w:rsidRPr="00601154" w:rsidRDefault="00844FE2" w:rsidP="00F579FA">
      <w:pPr>
        <w:spacing w:line="360" w:lineRule="auto"/>
        <w:rPr>
          <w:rFonts w:asciiTheme="majorBidi" w:hAnsiTheme="majorBidi" w:cstheme="majorBidi"/>
          <w:b/>
          <w:bCs/>
          <w:color w:val="FF0000"/>
          <w:lang w:val="en-GB"/>
        </w:rPr>
      </w:pPr>
    </w:p>
    <w:p w14:paraId="7D6EDB2C" w14:textId="20DB2517" w:rsidR="00844FE2" w:rsidRPr="00601154" w:rsidRDefault="00844FE2" w:rsidP="00F579FA">
      <w:pPr>
        <w:spacing w:line="360" w:lineRule="auto"/>
        <w:rPr>
          <w:rFonts w:asciiTheme="majorBidi" w:hAnsiTheme="majorBidi" w:cstheme="majorBidi"/>
          <w:b/>
          <w:bCs/>
          <w:color w:val="FF0000"/>
          <w:lang w:val="en-GB"/>
        </w:rPr>
      </w:pPr>
    </w:p>
    <w:p w14:paraId="122AB1CF" w14:textId="0AF40C7F" w:rsidR="00844FE2" w:rsidRPr="00601154" w:rsidRDefault="00844FE2" w:rsidP="00F579FA">
      <w:pPr>
        <w:spacing w:line="360" w:lineRule="auto"/>
        <w:rPr>
          <w:rFonts w:asciiTheme="majorBidi" w:hAnsiTheme="majorBidi" w:cstheme="majorBidi"/>
          <w:b/>
          <w:bCs/>
          <w:color w:val="FF0000"/>
          <w:lang w:val="en-GB"/>
        </w:rPr>
      </w:pPr>
    </w:p>
    <w:p w14:paraId="4F9023C0" w14:textId="67B85EC1" w:rsidR="00844FE2" w:rsidRPr="00601154" w:rsidRDefault="00844FE2" w:rsidP="00F579FA">
      <w:pPr>
        <w:spacing w:line="360" w:lineRule="auto"/>
        <w:rPr>
          <w:rFonts w:asciiTheme="majorBidi" w:hAnsiTheme="majorBidi" w:cstheme="majorBidi"/>
          <w:b/>
          <w:bCs/>
          <w:color w:val="FF0000"/>
          <w:lang w:val="en-GB"/>
        </w:rPr>
      </w:pPr>
    </w:p>
    <w:p w14:paraId="2718026F" w14:textId="5F221A83" w:rsidR="00844FE2" w:rsidRPr="00601154" w:rsidRDefault="00844FE2" w:rsidP="00F579FA">
      <w:pPr>
        <w:spacing w:line="360" w:lineRule="auto"/>
        <w:rPr>
          <w:rFonts w:asciiTheme="majorBidi" w:hAnsiTheme="majorBidi" w:cstheme="majorBidi"/>
          <w:b/>
          <w:bCs/>
          <w:color w:val="FF0000"/>
          <w:lang w:val="en-GB"/>
        </w:rPr>
      </w:pPr>
    </w:p>
    <w:p w14:paraId="3A600AA7" w14:textId="11857433" w:rsidR="00844FE2" w:rsidRPr="00601154" w:rsidRDefault="00844FE2" w:rsidP="00F579FA">
      <w:pPr>
        <w:spacing w:line="360" w:lineRule="auto"/>
        <w:rPr>
          <w:rFonts w:asciiTheme="majorBidi" w:hAnsiTheme="majorBidi" w:cstheme="majorBidi"/>
          <w:b/>
          <w:bCs/>
          <w:color w:val="FF0000"/>
          <w:lang w:val="en-GB"/>
        </w:rPr>
      </w:pPr>
    </w:p>
    <w:p w14:paraId="47C77F99" w14:textId="4B76FDD4" w:rsidR="00844FE2" w:rsidRPr="00601154" w:rsidRDefault="00844FE2" w:rsidP="00F579FA">
      <w:pPr>
        <w:spacing w:line="360" w:lineRule="auto"/>
        <w:rPr>
          <w:rFonts w:asciiTheme="majorBidi" w:hAnsiTheme="majorBidi" w:cstheme="majorBidi"/>
          <w:b/>
          <w:bCs/>
          <w:color w:val="FF0000"/>
          <w:lang w:val="en-GB"/>
        </w:rPr>
      </w:pPr>
    </w:p>
    <w:p w14:paraId="25331C2E" w14:textId="45EC95F7" w:rsidR="0006568D" w:rsidRPr="00601154" w:rsidRDefault="0006568D" w:rsidP="00175C6B">
      <w:pPr>
        <w:pStyle w:val="Heading1"/>
        <w:rPr>
          <w:rFonts w:asciiTheme="majorBidi" w:hAnsiTheme="majorBidi"/>
        </w:rPr>
      </w:pPr>
      <w:bookmarkStart w:id="2" w:name="_Toc62286986"/>
      <w:r w:rsidRPr="00601154">
        <w:rPr>
          <w:rFonts w:asciiTheme="majorBidi" w:hAnsiTheme="majorBidi"/>
        </w:rPr>
        <w:lastRenderedPageBreak/>
        <w:t>Abstract</w:t>
      </w:r>
      <w:bookmarkEnd w:id="2"/>
    </w:p>
    <w:p w14:paraId="1735AB4A" w14:textId="77777777" w:rsidR="000D12FF" w:rsidRDefault="00F579FA" w:rsidP="000D12FF">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br/>
      </w:r>
      <w:r w:rsidR="00E24056" w:rsidRPr="00601154">
        <w:rPr>
          <w:rFonts w:asciiTheme="majorBidi" w:hAnsiTheme="majorBidi" w:cstheme="majorBidi"/>
          <w:color w:val="000000" w:themeColor="text1"/>
          <w:lang w:val="en-GB"/>
        </w:rPr>
        <w:t>Database management systems (or DBMS) have been around for decades, and t</w:t>
      </w:r>
      <w:r w:rsidR="009B189E" w:rsidRPr="00601154">
        <w:rPr>
          <w:rFonts w:asciiTheme="majorBidi" w:hAnsiTheme="majorBidi" w:cstheme="majorBidi"/>
          <w:color w:val="000000" w:themeColor="text1"/>
          <w:lang w:val="en-GB"/>
        </w:rPr>
        <w:t>hanks to their scalability, and usability</w:t>
      </w:r>
      <w:r w:rsidR="00E24056" w:rsidRPr="00601154">
        <w:rPr>
          <w:rFonts w:asciiTheme="majorBidi" w:hAnsiTheme="majorBidi" w:cstheme="majorBidi"/>
          <w:color w:val="000000" w:themeColor="text1"/>
          <w:lang w:val="en-GB"/>
        </w:rPr>
        <w:t xml:space="preserve"> characteristics they have become </w:t>
      </w:r>
      <w:r w:rsidR="00697255" w:rsidRPr="00601154">
        <w:rPr>
          <w:rFonts w:asciiTheme="majorBidi" w:hAnsiTheme="majorBidi" w:cstheme="majorBidi"/>
          <w:color w:val="000000" w:themeColor="text1"/>
          <w:lang w:val="en-GB"/>
        </w:rPr>
        <w:t xml:space="preserve">a </w:t>
      </w:r>
      <w:r w:rsidR="00E24056" w:rsidRPr="00601154">
        <w:rPr>
          <w:rFonts w:asciiTheme="majorBidi" w:hAnsiTheme="majorBidi" w:cstheme="majorBidi"/>
          <w:color w:val="000000" w:themeColor="text1"/>
          <w:lang w:val="en-GB"/>
        </w:rPr>
        <w:t>critical part of every application.</w:t>
      </w:r>
      <w:r w:rsidR="009B189E" w:rsidRPr="00601154">
        <w:rPr>
          <w:rFonts w:asciiTheme="majorBidi" w:hAnsiTheme="majorBidi" w:cstheme="majorBidi"/>
          <w:color w:val="000000" w:themeColor="text1"/>
          <w:lang w:val="en-GB"/>
        </w:rPr>
        <w:t xml:space="preserve"> </w:t>
      </w:r>
      <w:r w:rsidR="00E24056" w:rsidRPr="00601154">
        <w:rPr>
          <w:rFonts w:asciiTheme="majorBidi" w:hAnsiTheme="majorBidi" w:cstheme="majorBidi"/>
          <w:color w:val="000000" w:themeColor="text1"/>
          <w:lang w:val="en-GB"/>
        </w:rPr>
        <w:t>Yet</w:t>
      </w:r>
      <w:r w:rsidR="009B189E" w:rsidRPr="00601154">
        <w:rPr>
          <w:rFonts w:asciiTheme="majorBidi" w:hAnsiTheme="majorBidi" w:cstheme="majorBidi"/>
          <w:color w:val="000000" w:themeColor="text1"/>
          <w:lang w:val="en-GB"/>
        </w:rPr>
        <w:t xml:space="preserve">, </w:t>
      </w:r>
      <w:r w:rsidR="00E24056" w:rsidRPr="00601154">
        <w:rPr>
          <w:rFonts w:asciiTheme="majorBidi" w:hAnsiTheme="majorBidi" w:cstheme="majorBidi"/>
          <w:color w:val="000000" w:themeColor="text1"/>
          <w:lang w:val="en-GB"/>
        </w:rPr>
        <w:t>they are still difficult to use</w:t>
      </w:r>
      <w:proofErr w:type="gramStart"/>
      <w:r w:rsidR="00E24056" w:rsidRPr="00601154">
        <w:rPr>
          <w:rFonts w:asciiTheme="majorBidi" w:hAnsiTheme="majorBidi" w:cstheme="majorBidi"/>
          <w:color w:val="000000" w:themeColor="text1"/>
          <w:lang w:val="en-GB"/>
        </w:rPr>
        <w:t>, in particular, it’s</w:t>
      </w:r>
      <w:proofErr w:type="gramEnd"/>
      <w:r w:rsidR="00E24056" w:rsidRPr="00601154">
        <w:rPr>
          <w:rFonts w:asciiTheme="majorBidi" w:hAnsiTheme="majorBidi" w:cstheme="majorBidi"/>
          <w:color w:val="000000" w:themeColor="text1"/>
          <w:lang w:val="en-GB"/>
        </w:rPr>
        <w:t xml:space="preserve"> hard to identify flaws in </w:t>
      </w:r>
      <w:r w:rsidR="00761255" w:rsidRPr="00601154">
        <w:rPr>
          <w:rFonts w:asciiTheme="majorBidi" w:hAnsiTheme="majorBidi" w:cstheme="majorBidi"/>
          <w:color w:val="000000" w:themeColor="text1"/>
          <w:lang w:val="en-GB"/>
        </w:rPr>
        <w:t xml:space="preserve">both </w:t>
      </w:r>
      <w:r w:rsidR="00E24056" w:rsidRPr="00601154">
        <w:rPr>
          <w:rFonts w:asciiTheme="majorBidi" w:hAnsiTheme="majorBidi" w:cstheme="majorBidi"/>
          <w:color w:val="000000" w:themeColor="text1"/>
          <w:lang w:val="en-GB"/>
        </w:rPr>
        <w:t xml:space="preserve">users’ queries </w:t>
      </w:r>
      <w:r w:rsidR="00761255" w:rsidRPr="00601154">
        <w:rPr>
          <w:rFonts w:asciiTheme="majorBidi" w:hAnsiTheme="majorBidi" w:cstheme="majorBidi"/>
          <w:color w:val="000000" w:themeColor="text1"/>
          <w:lang w:val="en-GB"/>
        </w:rPr>
        <w:t>and</w:t>
      </w:r>
      <w:r w:rsidR="00E24056" w:rsidRPr="00601154">
        <w:rPr>
          <w:rFonts w:asciiTheme="majorBidi" w:hAnsiTheme="majorBidi" w:cstheme="majorBidi"/>
          <w:color w:val="000000" w:themeColor="text1"/>
          <w:lang w:val="en-GB"/>
        </w:rPr>
        <w:t xml:space="preserve"> the database</w:t>
      </w:r>
      <w:r w:rsidR="00761255" w:rsidRPr="00601154">
        <w:rPr>
          <w:rFonts w:asciiTheme="majorBidi" w:hAnsiTheme="majorBidi" w:cstheme="majorBidi"/>
          <w:color w:val="000000" w:themeColor="text1"/>
          <w:lang w:val="en-GB"/>
        </w:rPr>
        <w:t>’s</w:t>
      </w:r>
      <w:r w:rsidR="00E24056" w:rsidRPr="00601154">
        <w:rPr>
          <w:rFonts w:asciiTheme="majorBidi" w:hAnsiTheme="majorBidi" w:cstheme="majorBidi"/>
          <w:color w:val="000000" w:themeColor="text1"/>
          <w:lang w:val="en-GB"/>
        </w:rPr>
        <w:t xml:space="preserve"> configuration. </w:t>
      </w:r>
    </w:p>
    <w:p w14:paraId="6BFFD358" w14:textId="77777777" w:rsidR="000D12FF" w:rsidRDefault="000D12FF" w:rsidP="000D12FF">
      <w:pPr>
        <w:spacing w:line="360" w:lineRule="auto"/>
        <w:rPr>
          <w:rFonts w:asciiTheme="majorBidi" w:hAnsiTheme="majorBidi" w:cstheme="majorBidi"/>
          <w:color w:val="000000" w:themeColor="text1"/>
          <w:lang w:val="en-GB"/>
        </w:rPr>
      </w:pPr>
    </w:p>
    <w:p w14:paraId="4289C191" w14:textId="2866F841" w:rsidR="00E24056" w:rsidRPr="00601154" w:rsidRDefault="00E24056" w:rsidP="000D12FF">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Databases are complex systems, and often lack the tool</w:t>
      </w:r>
      <w:r w:rsidR="00697255" w:rsidRPr="00601154">
        <w:rPr>
          <w:rFonts w:asciiTheme="majorBidi" w:hAnsiTheme="majorBidi" w:cstheme="majorBidi"/>
          <w:color w:val="000000" w:themeColor="text1"/>
          <w:lang w:val="en-GB"/>
        </w:rPr>
        <w:t xml:space="preserve">ing </w:t>
      </w:r>
      <w:r w:rsidRPr="00601154">
        <w:rPr>
          <w:rFonts w:asciiTheme="majorBidi" w:hAnsiTheme="majorBidi" w:cstheme="majorBidi"/>
          <w:color w:val="000000" w:themeColor="text1"/>
          <w:lang w:val="en-GB"/>
        </w:rPr>
        <w:t xml:space="preserve">to identify flaws </w:t>
      </w:r>
      <w:r w:rsidR="00697255" w:rsidRPr="00601154">
        <w:rPr>
          <w:rFonts w:asciiTheme="majorBidi" w:hAnsiTheme="majorBidi" w:cstheme="majorBidi"/>
          <w:color w:val="000000" w:themeColor="text1"/>
          <w:lang w:val="en-GB"/>
        </w:rPr>
        <w:t>and their origins</w:t>
      </w:r>
      <w:r w:rsidR="00854C52" w:rsidRPr="00601154">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 Without proper </w:t>
      </w:r>
      <w:r w:rsidR="003C0B8A" w:rsidRPr="00601154">
        <w:rPr>
          <w:rFonts w:asciiTheme="majorBidi" w:hAnsiTheme="majorBidi" w:cstheme="majorBidi"/>
          <w:color w:val="000000" w:themeColor="text1"/>
          <w:lang w:val="en-GB"/>
        </w:rPr>
        <w:t>tooling</w:t>
      </w:r>
      <w:r w:rsidR="00697255" w:rsidRPr="00601154">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 </w:t>
      </w:r>
      <w:r w:rsidR="00761255" w:rsidRPr="00601154">
        <w:rPr>
          <w:rFonts w:asciiTheme="majorBidi" w:hAnsiTheme="majorBidi" w:cstheme="majorBidi"/>
          <w:color w:val="000000" w:themeColor="text1"/>
          <w:lang w:val="en-GB"/>
        </w:rPr>
        <w:t xml:space="preserve">such as profilers and debuggers, </w:t>
      </w:r>
      <w:r w:rsidRPr="00601154">
        <w:rPr>
          <w:rFonts w:asciiTheme="majorBidi" w:hAnsiTheme="majorBidi" w:cstheme="majorBidi"/>
          <w:color w:val="000000" w:themeColor="text1"/>
          <w:lang w:val="en-GB"/>
        </w:rPr>
        <w:t>it is rare for users to write flawless querie</w:t>
      </w:r>
      <w:r w:rsidR="00854C52" w:rsidRPr="00601154">
        <w:rPr>
          <w:rFonts w:asciiTheme="majorBidi" w:hAnsiTheme="majorBidi" w:cstheme="majorBidi"/>
          <w:color w:val="000000" w:themeColor="text1"/>
          <w:lang w:val="en-GB"/>
        </w:rPr>
        <w:t>s</w:t>
      </w:r>
      <w:r w:rsidRPr="00601154">
        <w:rPr>
          <w:rFonts w:asciiTheme="majorBidi" w:hAnsiTheme="majorBidi" w:cstheme="majorBidi"/>
          <w:color w:val="000000" w:themeColor="text1"/>
          <w:lang w:val="en-GB"/>
        </w:rPr>
        <w:t>.</w:t>
      </w:r>
    </w:p>
    <w:p w14:paraId="5D62941B" w14:textId="7F5B0BC3" w:rsidR="00E24056" w:rsidRPr="00601154" w:rsidRDefault="00E24056" w:rsidP="00761255">
      <w:pPr>
        <w:spacing w:line="360" w:lineRule="auto"/>
        <w:rPr>
          <w:rFonts w:asciiTheme="majorBidi" w:hAnsiTheme="majorBidi" w:cstheme="majorBidi"/>
          <w:color w:val="000000" w:themeColor="text1"/>
          <w:rtl/>
          <w:lang w:val="en-GB"/>
        </w:rPr>
      </w:pPr>
    </w:p>
    <w:p w14:paraId="04FF4687" w14:textId="46A4DA90" w:rsidR="00761255" w:rsidRPr="00601154" w:rsidRDefault="00761255" w:rsidP="00CB4029">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In our work, we focus on identifying cardinality problems and performance bottlenecks. Our goal is to provide a tool to identify flaws in SQL queries, that work</w:t>
      </w:r>
      <w:r w:rsidR="00CB4029">
        <w:rPr>
          <w:rFonts w:asciiTheme="majorBidi" w:hAnsiTheme="majorBidi" w:cstheme="majorBidi"/>
          <w:color w:val="000000" w:themeColor="text1"/>
          <w:lang w:val="en-GB"/>
        </w:rPr>
        <w:t>s</w:t>
      </w:r>
      <w:r w:rsidRPr="00601154">
        <w:rPr>
          <w:rFonts w:asciiTheme="majorBidi" w:hAnsiTheme="majorBidi" w:cstheme="majorBidi"/>
          <w:color w:val="000000" w:themeColor="text1"/>
          <w:lang w:val="en-GB"/>
        </w:rPr>
        <w:t xml:space="preserve"> with existing real-world systems. Thus, we assume that our solution shouldn't </w:t>
      </w:r>
      <w:r w:rsidR="000D12FF">
        <w:rPr>
          <w:rFonts w:asciiTheme="majorBidi" w:hAnsiTheme="majorBidi" w:cstheme="majorBidi"/>
          <w:color w:val="000000" w:themeColor="text1"/>
          <w:lang w:val="en-GB"/>
        </w:rPr>
        <w:t>require</w:t>
      </w:r>
      <w:r w:rsidR="00CB4029">
        <w:rPr>
          <w:rFonts w:asciiTheme="majorBidi" w:hAnsiTheme="majorBidi" w:cstheme="majorBidi"/>
          <w:color w:val="000000" w:themeColor="text1"/>
          <w:lang w:val="en-GB"/>
        </w:rPr>
        <w:t xml:space="preserve"> a </w:t>
      </w:r>
      <w:r w:rsidRPr="00601154">
        <w:rPr>
          <w:rFonts w:asciiTheme="majorBidi" w:hAnsiTheme="majorBidi" w:cstheme="majorBidi"/>
          <w:color w:val="000000" w:themeColor="text1"/>
          <w:lang w:val="en-GB"/>
        </w:rPr>
        <w:t xml:space="preserve">change </w:t>
      </w:r>
      <w:r w:rsidR="000D12FF">
        <w:rPr>
          <w:rFonts w:asciiTheme="majorBidi" w:hAnsiTheme="majorBidi" w:cstheme="majorBidi"/>
          <w:color w:val="000000" w:themeColor="text1"/>
          <w:lang w:val="en-GB"/>
        </w:rPr>
        <w:t xml:space="preserve">in </w:t>
      </w:r>
      <w:r w:rsidRPr="00601154">
        <w:rPr>
          <w:rFonts w:asciiTheme="majorBidi" w:hAnsiTheme="majorBidi" w:cstheme="majorBidi"/>
          <w:color w:val="000000" w:themeColor="text1"/>
          <w:lang w:val="en-GB"/>
        </w:rPr>
        <w:t>the databases themselves.</w:t>
      </w:r>
    </w:p>
    <w:p w14:paraId="4DAE8BB9" w14:textId="7E7A8FBC" w:rsidR="008C58CB" w:rsidRPr="00601154" w:rsidRDefault="008C58CB" w:rsidP="00F579FA">
      <w:pPr>
        <w:spacing w:line="360" w:lineRule="auto"/>
        <w:rPr>
          <w:rFonts w:asciiTheme="majorBidi" w:hAnsiTheme="majorBidi" w:cstheme="majorBidi"/>
          <w:color w:val="000000" w:themeColor="text1"/>
        </w:rPr>
      </w:pPr>
    </w:p>
    <w:p w14:paraId="02AA0FE5" w14:textId="6B775A53" w:rsidR="00881A81" w:rsidRPr="00601154" w:rsidRDefault="009B189E" w:rsidP="00881A81">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 xml:space="preserve">We have implemented </w:t>
      </w:r>
      <w:proofErr w:type="spellStart"/>
      <w:r w:rsidR="00F579FA" w:rsidRPr="00601154">
        <w:rPr>
          <w:rFonts w:asciiTheme="majorBidi" w:hAnsiTheme="majorBidi" w:cstheme="majorBidi"/>
          <w:color w:val="000000" w:themeColor="text1"/>
          <w:lang w:val="en-GB"/>
        </w:rPr>
        <w:t>QueryFlow</w:t>
      </w:r>
      <w:proofErr w:type="spellEnd"/>
      <w:r w:rsidRPr="00601154">
        <w:rPr>
          <w:rFonts w:asciiTheme="majorBidi" w:hAnsiTheme="majorBidi" w:cstheme="majorBidi"/>
          <w:color w:val="000000" w:themeColor="text1"/>
          <w:lang w:val="en-GB"/>
        </w:rPr>
        <w:t xml:space="preserve">, </w:t>
      </w:r>
      <w:r w:rsidR="00F579FA" w:rsidRPr="00601154">
        <w:rPr>
          <w:rFonts w:asciiTheme="majorBidi" w:hAnsiTheme="majorBidi" w:cstheme="majorBidi"/>
          <w:color w:val="000000" w:themeColor="text1"/>
          <w:lang w:val="en-GB"/>
        </w:rPr>
        <w:t xml:space="preserve">a tool </w:t>
      </w:r>
      <w:r w:rsidR="00854C52" w:rsidRPr="00601154">
        <w:rPr>
          <w:rFonts w:asciiTheme="majorBidi" w:hAnsiTheme="majorBidi" w:cstheme="majorBidi"/>
          <w:color w:val="000000" w:themeColor="text1"/>
          <w:lang w:val="en-GB"/>
        </w:rPr>
        <w:t>to understand and visualize</w:t>
      </w:r>
      <w:r w:rsidR="00F579FA" w:rsidRPr="00601154">
        <w:rPr>
          <w:rFonts w:asciiTheme="majorBidi" w:hAnsiTheme="majorBidi" w:cstheme="majorBidi"/>
          <w:color w:val="000000" w:themeColor="text1"/>
          <w:lang w:val="en-GB"/>
        </w:rPr>
        <w:t xml:space="preserve"> </w:t>
      </w:r>
      <w:r w:rsidR="00854C52" w:rsidRPr="00601154">
        <w:rPr>
          <w:rFonts w:asciiTheme="majorBidi" w:hAnsiTheme="majorBidi" w:cstheme="majorBidi"/>
          <w:color w:val="000000" w:themeColor="text1"/>
          <w:lang w:val="en-GB"/>
        </w:rPr>
        <w:t>queries’</w:t>
      </w:r>
      <w:r w:rsidR="00761255" w:rsidRPr="00601154">
        <w:rPr>
          <w:rFonts w:asciiTheme="majorBidi" w:hAnsiTheme="majorBidi" w:cstheme="majorBidi"/>
          <w:color w:val="000000" w:themeColor="text1"/>
          <w:lang w:val="en-GB"/>
        </w:rPr>
        <w:t xml:space="preserve"> </w:t>
      </w:r>
      <w:r w:rsidR="00CF570E" w:rsidRPr="00601154">
        <w:rPr>
          <w:rFonts w:asciiTheme="majorBidi" w:hAnsiTheme="majorBidi" w:cstheme="majorBidi"/>
          <w:color w:val="000000" w:themeColor="text1"/>
          <w:lang w:val="en-GB"/>
        </w:rPr>
        <w:t>characteristic</w:t>
      </w:r>
      <w:r w:rsidR="00854C52" w:rsidRPr="00601154">
        <w:rPr>
          <w:rFonts w:asciiTheme="majorBidi" w:hAnsiTheme="majorBidi" w:cstheme="majorBidi"/>
          <w:color w:val="000000" w:themeColor="text1"/>
          <w:lang w:val="en-GB"/>
        </w:rPr>
        <w:t>s</w:t>
      </w:r>
      <w:r w:rsidR="00761255" w:rsidRPr="00601154">
        <w:rPr>
          <w:rFonts w:asciiTheme="majorBidi" w:hAnsiTheme="majorBidi" w:cstheme="majorBidi"/>
          <w:color w:val="000000" w:themeColor="text1"/>
          <w:lang w:val="en-GB"/>
        </w:rPr>
        <w:t>.</w:t>
      </w:r>
      <w:r w:rsidR="00CF570E" w:rsidRPr="00601154">
        <w:rPr>
          <w:rFonts w:asciiTheme="majorBidi" w:hAnsiTheme="majorBidi" w:cstheme="majorBidi"/>
          <w:color w:val="000000" w:themeColor="text1"/>
          <w:lang w:val="en-GB"/>
        </w:rPr>
        <w:t xml:space="preserve"> </w:t>
      </w:r>
      <w:r w:rsidR="00761255" w:rsidRPr="00601154">
        <w:rPr>
          <w:rFonts w:asciiTheme="majorBidi" w:hAnsiTheme="majorBidi" w:cstheme="majorBidi"/>
          <w:color w:val="000000" w:themeColor="text1"/>
          <w:lang w:val="en-GB"/>
        </w:rPr>
        <w:t xml:space="preserve">This </w:t>
      </w:r>
      <w:r w:rsidR="00CF570E" w:rsidRPr="00601154">
        <w:rPr>
          <w:rFonts w:asciiTheme="majorBidi" w:hAnsiTheme="majorBidi" w:cstheme="majorBidi"/>
          <w:color w:val="000000" w:themeColor="text1"/>
          <w:lang w:val="en-GB"/>
        </w:rPr>
        <w:t>help</w:t>
      </w:r>
      <w:r w:rsidR="00761255" w:rsidRPr="00601154">
        <w:rPr>
          <w:rFonts w:asciiTheme="majorBidi" w:hAnsiTheme="majorBidi" w:cstheme="majorBidi"/>
          <w:color w:val="000000" w:themeColor="text1"/>
          <w:lang w:val="en-GB"/>
        </w:rPr>
        <w:t>s</w:t>
      </w:r>
      <w:r w:rsidR="00CF570E" w:rsidRPr="00601154">
        <w:rPr>
          <w:rFonts w:asciiTheme="majorBidi" w:hAnsiTheme="majorBidi" w:cstheme="majorBidi"/>
          <w:color w:val="000000" w:themeColor="text1"/>
          <w:lang w:val="en-GB"/>
        </w:rPr>
        <w:t xml:space="preserve"> </w:t>
      </w:r>
      <w:r w:rsidR="00CB4029">
        <w:rPr>
          <w:rFonts w:asciiTheme="majorBidi" w:hAnsiTheme="majorBidi" w:cstheme="majorBidi"/>
          <w:color w:val="000000" w:themeColor="text1"/>
          <w:lang w:val="en-GB"/>
        </w:rPr>
        <w:t xml:space="preserve">to </w:t>
      </w:r>
      <w:r w:rsidR="00CF570E" w:rsidRPr="00601154">
        <w:rPr>
          <w:rFonts w:asciiTheme="majorBidi" w:hAnsiTheme="majorBidi" w:cstheme="majorBidi"/>
          <w:color w:val="000000" w:themeColor="text1"/>
          <w:lang w:val="en-GB"/>
        </w:rPr>
        <w:t xml:space="preserve">identify </w:t>
      </w:r>
      <w:r w:rsidR="00F579FA" w:rsidRPr="00601154">
        <w:rPr>
          <w:rFonts w:asciiTheme="majorBidi" w:hAnsiTheme="majorBidi" w:cstheme="majorBidi"/>
          <w:color w:val="000000" w:themeColor="text1"/>
          <w:lang w:val="en-GB"/>
        </w:rPr>
        <w:t xml:space="preserve">common </w:t>
      </w:r>
      <w:r w:rsidR="00CF570E" w:rsidRPr="00601154">
        <w:rPr>
          <w:rFonts w:asciiTheme="majorBidi" w:hAnsiTheme="majorBidi" w:cstheme="majorBidi"/>
          <w:color w:val="000000" w:themeColor="text1"/>
          <w:lang w:val="en-GB"/>
        </w:rPr>
        <w:t xml:space="preserve">DBMS’ </w:t>
      </w:r>
      <w:r w:rsidR="00F579FA" w:rsidRPr="00601154">
        <w:rPr>
          <w:rFonts w:asciiTheme="majorBidi" w:hAnsiTheme="majorBidi" w:cstheme="majorBidi"/>
          <w:color w:val="000000" w:themeColor="text1"/>
          <w:lang w:val="en-GB"/>
        </w:rPr>
        <w:t>problems, such as performance bottlenecks and cardinality issues</w:t>
      </w:r>
      <w:r w:rsidRPr="00601154">
        <w:rPr>
          <w:rFonts w:asciiTheme="majorBidi" w:hAnsiTheme="majorBidi" w:cstheme="majorBidi"/>
          <w:color w:val="000000" w:themeColor="text1"/>
          <w:lang w:val="en-GB"/>
        </w:rPr>
        <w:t xml:space="preserve">. </w:t>
      </w:r>
      <w:proofErr w:type="spellStart"/>
      <w:r w:rsidR="00881A81" w:rsidRPr="00601154">
        <w:rPr>
          <w:rFonts w:asciiTheme="majorBidi" w:hAnsiTheme="majorBidi" w:cstheme="majorBidi"/>
          <w:color w:val="000000" w:themeColor="text1"/>
          <w:lang w:val="en-GB"/>
        </w:rPr>
        <w:t>QueryFlow</w:t>
      </w:r>
      <w:proofErr w:type="spellEnd"/>
      <w:r w:rsidR="00881A81" w:rsidRPr="00601154">
        <w:rPr>
          <w:rFonts w:asciiTheme="majorBidi" w:hAnsiTheme="majorBidi" w:cstheme="majorBidi"/>
          <w:color w:val="000000" w:themeColor="text1"/>
          <w:lang w:val="en-GB"/>
        </w:rPr>
        <w:t xml:space="preserve"> </w:t>
      </w:r>
      <w:r w:rsidR="00854C52" w:rsidRPr="00601154">
        <w:rPr>
          <w:rFonts w:asciiTheme="majorBidi" w:hAnsiTheme="majorBidi" w:cstheme="majorBidi"/>
          <w:color w:val="000000" w:themeColor="text1"/>
          <w:lang w:val="en-GB"/>
        </w:rPr>
        <w:t>is</w:t>
      </w:r>
      <w:r w:rsidR="00D826F9">
        <w:rPr>
          <w:rFonts w:asciiTheme="majorBidi" w:hAnsiTheme="majorBidi" w:cstheme="majorBidi"/>
          <w:color w:val="000000" w:themeColor="text1"/>
          <w:lang w:val="en-GB"/>
        </w:rPr>
        <w:t xml:space="preserve"> </w:t>
      </w:r>
      <w:r w:rsidR="00854C52" w:rsidRPr="00601154">
        <w:rPr>
          <w:rFonts w:asciiTheme="majorBidi" w:hAnsiTheme="majorBidi" w:cstheme="majorBidi"/>
          <w:color w:val="000000" w:themeColor="text1"/>
          <w:lang w:val="en-GB"/>
        </w:rPr>
        <w:t>extendable to</w:t>
      </w:r>
      <w:r w:rsidR="00881A81" w:rsidRPr="00601154">
        <w:rPr>
          <w:rFonts w:asciiTheme="majorBidi" w:hAnsiTheme="majorBidi" w:cstheme="majorBidi"/>
          <w:color w:val="000000" w:themeColor="text1"/>
          <w:lang w:val="en-GB"/>
        </w:rPr>
        <w:t xml:space="preserve"> </w:t>
      </w:r>
      <w:r w:rsidR="00854C52" w:rsidRPr="00601154">
        <w:rPr>
          <w:rFonts w:asciiTheme="majorBidi" w:hAnsiTheme="majorBidi" w:cstheme="majorBidi"/>
          <w:color w:val="000000" w:themeColor="text1"/>
          <w:lang w:val="en-GB"/>
        </w:rPr>
        <w:t xml:space="preserve">new </w:t>
      </w:r>
      <w:r w:rsidR="00881A81" w:rsidRPr="00601154">
        <w:rPr>
          <w:rFonts w:asciiTheme="majorBidi" w:hAnsiTheme="majorBidi" w:cstheme="majorBidi"/>
          <w:color w:val="000000" w:themeColor="text1"/>
          <w:lang w:val="en-GB"/>
        </w:rPr>
        <w:t>databases</w:t>
      </w:r>
      <w:r w:rsidR="00761255" w:rsidRPr="00601154">
        <w:rPr>
          <w:rFonts w:asciiTheme="majorBidi" w:hAnsiTheme="majorBidi" w:cstheme="majorBidi"/>
          <w:color w:val="000000" w:themeColor="text1"/>
          <w:lang w:val="en-GB"/>
        </w:rPr>
        <w:t>.</w:t>
      </w:r>
      <w:r w:rsidR="00881A81" w:rsidRPr="00601154">
        <w:rPr>
          <w:rFonts w:asciiTheme="majorBidi" w:hAnsiTheme="majorBidi" w:cstheme="majorBidi"/>
          <w:color w:val="000000" w:themeColor="text1"/>
          <w:lang w:val="en-GB"/>
        </w:rPr>
        <w:t xml:space="preserve"> </w:t>
      </w:r>
      <w:r w:rsidR="00761255" w:rsidRPr="00601154">
        <w:rPr>
          <w:rFonts w:asciiTheme="majorBidi" w:hAnsiTheme="majorBidi" w:cstheme="majorBidi"/>
          <w:color w:val="000000" w:themeColor="text1"/>
          <w:lang w:val="en-GB"/>
        </w:rPr>
        <w:t>O</w:t>
      </w:r>
      <w:r w:rsidR="00881A81" w:rsidRPr="00601154">
        <w:rPr>
          <w:rFonts w:asciiTheme="majorBidi" w:hAnsiTheme="majorBidi" w:cstheme="majorBidi"/>
          <w:color w:val="000000" w:themeColor="text1"/>
          <w:lang w:val="en-GB"/>
        </w:rPr>
        <w:t xml:space="preserve">nboarding </w:t>
      </w:r>
      <w:r w:rsidR="00CF570E" w:rsidRPr="00601154">
        <w:rPr>
          <w:rFonts w:asciiTheme="majorBidi" w:hAnsiTheme="majorBidi" w:cstheme="majorBidi"/>
          <w:color w:val="000000" w:themeColor="text1"/>
          <w:lang w:val="en-GB"/>
        </w:rPr>
        <w:t xml:space="preserve">a </w:t>
      </w:r>
      <w:r w:rsidR="00881A81" w:rsidRPr="00601154">
        <w:rPr>
          <w:rFonts w:asciiTheme="majorBidi" w:hAnsiTheme="majorBidi" w:cstheme="majorBidi"/>
          <w:color w:val="000000" w:themeColor="text1"/>
          <w:lang w:val="en-GB"/>
        </w:rPr>
        <w:t xml:space="preserve">new </w:t>
      </w:r>
      <w:r w:rsidR="00761255" w:rsidRPr="00601154">
        <w:rPr>
          <w:rFonts w:asciiTheme="majorBidi" w:hAnsiTheme="majorBidi" w:cstheme="majorBidi"/>
          <w:color w:val="000000" w:themeColor="text1"/>
          <w:lang w:val="en-GB"/>
        </w:rPr>
        <w:t>database</w:t>
      </w:r>
      <w:r w:rsidR="00881A81" w:rsidRPr="00601154">
        <w:rPr>
          <w:rFonts w:asciiTheme="majorBidi" w:hAnsiTheme="majorBidi" w:cstheme="majorBidi"/>
          <w:color w:val="000000" w:themeColor="text1"/>
          <w:lang w:val="en-GB"/>
        </w:rPr>
        <w:t xml:space="preserve"> </w:t>
      </w:r>
      <w:r w:rsidR="00854C52" w:rsidRPr="00601154">
        <w:rPr>
          <w:rFonts w:asciiTheme="majorBidi" w:hAnsiTheme="majorBidi" w:cstheme="majorBidi"/>
          <w:color w:val="000000" w:themeColor="text1"/>
          <w:lang w:val="en-GB"/>
        </w:rPr>
        <w:t xml:space="preserve">only </w:t>
      </w:r>
      <w:r w:rsidR="00881A81" w:rsidRPr="00601154">
        <w:rPr>
          <w:rFonts w:asciiTheme="majorBidi" w:hAnsiTheme="majorBidi" w:cstheme="majorBidi"/>
          <w:color w:val="000000" w:themeColor="text1"/>
          <w:lang w:val="en-GB"/>
        </w:rPr>
        <w:t>require</w:t>
      </w:r>
      <w:r w:rsidR="00761255" w:rsidRPr="00601154">
        <w:rPr>
          <w:rFonts w:asciiTheme="majorBidi" w:hAnsiTheme="majorBidi" w:cstheme="majorBidi"/>
          <w:color w:val="000000" w:themeColor="text1"/>
          <w:lang w:val="en-GB"/>
        </w:rPr>
        <w:t>s</w:t>
      </w:r>
      <w:r w:rsidR="00881A81" w:rsidRPr="00601154">
        <w:rPr>
          <w:rFonts w:asciiTheme="majorBidi" w:hAnsiTheme="majorBidi" w:cstheme="majorBidi"/>
          <w:color w:val="000000" w:themeColor="text1"/>
          <w:lang w:val="en-GB"/>
        </w:rPr>
        <w:t xml:space="preserve"> </w:t>
      </w:r>
      <w:r w:rsidR="00761255" w:rsidRPr="00601154">
        <w:rPr>
          <w:rFonts w:asciiTheme="majorBidi" w:hAnsiTheme="majorBidi" w:cstheme="majorBidi"/>
          <w:color w:val="000000" w:themeColor="text1"/>
          <w:lang w:val="en-GB"/>
        </w:rPr>
        <w:t>the</w:t>
      </w:r>
      <w:r w:rsidR="00881A81" w:rsidRPr="00601154">
        <w:rPr>
          <w:rFonts w:asciiTheme="majorBidi" w:hAnsiTheme="majorBidi" w:cstheme="majorBidi"/>
          <w:color w:val="000000" w:themeColor="text1"/>
          <w:lang w:val="en-GB"/>
        </w:rPr>
        <w:t xml:space="preserve"> </w:t>
      </w:r>
      <w:r w:rsidR="00761255" w:rsidRPr="00601154">
        <w:rPr>
          <w:rFonts w:asciiTheme="majorBidi" w:hAnsiTheme="majorBidi" w:cstheme="majorBidi"/>
          <w:color w:val="000000" w:themeColor="text1"/>
          <w:lang w:val="en-GB"/>
        </w:rPr>
        <w:t xml:space="preserve">implementation of </w:t>
      </w:r>
      <w:r w:rsidR="00854C52" w:rsidRPr="00601154">
        <w:rPr>
          <w:rFonts w:asciiTheme="majorBidi" w:hAnsiTheme="majorBidi" w:cstheme="majorBidi"/>
          <w:color w:val="000000" w:themeColor="text1"/>
          <w:lang w:val="en-GB"/>
        </w:rPr>
        <w:t xml:space="preserve">an </w:t>
      </w:r>
      <w:r w:rsidR="00CF570E" w:rsidRPr="00601154">
        <w:rPr>
          <w:rFonts w:asciiTheme="majorBidi" w:hAnsiTheme="majorBidi" w:cstheme="majorBidi"/>
          <w:color w:val="000000" w:themeColor="text1"/>
          <w:lang w:val="en-GB"/>
        </w:rPr>
        <w:t>execution plan</w:t>
      </w:r>
      <w:r w:rsidR="00854C52" w:rsidRPr="00601154">
        <w:rPr>
          <w:rFonts w:asciiTheme="majorBidi" w:hAnsiTheme="majorBidi" w:cstheme="majorBidi"/>
          <w:color w:val="000000" w:themeColor="text1"/>
          <w:lang w:val="en-GB"/>
        </w:rPr>
        <w:t xml:space="preserve"> parser</w:t>
      </w:r>
      <w:r w:rsidR="00881A81" w:rsidRPr="00601154">
        <w:rPr>
          <w:rFonts w:asciiTheme="majorBidi" w:hAnsiTheme="majorBidi" w:cstheme="majorBidi"/>
          <w:color w:val="000000" w:themeColor="text1"/>
          <w:lang w:val="en-GB"/>
        </w:rPr>
        <w:t>.</w:t>
      </w:r>
      <w:r w:rsidR="00881A81" w:rsidRPr="00601154">
        <w:rPr>
          <w:rFonts w:asciiTheme="majorBidi" w:hAnsiTheme="majorBidi" w:cstheme="majorBidi"/>
          <w:color w:val="000000" w:themeColor="text1"/>
          <w:lang w:val="en-GB"/>
        </w:rPr>
        <w:br/>
      </w:r>
    </w:p>
    <w:p w14:paraId="72EC9918" w14:textId="66B3F98B" w:rsidR="0006568D" w:rsidRPr="00601154" w:rsidRDefault="009B189E" w:rsidP="00CB4029">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The</w:t>
      </w:r>
      <w:r w:rsidR="00F579FA" w:rsidRPr="00601154">
        <w:rPr>
          <w:rFonts w:asciiTheme="majorBidi" w:hAnsiTheme="majorBidi" w:cstheme="majorBidi"/>
          <w:color w:val="000000" w:themeColor="text1"/>
          <w:lang w:val="en-GB"/>
        </w:rPr>
        <w:t xml:space="preserve"> </w:t>
      </w:r>
      <w:r w:rsidRPr="00601154">
        <w:rPr>
          <w:rFonts w:asciiTheme="majorBidi" w:hAnsiTheme="majorBidi" w:cstheme="majorBidi"/>
          <w:color w:val="000000" w:themeColor="text1"/>
          <w:lang w:val="en-GB"/>
        </w:rPr>
        <w:t xml:space="preserve">experimental results show that our </w:t>
      </w:r>
      <w:r w:rsidR="00F579FA" w:rsidRPr="00601154">
        <w:rPr>
          <w:rFonts w:asciiTheme="majorBidi" w:hAnsiTheme="majorBidi" w:cstheme="majorBidi"/>
          <w:color w:val="000000" w:themeColor="text1"/>
          <w:lang w:val="en-GB"/>
        </w:rPr>
        <w:t>solution</w:t>
      </w:r>
      <w:r w:rsidRPr="00601154">
        <w:rPr>
          <w:rFonts w:asciiTheme="majorBidi" w:hAnsiTheme="majorBidi" w:cstheme="majorBidi"/>
          <w:color w:val="000000" w:themeColor="text1"/>
          <w:lang w:val="en-GB"/>
        </w:rPr>
        <w:t xml:space="preserve"> </w:t>
      </w:r>
      <w:r w:rsidR="00CB4029">
        <w:rPr>
          <w:rFonts w:asciiTheme="majorBidi" w:hAnsiTheme="majorBidi" w:cstheme="majorBidi"/>
          <w:color w:val="000000" w:themeColor="text1"/>
          <w:lang w:val="en-GB"/>
        </w:rPr>
        <w:t>enables</w:t>
      </w:r>
      <w:r w:rsidR="00CB4029" w:rsidRPr="00601154">
        <w:rPr>
          <w:rFonts w:asciiTheme="majorBidi" w:hAnsiTheme="majorBidi" w:cstheme="majorBidi"/>
          <w:color w:val="000000" w:themeColor="text1"/>
          <w:lang w:val="en-GB"/>
        </w:rPr>
        <w:t xml:space="preserve"> </w:t>
      </w:r>
      <w:r w:rsidR="00697255" w:rsidRPr="00601154">
        <w:rPr>
          <w:rFonts w:asciiTheme="majorBidi" w:hAnsiTheme="majorBidi" w:cstheme="majorBidi"/>
          <w:color w:val="000000" w:themeColor="text1"/>
          <w:lang w:val="en-GB"/>
        </w:rPr>
        <w:t>us</w:t>
      </w:r>
      <w:r w:rsidR="00F579FA" w:rsidRPr="00601154">
        <w:rPr>
          <w:rFonts w:asciiTheme="majorBidi" w:hAnsiTheme="majorBidi" w:cstheme="majorBidi"/>
          <w:color w:val="000000" w:themeColor="text1"/>
          <w:lang w:val="en-GB"/>
        </w:rPr>
        <w:t xml:space="preserve"> to pinpoint and fix the flaws in </w:t>
      </w:r>
      <w:r w:rsidR="00415D0C">
        <w:rPr>
          <w:rFonts w:asciiTheme="majorBidi" w:hAnsiTheme="majorBidi" w:cstheme="majorBidi"/>
          <w:color w:val="000000" w:themeColor="text1"/>
          <w:lang w:val="en-GB"/>
        </w:rPr>
        <w:t>real world</w:t>
      </w:r>
      <w:r w:rsidR="00F579FA" w:rsidRPr="00601154">
        <w:rPr>
          <w:rFonts w:asciiTheme="majorBidi" w:hAnsiTheme="majorBidi" w:cstheme="majorBidi"/>
          <w:color w:val="000000" w:themeColor="text1"/>
          <w:lang w:val="en-GB"/>
        </w:rPr>
        <w:t xml:space="preserve"> queries</w:t>
      </w:r>
      <w:r w:rsidRPr="00601154">
        <w:rPr>
          <w:rFonts w:asciiTheme="majorBidi" w:hAnsiTheme="majorBidi" w:cstheme="majorBidi"/>
          <w:color w:val="000000" w:themeColor="text1"/>
          <w:lang w:val="en-GB"/>
        </w:rPr>
        <w:t>.</w:t>
      </w:r>
    </w:p>
    <w:p w14:paraId="75CA86BD" w14:textId="77777777" w:rsidR="008C58CB" w:rsidRPr="00601154" w:rsidRDefault="008C58CB" w:rsidP="00F579FA">
      <w:pPr>
        <w:spacing w:line="360" w:lineRule="auto"/>
        <w:rPr>
          <w:rFonts w:asciiTheme="majorBidi" w:hAnsiTheme="majorBidi" w:cstheme="majorBidi"/>
          <w:color w:val="000000" w:themeColor="text1"/>
          <w:lang w:val="en-GB"/>
        </w:rPr>
      </w:pPr>
    </w:p>
    <w:p w14:paraId="72CBAA9A" w14:textId="0A5CBF4C" w:rsidR="0006568D" w:rsidRPr="00601154" w:rsidRDefault="0006568D" w:rsidP="00F579FA">
      <w:pPr>
        <w:spacing w:line="360" w:lineRule="auto"/>
        <w:rPr>
          <w:rFonts w:asciiTheme="majorBidi" w:hAnsiTheme="majorBidi" w:cstheme="majorBidi"/>
          <w:b/>
          <w:bCs/>
          <w:color w:val="000000" w:themeColor="text1"/>
          <w:sz w:val="40"/>
          <w:szCs w:val="40"/>
          <w:lang w:val="en-GB"/>
        </w:rPr>
      </w:pPr>
    </w:p>
    <w:p w14:paraId="23238913" w14:textId="1B8313DD" w:rsidR="0006568D" w:rsidRPr="00601154" w:rsidRDefault="0006568D" w:rsidP="00F579FA">
      <w:pPr>
        <w:spacing w:line="360" w:lineRule="auto"/>
        <w:rPr>
          <w:rFonts w:asciiTheme="majorBidi" w:hAnsiTheme="majorBidi" w:cstheme="majorBidi"/>
          <w:b/>
          <w:bCs/>
          <w:color w:val="000000" w:themeColor="text1"/>
          <w:sz w:val="40"/>
          <w:szCs w:val="40"/>
        </w:rPr>
      </w:pPr>
    </w:p>
    <w:p w14:paraId="0E9DD756" w14:textId="585AADBF" w:rsidR="003D7B44" w:rsidRPr="00601154" w:rsidRDefault="003D7B44" w:rsidP="00F579FA">
      <w:pPr>
        <w:spacing w:line="360" w:lineRule="auto"/>
        <w:rPr>
          <w:rFonts w:asciiTheme="majorBidi" w:hAnsiTheme="majorBidi" w:cstheme="majorBidi"/>
          <w:b/>
          <w:bCs/>
          <w:color w:val="000000" w:themeColor="text1"/>
          <w:sz w:val="40"/>
          <w:szCs w:val="40"/>
        </w:rPr>
      </w:pPr>
    </w:p>
    <w:p w14:paraId="29C8585F" w14:textId="505BD047" w:rsidR="003D7B44" w:rsidRDefault="003D7B44" w:rsidP="00F579FA">
      <w:pPr>
        <w:spacing w:line="360" w:lineRule="auto"/>
        <w:rPr>
          <w:rFonts w:asciiTheme="majorBidi" w:hAnsiTheme="majorBidi" w:cstheme="majorBidi"/>
          <w:b/>
          <w:bCs/>
          <w:color w:val="000000" w:themeColor="text1"/>
          <w:sz w:val="40"/>
          <w:szCs w:val="40"/>
        </w:rPr>
      </w:pPr>
    </w:p>
    <w:p w14:paraId="6D521C2A" w14:textId="020F7870" w:rsidR="000D12FF" w:rsidRDefault="000D12FF" w:rsidP="00F579FA">
      <w:pPr>
        <w:spacing w:line="360" w:lineRule="auto"/>
        <w:rPr>
          <w:rFonts w:asciiTheme="majorBidi" w:hAnsiTheme="majorBidi" w:cstheme="majorBidi"/>
          <w:b/>
          <w:bCs/>
          <w:color w:val="000000" w:themeColor="text1"/>
          <w:sz w:val="40"/>
          <w:szCs w:val="40"/>
        </w:rPr>
      </w:pPr>
    </w:p>
    <w:p w14:paraId="268C19DC" w14:textId="77777777" w:rsidR="000D12FF" w:rsidRPr="00601154" w:rsidRDefault="000D12FF" w:rsidP="00F579FA">
      <w:pPr>
        <w:spacing w:line="360" w:lineRule="auto"/>
        <w:rPr>
          <w:rFonts w:asciiTheme="majorBidi" w:hAnsiTheme="majorBidi" w:cstheme="majorBidi"/>
          <w:b/>
          <w:bCs/>
          <w:color w:val="000000" w:themeColor="text1"/>
          <w:sz w:val="40"/>
          <w:szCs w:val="40"/>
        </w:rPr>
      </w:pPr>
    </w:p>
    <w:p w14:paraId="5318FE90" w14:textId="0700C65D" w:rsidR="00080997" w:rsidRPr="00601154" w:rsidRDefault="00080997" w:rsidP="00080997">
      <w:pPr>
        <w:pStyle w:val="Heading1"/>
        <w:rPr>
          <w:rFonts w:asciiTheme="majorBidi" w:hAnsiTheme="majorBidi"/>
        </w:rPr>
      </w:pPr>
      <w:r w:rsidRPr="00601154">
        <w:rPr>
          <w:rFonts w:asciiTheme="majorBidi" w:hAnsiTheme="majorBidi"/>
        </w:rPr>
        <w:lastRenderedPageBreak/>
        <w:t>Table of Content</w:t>
      </w:r>
    </w:p>
    <w:p w14:paraId="6246D9A8" w14:textId="64DD8B22" w:rsidR="00080997" w:rsidRPr="00251900" w:rsidRDefault="002123DD" w:rsidP="00251900">
      <w:pPr>
        <w:pStyle w:val="NormalWeb"/>
        <w:tabs>
          <w:tab w:val="left" w:pos="3291"/>
        </w:tabs>
        <w:spacing w:line="360" w:lineRule="auto"/>
        <w:rPr>
          <w:rFonts w:asciiTheme="majorBidi" w:eastAsiaTheme="minorHAnsi" w:hAnsiTheme="majorBidi" w:cstheme="majorBidi"/>
          <w:color w:val="000000" w:themeColor="text1"/>
          <w:sz w:val="20"/>
          <w:szCs w:val="20"/>
        </w:rPr>
      </w:pPr>
      <w:r w:rsidRPr="002123DD">
        <w:rPr>
          <w:rFonts w:asciiTheme="majorBidi" w:eastAsiaTheme="minorHAnsi" w:hAnsiTheme="majorBidi" w:cstheme="majorBidi"/>
          <w:color w:val="000000" w:themeColor="text1"/>
          <w:sz w:val="20"/>
          <w:szCs w:val="20"/>
        </w:rPr>
        <w:br/>
        <w:t>Chapter 1: Introduction ………………………………………………</w:t>
      </w:r>
      <w:proofErr w:type="gramStart"/>
      <w:r w:rsidRPr="002123DD">
        <w:rPr>
          <w:rFonts w:asciiTheme="majorBidi" w:eastAsiaTheme="minorHAnsi" w:hAnsiTheme="majorBidi" w:cstheme="majorBidi"/>
          <w:color w:val="000000" w:themeColor="text1"/>
          <w:sz w:val="20"/>
          <w:szCs w:val="20"/>
        </w:rPr>
        <w:t>…..</w:t>
      </w:r>
      <w:proofErr w:type="gramEnd"/>
      <w:r w:rsidRPr="002123DD">
        <w:rPr>
          <w:rFonts w:asciiTheme="majorBidi" w:eastAsiaTheme="minorHAnsi" w:hAnsiTheme="majorBidi" w:cstheme="majorBidi"/>
          <w:color w:val="000000" w:themeColor="text1"/>
          <w:sz w:val="20"/>
          <w:szCs w:val="20"/>
        </w:rPr>
        <w:t xml:space="preserve">  9</w:t>
      </w:r>
      <w:r w:rsidRPr="002123DD">
        <w:rPr>
          <w:rFonts w:asciiTheme="majorBidi" w:eastAsiaTheme="minorHAnsi" w:hAnsiTheme="majorBidi" w:cstheme="majorBidi"/>
          <w:color w:val="000000" w:themeColor="text1"/>
          <w:sz w:val="20"/>
          <w:szCs w:val="20"/>
        </w:rPr>
        <w:br/>
        <w:t>Section 1.1: Problem description ……………………………………........ 9</w:t>
      </w:r>
      <w:r w:rsidRPr="002123DD">
        <w:rPr>
          <w:rFonts w:asciiTheme="majorBidi" w:eastAsiaTheme="minorHAnsi" w:hAnsiTheme="majorBidi" w:cstheme="majorBidi"/>
          <w:color w:val="000000" w:themeColor="text1"/>
          <w:sz w:val="20"/>
          <w:szCs w:val="20"/>
        </w:rPr>
        <w:br/>
        <w:t>Section 1.2: Motivation …………………………………………….........</w:t>
      </w:r>
      <w:r w:rsidR="00251900">
        <w:rPr>
          <w:rFonts w:asciiTheme="majorBidi" w:eastAsiaTheme="minorHAnsi" w:hAnsiTheme="majorBidi" w:cstheme="majorBidi"/>
          <w:color w:val="000000" w:themeColor="text1"/>
          <w:sz w:val="20"/>
          <w:szCs w:val="20"/>
        </w:rPr>
        <w:t>.</w:t>
      </w:r>
      <w:r w:rsidRPr="002123DD">
        <w:rPr>
          <w:rFonts w:asciiTheme="majorBidi" w:eastAsiaTheme="minorHAnsi" w:hAnsiTheme="majorBidi" w:cstheme="majorBidi"/>
          <w:color w:val="000000" w:themeColor="text1"/>
          <w:sz w:val="20"/>
          <w:szCs w:val="20"/>
        </w:rPr>
        <w:t>. 9</w:t>
      </w:r>
      <w:r w:rsidRPr="002123DD">
        <w:rPr>
          <w:rFonts w:asciiTheme="majorBidi" w:eastAsiaTheme="minorHAnsi" w:hAnsiTheme="majorBidi" w:cstheme="majorBidi"/>
          <w:color w:val="000000" w:themeColor="text1"/>
          <w:sz w:val="20"/>
          <w:szCs w:val="20"/>
        </w:rPr>
        <w:br/>
        <w:t>Section 1.3: Main Contributions…... ……………………………….......... 10</w:t>
      </w:r>
      <w:r w:rsidRPr="002123DD">
        <w:rPr>
          <w:rFonts w:asciiTheme="majorBidi" w:eastAsiaTheme="minorHAnsi" w:hAnsiTheme="majorBidi" w:cstheme="majorBidi"/>
          <w:color w:val="000000" w:themeColor="text1"/>
          <w:sz w:val="20"/>
          <w:szCs w:val="20"/>
        </w:rPr>
        <w:br/>
        <w:t>Section 1.4: Thesis Structure …………………………………………</w:t>
      </w:r>
      <w:proofErr w:type="gramStart"/>
      <w:r w:rsidRPr="002123DD">
        <w:rPr>
          <w:rFonts w:asciiTheme="majorBidi" w:eastAsiaTheme="minorHAnsi" w:hAnsiTheme="majorBidi" w:cstheme="majorBidi"/>
          <w:color w:val="000000" w:themeColor="text1"/>
          <w:sz w:val="20"/>
          <w:szCs w:val="20"/>
        </w:rPr>
        <w:t>…</w:t>
      </w:r>
      <w:r w:rsidR="00251900">
        <w:rPr>
          <w:rFonts w:asciiTheme="majorBidi" w:eastAsiaTheme="minorHAnsi" w:hAnsiTheme="majorBidi" w:cstheme="majorBidi"/>
          <w:color w:val="000000" w:themeColor="text1"/>
          <w:sz w:val="20"/>
          <w:szCs w:val="20"/>
        </w:rPr>
        <w:t>.</w:t>
      </w:r>
      <w:r w:rsidRPr="002123DD">
        <w:rPr>
          <w:rFonts w:asciiTheme="majorBidi" w:eastAsiaTheme="minorHAnsi" w:hAnsiTheme="majorBidi" w:cstheme="majorBidi"/>
          <w:color w:val="000000" w:themeColor="text1"/>
          <w:sz w:val="20"/>
          <w:szCs w:val="20"/>
        </w:rPr>
        <w:t>.</w:t>
      </w:r>
      <w:proofErr w:type="gramEnd"/>
      <w:r w:rsidRPr="002123DD">
        <w:rPr>
          <w:rFonts w:asciiTheme="majorBidi" w:eastAsiaTheme="minorHAnsi" w:hAnsiTheme="majorBidi" w:cstheme="majorBidi"/>
          <w:color w:val="000000" w:themeColor="text1"/>
          <w:sz w:val="20"/>
          <w:szCs w:val="20"/>
        </w:rPr>
        <w:t xml:space="preserve"> 10</w:t>
      </w:r>
      <w:r w:rsidRPr="002123DD">
        <w:rPr>
          <w:rFonts w:asciiTheme="majorBidi" w:eastAsiaTheme="minorHAnsi" w:hAnsiTheme="majorBidi" w:cstheme="majorBidi"/>
          <w:color w:val="000000" w:themeColor="text1"/>
          <w:sz w:val="20"/>
          <w:szCs w:val="20"/>
        </w:rPr>
        <w:br/>
        <w:t>Chapter 2: Background and Related work ………………………………. 12</w:t>
      </w:r>
      <w:r w:rsidRPr="002123DD">
        <w:rPr>
          <w:rFonts w:asciiTheme="majorBidi" w:eastAsiaTheme="minorHAnsi" w:hAnsiTheme="majorBidi" w:cstheme="majorBidi"/>
          <w:color w:val="000000" w:themeColor="text1"/>
          <w:sz w:val="20"/>
          <w:szCs w:val="20"/>
        </w:rPr>
        <w:br/>
        <w:t>Section 2.1 Common Flaws …………………………………………....... 1</w:t>
      </w:r>
      <w:r w:rsidR="006343DA">
        <w:rPr>
          <w:rFonts w:asciiTheme="majorBidi" w:eastAsiaTheme="minorHAnsi" w:hAnsiTheme="majorBidi" w:cstheme="majorBidi"/>
          <w:color w:val="000000" w:themeColor="text1"/>
          <w:sz w:val="20"/>
          <w:szCs w:val="20"/>
        </w:rPr>
        <w:t>3</w:t>
      </w:r>
      <w:r w:rsidRPr="002123DD">
        <w:rPr>
          <w:rFonts w:asciiTheme="majorBidi" w:eastAsiaTheme="minorHAnsi" w:hAnsiTheme="majorBidi" w:cstheme="majorBidi"/>
          <w:color w:val="000000" w:themeColor="text1"/>
          <w:sz w:val="20"/>
          <w:szCs w:val="20"/>
        </w:rPr>
        <w:tab/>
      </w:r>
      <w:r w:rsidRPr="002123DD">
        <w:rPr>
          <w:rFonts w:asciiTheme="majorBidi" w:eastAsiaTheme="minorHAnsi" w:hAnsiTheme="majorBidi" w:cstheme="majorBidi"/>
          <w:color w:val="000000" w:themeColor="text1"/>
          <w:sz w:val="20"/>
          <w:szCs w:val="20"/>
        </w:rPr>
        <w:br/>
        <w:t>Section 2.2 Execution Plan Overview ……………………………………14</w:t>
      </w:r>
      <w:r w:rsidRPr="002123DD">
        <w:rPr>
          <w:rFonts w:asciiTheme="majorBidi" w:eastAsiaTheme="minorHAnsi" w:hAnsiTheme="majorBidi" w:cstheme="majorBidi"/>
          <w:color w:val="000000" w:themeColor="text1"/>
          <w:sz w:val="20"/>
          <w:szCs w:val="20"/>
        </w:rPr>
        <w:br/>
        <w:t>Section 2.3: Static Analysis …………………………………………........1</w:t>
      </w:r>
      <w:r w:rsidR="00BB373E">
        <w:rPr>
          <w:rFonts w:asciiTheme="majorBidi" w:eastAsiaTheme="minorHAnsi" w:hAnsiTheme="majorBidi" w:cstheme="majorBidi"/>
          <w:color w:val="000000" w:themeColor="text1"/>
          <w:sz w:val="20"/>
          <w:szCs w:val="20"/>
        </w:rPr>
        <w:t>6</w:t>
      </w:r>
      <w:r w:rsidRPr="002123DD">
        <w:rPr>
          <w:rFonts w:asciiTheme="majorBidi" w:eastAsiaTheme="minorHAnsi" w:hAnsiTheme="majorBidi" w:cstheme="majorBidi"/>
          <w:color w:val="000000" w:themeColor="text1"/>
          <w:sz w:val="20"/>
          <w:szCs w:val="20"/>
        </w:rPr>
        <w:br/>
        <w:t>Section 2.3.1: Static Analysis Introduction …………………………........1</w:t>
      </w:r>
      <w:r w:rsidR="00BB373E">
        <w:rPr>
          <w:rFonts w:asciiTheme="majorBidi" w:eastAsiaTheme="minorHAnsi" w:hAnsiTheme="majorBidi" w:cstheme="majorBidi"/>
          <w:color w:val="000000" w:themeColor="text1"/>
          <w:sz w:val="20"/>
          <w:szCs w:val="20"/>
        </w:rPr>
        <w:t>6</w:t>
      </w:r>
      <w:r w:rsidRPr="002123DD">
        <w:rPr>
          <w:rFonts w:asciiTheme="majorBidi" w:eastAsiaTheme="minorHAnsi" w:hAnsiTheme="majorBidi" w:cstheme="majorBidi"/>
          <w:color w:val="000000" w:themeColor="text1"/>
          <w:sz w:val="20"/>
          <w:szCs w:val="20"/>
        </w:rPr>
        <w:br/>
        <w:t>Section 2.3.2: The Empty Answer Problem……………………………....16</w:t>
      </w:r>
      <w:r w:rsidRPr="002123DD">
        <w:rPr>
          <w:rFonts w:asciiTheme="majorBidi" w:eastAsiaTheme="minorHAnsi" w:hAnsiTheme="majorBidi" w:cstheme="majorBidi"/>
          <w:color w:val="000000" w:themeColor="text1"/>
          <w:sz w:val="20"/>
          <w:szCs w:val="20"/>
        </w:rPr>
        <w:br/>
        <w:t>Section 2.3.3: The Why and Why not Problems …………………………1</w:t>
      </w:r>
      <w:r w:rsidR="00BB373E">
        <w:rPr>
          <w:rFonts w:asciiTheme="majorBidi" w:eastAsiaTheme="minorHAnsi" w:hAnsiTheme="majorBidi" w:cstheme="majorBidi"/>
          <w:color w:val="000000" w:themeColor="text1"/>
          <w:sz w:val="20"/>
          <w:szCs w:val="20"/>
        </w:rPr>
        <w:t>7</w:t>
      </w:r>
      <w:r w:rsidRPr="002123DD">
        <w:rPr>
          <w:rFonts w:asciiTheme="majorBidi" w:eastAsiaTheme="minorHAnsi" w:hAnsiTheme="majorBidi" w:cstheme="majorBidi"/>
          <w:color w:val="000000" w:themeColor="text1"/>
          <w:sz w:val="20"/>
          <w:szCs w:val="20"/>
        </w:rPr>
        <w:br/>
        <w:t>Section 2.4: Data Governance…………………………………………… 17</w:t>
      </w:r>
      <w:r w:rsidRPr="002123DD">
        <w:rPr>
          <w:rFonts w:asciiTheme="majorBidi" w:eastAsiaTheme="minorHAnsi" w:hAnsiTheme="majorBidi" w:cstheme="majorBidi"/>
          <w:color w:val="000000" w:themeColor="text1"/>
          <w:sz w:val="20"/>
          <w:szCs w:val="20"/>
        </w:rPr>
        <w:br/>
        <w:t xml:space="preserve">Section 2.5: Debugging Approach ……………………………………… </w:t>
      </w:r>
      <w:r w:rsidR="006343DA">
        <w:rPr>
          <w:rFonts w:asciiTheme="majorBidi" w:eastAsiaTheme="minorHAnsi" w:hAnsiTheme="majorBidi" w:cstheme="majorBidi"/>
          <w:color w:val="000000" w:themeColor="text1"/>
          <w:sz w:val="20"/>
          <w:szCs w:val="20"/>
        </w:rPr>
        <w:t>19</w:t>
      </w:r>
      <w:r w:rsidRPr="002123DD">
        <w:rPr>
          <w:rFonts w:asciiTheme="majorBidi" w:eastAsiaTheme="minorHAnsi" w:hAnsiTheme="majorBidi" w:cstheme="majorBidi"/>
          <w:color w:val="000000" w:themeColor="text1"/>
          <w:sz w:val="20"/>
          <w:szCs w:val="20"/>
        </w:rPr>
        <w:br/>
        <w:t>Section 2.6: Query Visualization Approach …………………………..... 2</w:t>
      </w:r>
      <w:r w:rsidR="00BB373E">
        <w:rPr>
          <w:rFonts w:asciiTheme="majorBidi" w:eastAsiaTheme="minorHAnsi" w:hAnsiTheme="majorBidi" w:cstheme="majorBidi"/>
          <w:color w:val="000000" w:themeColor="text1"/>
          <w:sz w:val="20"/>
          <w:szCs w:val="20"/>
        </w:rPr>
        <w:t>1</w:t>
      </w:r>
      <w:r w:rsidRPr="002123DD">
        <w:rPr>
          <w:rFonts w:asciiTheme="majorBidi" w:eastAsiaTheme="minorHAnsi" w:hAnsiTheme="majorBidi" w:cstheme="majorBidi"/>
          <w:color w:val="000000" w:themeColor="text1"/>
          <w:sz w:val="20"/>
          <w:szCs w:val="20"/>
        </w:rPr>
        <w:br/>
        <w:t>Section 2.6.1: Query Visualization Introduction…………………………2</w:t>
      </w:r>
      <w:r w:rsidR="00BB373E">
        <w:rPr>
          <w:rFonts w:asciiTheme="majorBidi" w:eastAsiaTheme="minorHAnsi" w:hAnsiTheme="majorBidi" w:cstheme="majorBidi"/>
          <w:color w:val="000000" w:themeColor="text1"/>
          <w:sz w:val="20"/>
          <w:szCs w:val="20"/>
        </w:rPr>
        <w:t>1</w:t>
      </w:r>
      <w:r w:rsidRPr="002123DD">
        <w:rPr>
          <w:rFonts w:asciiTheme="majorBidi" w:eastAsiaTheme="minorHAnsi" w:hAnsiTheme="majorBidi" w:cstheme="majorBidi"/>
          <w:color w:val="000000" w:themeColor="text1"/>
          <w:sz w:val="20"/>
          <w:szCs w:val="20"/>
        </w:rPr>
        <w:br/>
        <w:t>Section 2.6.2: Visualize the Logical Execution Plan ………………….…21</w:t>
      </w:r>
      <w:r w:rsidR="00251900">
        <w:rPr>
          <w:rFonts w:asciiTheme="majorBidi" w:eastAsiaTheme="minorHAnsi" w:hAnsiTheme="majorBidi" w:cstheme="majorBidi"/>
          <w:color w:val="000000" w:themeColor="text1"/>
          <w:sz w:val="20"/>
          <w:szCs w:val="20"/>
        </w:rPr>
        <w:br/>
      </w:r>
      <w:r w:rsidR="00251900" w:rsidRPr="00251900">
        <w:rPr>
          <w:rFonts w:asciiTheme="majorBidi" w:eastAsiaTheme="minorHAnsi" w:hAnsiTheme="majorBidi" w:cstheme="majorBidi"/>
          <w:color w:val="000000" w:themeColor="text1"/>
          <w:sz w:val="20"/>
          <w:szCs w:val="20"/>
        </w:rPr>
        <w:t>Section 2.6.3: Visualize the Actual Execution Statistics ……………….</w:t>
      </w:r>
      <w:r w:rsidR="00251900">
        <w:rPr>
          <w:rFonts w:asciiTheme="majorBidi" w:eastAsiaTheme="minorHAnsi" w:hAnsiTheme="majorBidi" w:cstheme="majorBidi"/>
          <w:color w:val="000000" w:themeColor="text1"/>
          <w:sz w:val="20"/>
          <w:szCs w:val="20"/>
        </w:rPr>
        <w:t>.</w:t>
      </w:r>
      <w:r w:rsidR="00251900" w:rsidRPr="00251900">
        <w:rPr>
          <w:rFonts w:asciiTheme="majorBidi" w:eastAsiaTheme="minorHAnsi" w:hAnsiTheme="majorBidi" w:cstheme="majorBidi"/>
          <w:color w:val="000000" w:themeColor="text1"/>
          <w:sz w:val="20"/>
          <w:szCs w:val="20"/>
        </w:rPr>
        <w:t>.22</w:t>
      </w:r>
      <w:r w:rsidR="00251900" w:rsidRPr="00251900">
        <w:rPr>
          <w:rFonts w:asciiTheme="majorBidi" w:eastAsiaTheme="minorHAnsi" w:hAnsiTheme="majorBidi" w:cstheme="majorBidi"/>
          <w:color w:val="000000" w:themeColor="text1"/>
          <w:sz w:val="20"/>
          <w:szCs w:val="20"/>
        </w:rPr>
        <w:br/>
        <w:t>Section 2.6.4: Visualize the Optimizer Statistics ……………………</w:t>
      </w:r>
      <w:proofErr w:type="gramStart"/>
      <w:r w:rsidR="00251900" w:rsidRPr="00251900">
        <w:rPr>
          <w:rFonts w:asciiTheme="majorBidi" w:eastAsiaTheme="minorHAnsi" w:hAnsiTheme="majorBidi" w:cstheme="majorBidi"/>
          <w:color w:val="000000" w:themeColor="text1"/>
          <w:sz w:val="20"/>
          <w:szCs w:val="20"/>
        </w:rPr>
        <w:t>…..</w:t>
      </w:r>
      <w:proofErr w:type="gramEnd"/>
      <w:r w:rsidR="00251900" w:rsidRPr="00251900">
        <w:rPr>
          <w:rFonts w:asciiTheme="majorBidi" w:eastAsiaTheme="minorHAnsi" w:hAnsiTheme="majorBidi" w:cstheme="majorBidi"/>
          <w:color w:val="000000" w:themeColor="text1"/>
          <w:sz w:val="20"/>
          <w:szCs w:val="20"/>
        </w:rPr>
        <w:t>2</w:t>
      </w:r>
      <w:r w:rsidR="006343DA">
        <w:rPr>
          <w:rFonts w:asciiTheme="majorBidi" w:eastAsiaTheme="minorHAnsi" w:hAnsiTheme="majorBidi" w:cstheme="majorBidi"/>
          <w:color w:val="000000" w:themeColor="text1"/>
          <w:sz w:val="20"/>
          <w:szCs w:val="20"/>
        </w:rPr>
        <w:t>3</w:t>
      </w:r>
      <w:r w:rsidR="00251900" w:rsidRPr="00251900">
        <w:rPr>
          <w:rFonts w:asciiTheme="majorBidi" w:eastAsiaTheme="minorHAnsi" w:hAnsiTheme="majorBidi" w:cstheme="majorBidi"/>
          <w:color w:val="000000" w:themeColor="text1"/>
          <w:sz w:val="20"/>
          <w:szCs w:val="20"/>
        </w:rPr>
        <w:br/>
        <w:t>Section 2.7: Approaches Comparison ………………………………….. 2</w:t>
      </w:r>
      <w:r w:rsidR="00BB373E">
        <w:rPr>
          <w:rFonts w:asciiTheme="majorBidi" w:eastAsiaTheme="minorHAnsi" w:hAnsiTheme="majorBidi" w:cstheme="majorBidi"/>
          <w:color w:val="000000" w:themeColor="text1"/>
          <w:sz w:val="20"/>
          <w:szCs w:val="20"/>
        </w:rPr>
        <w:t>3</w:t>
      </w:r>
      <w:r w:rsidR="00251900" w:rsidRPr="00251900">
        <w:rPr>
          <w:rFonts w:asciiTheme="majorBidi" w:eastAsiaTheme="minorHAnsi" w:hAnsiTheme="majorBidi" w:cstheme="majorBidi"/>
          <w:color w:val="000000" w:themeColor="text1"/>
          <w:sz w:val="20"/>
          <w:szCs w:val="20"/>
        </w:rPr>
        <w:br/>
        <w:t>Section 2.8: Multi Query Optimization ………………………………… 24</w:t>
      </w:r>
      <w:r w:rsidR="00251900" w:rsidRPr="00251900">
        <w:rPr>
          <w:rFonts w:asciiTheme="majorBidi" w:eastAsiaTheme="minorHAnsi" w:hAnsiTheme="majorBidi" w:cstheme="majorBidi"/>
          <w:color w:val="000000" w:themeColor="text1"/>
          <w:sz w:val="20"/>
          <w:szCs w:val="20"/>
        </w:rPr>
        <w:br/>
        <w:t>Section 2.9: Sankey Diagrams ………………………………………….</w:t>
      </w:r>
      <w:r w:rsidR="00251900">
        <w:rPr>
          <w:rFonts w:asciiTheme="majorBidi" w:eastAsiaTheme="minorHAnsi" w:hAnsiTheme="majorBidi" w:cstheme="majorBidi"/>
          <w:color w:val="000000" w:themeColor="text1"/>
          <w:sz w:val="20"/>
          <w:szCs w:val="20"/>
        </w:rPr>
        <w:t>.</w:t>
      </w:r>
      <w:r w:rsidR="00251900" w:rsidRPr="00251900">
        <w:rPr>
          <w:rFonts w:asciiTheme="majorBidi" w:eastAsiaTheme="minorHAnsi" w:hAnsiTheme="majorBidi" w:cstheme="majorBidi"/>
          <w:color w:val="000000" w:themeColor="text1"/>
          <w:sz w:val="20"/>
          <w:szCs w:val="20"/>
        </w:rPr>
        <w:t>.25</w:t>
      </w:r>
      <w:r w:rsidR="00251900" w:rsidRPr="00251900">
        <w:rPr>
          <w:rFonts w:asciiTheme="majorBidi" w:eastAsiaTheme="minorHAnsi" w:hAnsiTheme="majorBidi" w:cstheme="majorBidi"/>
          <w:color w:val="000000" w:themeColor="text1"/>
          <w:sz w:val="20"/>
          <w:szCs w:val="20"/>
        </w:rPr>
        <w:br/>
        <w:t xml:space="preserve">Section 2.10: Summary </w:t>
      </w:r>
      <w:r w:rsidR="005C0F1B">
        <w:rPr>
          <w:rFonts w:asciiTheme="majorBidi" w:eastAsiaTheme="minorHAnsi" w:hAnsiTheme="majorBidi" w:cstheme="majorBidi"/>
          <w:color w:val="000000" w:themeColor="text1"/>
          <w:sz w:val="20"/>
          <w:szCs w:val="20"/>
        </w:rPr>
        <w:t>on related work</w:t>
      </w:r>
      <w:r w:rsidR="00251900" w:rsidRPr="00251900">
        <w:rPr>
          <w:rFonts w:asciiTheme="majorBidi" w:eastAsiaTheme="minorHAnsi" w:hAnsiTheme="majorBidi" w:cstheme="majorBidi"/>
          <w:color w:val="000000" w:themeColor="text1"/>
          <w:sz w:val="20"/>
          <w:szCs w:val="20"/>
        </w:rPr>
        <w:t>…………………</w:t>
      </w:r>
      <w:r w:rsidR="0011185B">
        <w:rPr>
          <w:rFonts w:asciiTheme="majorBidi" w:eastAsiaTheme="minorHAnsi" w:hAnsiTheme="majorBidi" w:cstheme="majorBidi"/>
          <w:color w:val="000000" w:themeColor="text1"/>
          <w:sz w:val="20"/>
          <w:szCs w:val="20"/>
        </w:rPr>
        <w:t>………..</w:t>
      </w:r>
      <w:r w:rsidR="00251900" w:rsidRPr="00251900">
        <w:rPr>
          <w:rFonts w:asciiTheme="majorBidi" w:eastAsiaTheme="minorHAnsi" w:hAnsiTheme="majorBidi" w:cstheme="majorBidi"/>
          <w:color w:val="000000" w:themeColor="text1"/>
          <w:sz w:val="20"/>
          <w:szCs w:val="20"/>
        </w:rPr>
        <w:t>…….</w:t>
      </w:r>
      <w:r w:rsidR="00251900">
        <w:rPr>
          <w:rFonts w:asciiTheme="majorBidi" w:eastAsiaTheme="minorHAnsi" w:hAnsiTheme="majorBidi" w:cstheme="majorBidi"/>
          <w:color w:val="000000" w:themeColor="text1"/>
          <w:sz w:val="20"/>
          <w:szCs w:val="20"/>
        </w:rPr>
        <w:t>.</w:t>
      </w:r>
      <w:r w:rsidR="00251900" w:rsidRPr="00251900">
        <w:rPr>
          <w:rFonts w:asciiTheme="majorBidi" w:eastAsiaTheme="minorHAnsi" w:hAnsiTheme="majorBidi" w:cstheme="majorBidi"/>
          <w:color w:val="000000" w:themeColor="text1"/>
          <w:sz w:val="20"/>
          <w:szCs w:val="20"/>
        </w:rPr>
        <w:t>2</w:t>
      </w:r>
      <w:r w:rsidR="00BB373E">
        <w:rPr>
          <w:rFonts w:asciiTheme="majorBidi" w:eastAsiaTheme="minorHAnsi" w:hAnsiTheme="majorBidi" w:cstheme="majorBidi"/>
          <w:color w:val="000000" w:themeColor="text1"/>
          <w:sz w:val="20"/>
          <w:szCs w:val="20"/>
        </w:rPr>
        <w:t>8</w:t>
      </w:r>
      <w:r w:rsidR="00251900" w:rsidRPr="00251900">
        <w:rPr>
          <w:rFonts w:asciiTheme="majorBidi" w:eastAsiaTheme="minorHAnsi" w:hAnsiTheme="majorBidi" w:cstheme="majorBidi"/>
          <w:color w:val="000000" w:themeColor="text1"/>
          <w:sz w:val="20"/>
          <w:szCs w:val="20"/>
        </w:rPr>
        <w:br/>
        <w:t xml:space="preserve">Chapter 3: </w:t>
      </w:r>
      <w:proofErr w:type="spellStart"/>
      <w:r w:rsidR="00251900" w:rsidRPr="00251900">
        <w:rPr>
          <w:rFonts w:asciiTheme="majorBidi" w:eastAsiaTheme="minorHAnsi" w:hAnsiTheme="majorBidi" w:cstheme="majorBidi"/>
          <w:color w:val="000000" w:themeColor="text1"/>
          <w:sz w:val="20"/>
          <w:szCs w:val="20"/>
        </w:rPr>
        <w:t>QueryFlow</w:t>
      </w:r>
      <w:proofErr w:type="spellEnd"/>
      <w:r w:rsidR="00251900" w:rsidRPr="00251900">
        <w:rPr>
          <w:rFonts w:asciiTheme="majorBidi" w:eastAsiaTheme="minorHAnsi" w:hAnsiTheme="majorBidi" w:cstheme="majorBidi"/>
          <w:color w:val="000000" w:themeColor="text1"/>
          <w:sz w:val="20"/>
          <w:szCs w:val="20"/>
        </w:rPr>
        <w:t xml:space="preserve"> Design …………………………………………</w:t>
      </w:r>
      <w:r w:rsidR="00251900">
        <w:rPr>
          <w:rFonts w:asciiTheme="majorBidi" w:eastAsiaTheme="minorHAnsi" w:hAnsiTheme="majorBidi" w:cstheme="majorBidi"/>
          <w:color w:val="000000" w:themeColor="text1"/>
          <w:sz w:val="20"/>
          <w:szCs w:val="20"/>
        </w:rPr>
        <w:t>...</w:t>
      </w:r>
      <w:r w:rsidR="00251900" w:rsidRPr="00251900">
        <w:rPr>
          <w:rFonts w:asciiTheme="majorBidi" w:eastAsiaTheme="minorHAnsi" w:hAnsiTheme="majorBidi" w:cstheme="majorBidi"/>
          <w:color w:val="000000" w:themeColor="text1"/>
          <w:sz w:val="20"/>
          <w:szCs w:val="20"/>
        </w:rPr>
        <w:t>29</w:t>
      </w:r>
      <w:r w:rsidR="00251900" w:rsidRPr="00251900">
        <w:rPr>
          <w:rFonts w:asciiTheme="majorBidi" w:eastAsiaTheme="minorHAnsi" w:hAnsiTheme="majorBidi" w:cstheme="majorBidi"/>
          <w:color w:val="000000" w:themeColor="text1"/>
          <w:sz w:val="20"/>
          <w:szCs w:val="20"/>
        </w:rPr>
        <w:br/>
        <w:t xml:space="preserve">Section 3.1: </w:t>
      </w:r>
      <w:proofErr w:type="spellStart"/>
      <w:r w:rsidR="00251900" w:rsidRPr="00251900">
        <w:rPr>
          <w:rFonts w:asciiTheme="majorBidi" w:eastAsiaTheme="minorHAnsi" w:hAnsiTheme="majorBidi" w:cstheme="majorBidi"/>
          <w:color w:val="000000" w:themeColor="text1"/>
          <w:sz w:val="20"/>
          <w:szCs w:val="20"/>
        </w:rPr>
        <w:t>QueryFlow</w:t>
      </w:r>
      <w:proofErr w:type="spellEnd"/>
      <w:r w:rsidR="00251900" w:rsidRPr="00251900">
        <w:rPr>
          <w:rFonts w:asciiTheme="majorBidi" w:eastAsiaTheme="minorHAnsi" w:hAnsiTheme="majorBidi" w:cstheme="majorBidi"/>
          <w:color w:val="000000" w:themeColor="text1"/>
          <w:sz w:val="20"/>
          <w:szCs w:val="20"/>
        </w:rPr>
        <w:t xml:space="preserve"> design</w:t>
      </w:r>
      <w:r w:rsidR="003E6EAF">
        <w:rPr>
          <w:rFonts w:asciiTheme="majorBidi" w:eastAsiaTheme="minorHAnsi" w:hAnsiTheme="majorBidi" w:cstheme="majorBidi"/>
          <w:color w:val="000000" w:themeColor="text1"/>
          <w:sz w:val="20"/>
          <w:szCs w:val="20"/>
        </w:rPr>
        <w:t xml:space="preserve">- </w:t>
      </w:r>
      <w:r w:rsidR="00251900" w:rsidRPr="00251900">
        <w:rPr>
          <w:rFonts w:asciiTheme="majorBidi" w:eastAsiaTheme="minorHAnsi" w:hAnsiTheme="majorBidi" w:cstheme="majorBidi"/>
          <w:color w:val="000000" w:themeColor="text1"/>
          <w:sz w:val="20"/>
          <w:szCs w:val="20"/>
        </w:rPr>
        <w:t xml:space="preserve"> </w:t>
      </w:r>
      <w:r w:rsidR="003E6EAF" w:rsidRPr="003E6EAF">
        <w:rPr>
          <w:rFonts w:asciiTheme="majorBidi" w:eastAsiaTheme="minorHAnsi" w:hAnsiTheme="majorBidi" w:cstheme="majorBidi"/>
          <w:color w:val="000000" w:themeColor="text1"/>
          <w:sz w:val="20"/>
          <w:szCs w:val="20"/>
        </w:rPr>
        <w:t xml:space="preserve">Bird's-eye view </w:t>
      </w:r>
      <w:r w:rsidR="00251900" w:rsidRPr="00251900">
        <w:rPr>
          <w:rFonts w:asciiTheme="majorBidi" w:eastAsiaTheme="minorHAnsi" w:hAnsiTheme="majorBidi" w:cstheme="majorBidi"/>
          <w:color w:val="000000" w:themeColor="text1"/>
          <w:sz w:val="20"/>
          <w:szCs w:val="20"/>
        </w:rPr>
        <w:t>……………………....</w:t>
      </w:r>
      <w:r w:rsidR="00251900">
        <w:rPr>
          <w:rFonts w:asciiTheme="majorBidi" w:eastAsiaTheme="minorHAnsi" w:hAnsiTheme="majorBidi" w:cstheme="majorBidi"/>
          <w:color w:val="000000" w:themeColor="text1"/>
          <w:sz w:val="20"/>
          <w:szCs w:val="20"/>
        </w:rPr>
        <w:t>..</w:t>
      </w:r>
      <w:r w:rsidR="00BB373E">
        <w:rPr>
          <w:rFonts w:asciiTheme="majorBidi" w:eastAsiaTheme="minorHAnsi" w:hAnsiTheme="majorBidi" w:cstheme="majorBidi"/>
          <w:color w:val="000000" w:themeColor="text1"/>
          <w:sz w:val="20"/>
          <w:szCs w:val="20"/>
        </w:rPr>
        <w:t>30</w:t>
      </w:r>
      <w:r w:rsidR="00251900" w:rsidRPr="00251900">
        <w:rPr>
          <w:rFonts w:asciiTheme="majorBidi" w:eastAsiaTheme="minorHAnsi" w:hAnsiTheme="majorBidi" w:cstheme="majorBidi"/>
          <w:color w:val="000000" w:themeColor="text1"/>
          <w:sz w:val="20"/>
          <w:szCs w:val="20"/>
        </w:rPr>
        <w:br/>
        <w:t xml:space="preserve">Section 3.2: </w:t>
      </w:r>
      <w:proofErr w:type="spellStart"/>
      <w:r w:rsidR="00251900" w:rsidRPr="00251900">
        <w:rPr>
          <w:rFonts w:asciiTheme="majorBidi" w:eastAsiaTheme="minorHAnsi" w:hAnsiTheme="majorBidi" w:cstheme="majorBidi"/>
          <w:color w:val="000000" w:themeColor="text1"/>
          <w:sz w:val="20"/>
          <w:szCs w:val="20"/>
        </w:rPr>
        <w:t>QueryFlow</w:t>
      </w:r>
      <w:proofErr w:type="spellEnd"/>
      <w:r w:rsidR="00251900" w:rsidRPr="00251900">
        <w:rPr>
          <w:rFonts w:asciiTheme="majorBidi" w:eastAsiaTheme="minorHAnsi" w:hAnsiTheme="majorBidi" w:cstheme="majorBidi"/>
          <w:color w:val="000000" w:themeColor="text1"/>
          <w:sz w:val="20"/>
          <w:szCs w:val="20"/>
        </w:rPr>
        <w:t xml:space="preserve"> Parsing ………………………………………</w:t>
      </w:r>
      <w:r w:rsidR="00251900">
        <w:rPr>
          <w:rFonts w:asciiTheme="majorBidi" w:eastAsiaTheme="minorHAnsi" w:hAnsiTheme="majorBidi" w:cstheme="majorBidi"/>
          <w:color w:val="000000" w:themeColor="text1"/>
          <w:sz w:val="20"/>
          <w:szCs w:val="20"/>
        </w:rPr>
        <w:t>….</w:t>
      </w:r>
      <w:r w:rsidR="00251900" w:rsidRPr="00251900">
        <w:rPr>
          <w:rFonts w:asciiTheme="majorBidi" w:eastAsiaTheme="minorHAnsi" w:hAnsiTheme="majorBidi" w:cstheme="majorBidi"/>
          <w:color w:val="000000" w:themeColor="text1"/>
          <w:sz w:val="20"/>
          <w:szCs w:val="20"/>
        </w:rPr>
        <w:t>31</w:t>
      </w:r>
      <w:r w:rsidR="00251900" w:rsidRPr="00251900">
        <w:rPr>
          <w:rFonts w:asciiTheme="majorBidi" w:eastAsiaTheme="minorHAnsi" w:hAnsiTheme="majorBidi" w:cstheme="majorBidi"/>
          <w:color w:val="000000" w:themeColor="text1"/>
          <w:sz w:val="20"/>
          <w:szCs w:val="20"/>
        </w:rPr>
        <w:br/>
        <w:t xml:space="preserve">Section 3.3: </w:t>
      </w:r>
      <w:proofErr w:type="spellStart"/>
      <w:r w:rsidR="00251900" w:rsidRPr="00251900">
        <w:rPr>
          <w:rFonts w:asciiTheme="majorBidi" w:eastAsiaTheme="minorHAnsi" w:hAnsiTheme="majorBidi" w:cstheme="majorBidi"/>
          <w:color w:val="000000" w:themeColor="text1"/>
          <w:sz w:val="20"/>
          <w:szCs w:val="20"/>
        </w:rPr>
        <w:t>QueryFlow</w:t>
      </w:r>
      <w:proofErr w:type="spellEnd"/>
      <w:r w:rsidR="00251900" w:rsidRPr="00251900">
        <w:rPr>
          <w:rFonts w:asciiTheme="majorBidi" w:eastAsiaTheme="minorHAnsi" w:hAnsiTheme="majorBidi" w:cstheme="majorBidi"/>
          <w:color w:val="000000" w:themeColor="text1"/>
          <w:sz w:val="20"/>
          <w:szCs w:val="20"/>
        </w:rPr>
        <w:t xml:space="preserve"> Enrichment …………………………………</w:t>
      </w:r>
      <w:r w:rsidR="00251900">
        <w:rPr>
          <w:rFonts w:asciiTheme="majorBidi" w:eastAsiaTheme="minorHAnsi" w:hAnsiTheme="majorBidi" w:cstheme="majorBidi"/>
          <w:color w:val="000000" w:themeColor="text1"/>
          <w:sz w:val="20"/>
          <w:szCs w:val="20"/>
        </w:rPr>
        <w:t>….</w:t>
      </w:r>
      <w:r w:rsidR="00251900" w:rsidRPr="00251900">
        <w:rPr>
          <w:rFonts w:asciiTheme="majorBidi" w:eastAsiaTheme="minorHAnsi" w:hAnsiTheme="majorBidi" w:cstheme="majorBidi"/>
          <w:color w:val="000000" w:themeColor="text1"/>
          <w:sz w:val="20"/>
          <w:szCs w:val="20"/>
        </w:rPr>
        <w:t>.</w:t>
      </w:r>
      <w:r w:rsidR="00584FCB">
        <w:rPr>
          <w:rFonts w:asciiTheme="majorBidi" w:eastAsiaTheme="minorHAnsi" w:hAnsiTheme="majorBidi" w:cstheme="majorBidi"/>
          <w:color w:val="000000" w:themeColor="text1"/>
          <w:sz w:val="20"/>
          <w:szCs w:val="20"/>
        </w:rPr>
        <w:t>33</w:t>
      </w:r>
      <w:r w:rsidR="00251900" w:rsidRPr="00251900">
        <w:rPr>
          <w:rFonts w:asciiTheme="majorBidi" w:eastAsiaTheme="minorHAnsi" w:hAnsiTheme="majorBidi" w:cstheme="majorBidi"/>
          <w:color w:val="000000" w:themeColor="text1"/>
          <w:sz w:val="20"/>
          <w:szCs w:val="20"/>
        </w:rPr>
        <w:br/>
        <w:t xml:space="preserve">Section 3.4: </w:t>
      </w:r>
      <w:proofErr w:type="spellStart"/>
      <w:r w:rsidR="00251900" w:rsidRPr="00251900">
        <w:rPr>
          <w:rFonts w:asciiTheme="majorBidi" w:eastAsiaTheme="minorHAnsi" w:hAnsiTheme="majorBidi" w:cstheme="majorBidi"/>
          <w:color w:val="000000" w:themeColor="text1"/>
          <w:sz w:val="20"/>
          <w:szCs w:val="20"/>
        </w:rPr>
        <w:t>QueryFlow</w:t>
      </w:r>
      <w:proofErr w:type="spellEnd"/>
      <w:r w:rsidR="00251900" w:rsidRPr="00251900">
        <w:rPr>
          <w:rFonts w:asciiTheme="majorBidi" w:eastAsiaTheme="minorHAnsi" w:hAnsiTheme="majorBidi" w:cstheme="majorBidi"/>
          <w:color w:val="000000" w:themeColor="text1"/>
          <w:sz w:val="20"/>
          <w:szCs w:val="20"/>
        </w:rPr>
        <w:t xml:space="preserve"> Visualization …………………………………</w:t>
      </w:r>
      <w:r w:rsidR="00251900">
        <w:rPr>
          <w:rFonts w:asciiTheme="majorBidi" w:eastAsiaTheme="minorHAnsi" w:hAnsiTheme="majorBidi" w:cstheme="majorBidi"/>
          <w:color w:val="000000" w:themeColor="text1"/>
          <w:sz w:val="20"/>
          <w:szCs w:val="20"/>
        </w:rPr>
        <w:t>...</w:t>
      </w:r>
      <w:r w:rsidR="00251900" w:rsidRPr="00251900">
        <w:rPr>
          <w:rFonts w:asciiTheme="majorBidi" w:eastAsiaTheme="minorHAnsi" w:hAnsiTheme="majorBidi" w:cstheme="majorBidi"/>
          <w:color w:val="000000" w:themeColor="text1"/>
          <w:sz w:val="20"/>
          <w:szCs w:val="20"/>
        </w:rPr>
        <w:t>3</w:t>
      </w:r>
      <w:r w:rsidR="00BB373E">
        <w:rPr>
          <w:rFonts w:asciiTheme="majorBidi" w:eastAsiaTheme="minorHAnsi" w:hAnsiTheme="majorBidi" w:cstheme="majorBidi"/>
          <w:color w:val="000000" w:themeColor="text1"/>
          <w:sz w:val="20"/>
          <w:szCs w:val="20"/>
        </w:rPr>
        <w:t>4</w:t>
      </w:r>
      <w:r w:rsidR="00251900" w:rsidRPr="00251900">
        <w:rPr>
          <w:rFonts w:asciiTheme="majorBidi" w:eastAsiaTheme="minorHAnsi" w:hAnsiTheme="majorBidi" w:cstheme="majorBidi"/>
          <w:color w:val="000000" w:themeColor="text1"/>
          <w:sz w:val="20"/>
          <w:szCs w:val="20"/>
        </w:rPr>
        <w:br/>
        <w:t xml:space="preserve">Section 3.5: </w:t>
      </w:r>
      <w:proofErr w:type="spellStart"/>
      <w:r w:rsidR="00251900" w:rsidRPr="00251900">
        <w:rPr>
          <w:rFonts w:asciiTheme="majorBidi" w:eastAsiaTheme="minorHAnsi" w:hAnsiTheme="majorBidi" w:cstheme="majorBidi"/>
          <w:color w:val="000000" w:themeColor="text1"/>
          <w:sz w:val="20"/>
          <w:szCs w:val="20"/>
        </w:rPr>
        <w:t>QueryFlow</w:t>
      </w:r>
      <w:proofErr w:type="spellEnd"/>
      <w:r w:rsidR="00251900" w:rsidRPr="00251900">
        <w:rPr>
          <w:rFonts w:asciiTheme="majorBidi" w:eastAsiaTheme="minorHAnsi" w:hAnsiTheme="majorBidi" w:cstheme="majorBidi"/>
          <w:color w:val="000000" w:themeColor="text1"/>
          <w:sz w:val="20"/>
          <w:szCs w:val="20"/>
        </w:rPr>
        <w:t xml:space="preserve"> Detailed Example …………………………</w:t>
      </w:r>
      <w:r w:rsidR="00251900">
        <w:rPr>
          <w:rFonts w:asciiTheme="majorBidi" w:eastAsiaTheme="minorHAnsi" w:hAnsiTheme="majorBidi" w:cstheme="majorBidi"/>
          <w:color w:val="000000" w:themeColor="text1"/>
          <w:sz w:val="20"/>
          <w:szCs w:val="20"/>
        </w:rPr>
        <w:t>...…</w:t>
      </w:r>
      <w:r w:rsidR="00251900" w:rsidRPr="00251900">
        <w:rPr>
          <w:rFonts w:asciiTheme="majorBidi" w:eastAsiaTheme="minorHAnsi" w:hAnsiTheme="majorBidi" w:cstheme="majorBidi"/>
          <w:color w:val="000000" w:themeColor="text1"/>
          <w:sz w:val="20"/>
          <w:szCs w:val="20"/>
        </w:rPr>
        <w:t>3</w:t>
      </w:r>
      <w:r w:rsidR="00BB373E">
        <w:rPr>
          <w:rFonts w:asciiTheme="majorBidi" w:eastAsiaTheme="minorHAnsi" w:hAnsiTheme="majorBidi" w:cstheme="majorBidi"/>
          <w:color w:val="000000" w:themeColor="text1"/>
          <w:sz w:val="20"/>
          <w:szCs w:val="20"/>
        </w:rPr>
        <w:t>6</w:t>
      </w:r>
      <w:r w:rsidR="00251900" w:rsidRPr="00251900">
        <w:rPr>
          <w:rFonts w:asciiTheme="majorBidi" w:eastAsiaTheme="minorHAnsi" w:hAnsiTheme="majorBidi" w:cstheme="majorBidi"/>
          <w:color w:val="000000" w:themeColor="text1"/>
          <w:sz w:val="20"/>
          <w:szCs w:val="20"/>
        </w:rPr>
        <w:br/>
        <w:t>Section 3.5.1: Example Definition……………………………...…….</w:t>
      </w:r>
      <w:r w:rsidR="00251900">
        <w:rPr>
          <w:rFonts w:asciiTheme="majorBidi" w:eastAsiaTheme="minorHAnsi" w:hAnsiTheme="majorBidi" w:cstheme="majorBidi"/>
          <w:color w:val="000000" w:themeColor="text1"/>
          <w:sz w:val="20"/>
          <w:szCs w:val="20"/>
        </w:rPr>
        <w:t>..</w:t>
      </w:r>
      <w:r w:rsidR="00251900" w:rsidRPr="00251900">
        <w:rPr>
          <w:rFonts w:asciiTheme="majorBidi" w:eastAsiaTheme="minorHAnsi" w:hAnsiTheme="majorBidi" w:cstheme="majorBidi"/>
          <w:color w:val="000000" w:themeColor="text1"/>
          <w:sz w:val="20"/>
          <w:szCs w:val="20"/>
        </w:rPr>
        <w:t>.. 3</w:t>
      </w:r>
      <w:r w:rsidR="00EB194B">
        <w:rPr>
          <w:rFonts w:asciiTheme="majorBidi" w:eastAsiaTheme="minorHAnsi" w:hAnsiTheme="majorBidi" w:cstheme="majorBidi"/>
          <w:color w:val="000000" w:themeColor="text1"/>
          <w:sz w:val="20"/>
          <w:szCs w:val="20"/>
        </w:rPr>
        <w:t>6</w:t>
      </w:r>
      <w:r w:rsidR="00251900" w:rsidRPr="00251900">
        <w:rPr>
          <w:rFonts w:asciiTheme="majorBidi" w:eastAsiaTheme="minorHAnsi" w:hAnsiTheme="majorBidi" w:cstheme="majorBidi"/>
          <w:color w:val="000000" w:themeColor="text1"/>
          <w:sz w:val="20"/>
          <w:szCs w:val="20"/>
        </w:rPr>
        <w:br/>
        <w:t>Section 3.5.2: Getting the Database Execution Plan …………………..</w:t>
      </w:r>
      <w:r w:rsidR="00251900">
        <w:rPr>
          <w:rFonts w:asciiTheme="majorBidi" w:eastAsiaTheme="minorHAnsi" w:hAnsiTheme="majorBidi" w:cstheme="majorBidi"/>
          <w:color w:val="000000" w:themeColor="text1"/>
          <w:sz w:val="20"/>
          <w:szCs w:val="20"/>
        </w:rPr>
        <w:t>..</w:t>
      </w:r>
      <w:r w:rsidR="00251900" w:rsidRPr="00251900">
        <w:rPr>
          <w:rFonts w:asciiTheme="majorBidi" w:eastAsiaTheme="minorHAnsi" w:hAnsiTheme="majorBidi" w:cstheme="majorBidi"/>
          <w:color w:val="000000" w:themeColor="text1"/>
          <w:sz w:val="20"/>
          <w:szCs w:val="20"/>
        </w:rPr>
        <w:t>.3</w:t>
      </w:r>
      <w:r w:rsidR="00584FCB">
        <w:rPr>
          <w:rFonts w:asciiTheme="majorBidi" w:eastAsiaTheme="minorHAnsi" w:hAnsiTheme="majorBidi" w:cstheme="majorBidi"/>
          <w:color w:val="000000" w:themeColor="text1"/>
          <w:sz w:val="20"/>
          <w:szCs w:val="20"/>
        </w:rPr>
        <w:t>7</w:t>
      </w:r>
      <w:r w:rsidR="00251900" w:rsidRPr="00251900">
        <w:rPr>
          <w:rFonts w:asciiTheme="majorBidi" w:eastAsiaTheme="minorHAnsi" w:hAnsiTheme="majorBidi" w:cstheme="majorBidi"/>
          <w:color w:val="000000" w:themeColor="text1"/>
          <w:sz w:val="20"/>
          <w:szCs w:val="20"/>
        </w:rPr>
        <w:br/>
        <w:t xml:space="preserve">Section 3.5.3: </w:t>
      </w:r>
      <w:proofErr w:type="spellStart"/>
      <w:r w:rsidR="00251900" w:rsidRPr="00251900">
        <w:rPr>
          <w:rFonts w:asciiTheme="majorBidi" w:eastAsiaTheme="minorHAnsi" w:hAnsiTheme="majorBidi" w:cstheme="majorBidi"/>
          <w:color w:val="000000" w:themeColor="text1"/>
          <w:sz w:val="20"/>
          <w:szCs w:val="20"/>
        </w:rPr>
        <w:t>QueryFlow’s</w:t>
      </w:r>
      <w:proofErr w:type="spellEnd"/>
      <w:r w:rsidR="00251900" w:rsidRPr="00251900">
        <w:rPr>
          <w:rFonts w:asciiTheme="majorBidi" w:eastAsiaTheme="minorHAnsi" w:hAnsiTheme="majorBidi" w:cstheme="majorBidi"/>
          <w:color w:val="000000" w:themeColor="text1"/>
          <w:sz w:val="20"/>
          <w:szCs w:val="20"/>
        </w:rPr>
        <w:t xml:space="preserve"> Parsing Phase……………………………</w:t>
      </w:r>
      <w:r w:rsidR="00251900">
        <w:rPr>
          <w:rFonts w:asciiTheme="majorBidi" w:eastAsiaTheme="minorHAnsi" w:hAnsiTheme="majorBidi" w:cstheme="majorBidi"/>
          <w:color w:val="000000" w:themeColor="text1"/>
          <w:sz w:val="20"/>
          <w:szCs w:val="20"/>
        </w:rPr>
        <w:t>…</w:t>
      </w:r>
      <w:r w:rsidR="00251900" w:rsidRPr="00251900">
        <w:rPr>
          <w:rFonts w:asciiTheme="majorBidi" w:eastAsiaTheme="minorHAnsi" w:hAnsiTheme="majorBidi" w:cstheme="majorBidi"/>
          <w:color w:val="000000" w:themeColor="text1"/>
          <w:sz w:val="20"/>
          <w:szCs w:val="20"/>
        </w:rPr>
        <w:t>.4</w:t>
      </w:r>
      <w:r w:rsidR="00584FCB">
        <w:rPr>
          <w:rFonts w:asciiTheme="majorBidi" w:eastAsiaTheme="minorHAnsi" w:hAnsiTheme="majorBidi" w:cstheme="majorBidi"/>
          <w:color w:val="000000" w:themeColor="text1"/>
          <w:sz w:val="20"/>
          <w:szCs w:val="20"/>
        </w:rPr>
        <w:t>2</w:t>
      </w:r>
      <w:r w:rsidR="00251900" w:rsidRPr="00251900">
        <w:rPr>
          <w:rFonts w:asciiTheme="majorBidi" w:eastAsiaTheme="minorHAnsi" w:hAnsiTheme="majorBidi" w:cstheme="majorBidi"/>
          <w:color w:val="000000" w:themeColor="text1"/>
          <w:sz w:val="20"/>
          <w:szCs w:val="20"/>
        </w:rPr>
        <w:br/>
        <w:t xml:space="preserve">Section 3.5.4: </w:t>
      </w:r>
      <w:proofErr w:type="spellStart"/>
      <w:r w:rsidR="00251900" w:rsidRPr="00251900">
        <w:rPr>
          <w:rFonts w:asciiTheme="majorBidi" w:eastAsiaTheme="minorHAnsi" w:hAnsiTheme="majorBidi" w:cstheme="majorBidi"/>
          <w:color w:val="000000" w:themeColor="text1"/>
          <w:sz w:val="20"/>
          <w:szCs w:val="20"/>
        </w:rPr>
        <w:t>QueryFlow’s</w:t>
      </w:r>
      <w:proofErr w:type="spellEnd"/>
      <w:r w:rsidR="00251900" w:rsidRPr="00251900">
        <w:rPr>
          <w:rFonts w:asciiTheme="majorBidi" w:eastAsiaTheme="minorHAnsi" w:hAnsiTheme="majorBidi" w:cstheme="majorBidi"/>
          <w:color w:val="000000" w:themeColor="text1"/>
          <w:sz w:val="20"/>
          <w:szCs w:val="20"/>
        </w:rPr>
        <w:t xml:space="preserve"> Enrichment Phase…………………………</w:t>
      </w:r>
      <w:r w:rsidR="00251900">
        <w:rPr>
          <w:rFonts w:asciiTheme="majorBidi" w:eastAsiaTheme="minorHAnsi" w:hAnsiTheme="majorBidi" w:cstheme="majorBidi"/>
          <w:color w:val="000000" w:themeColor="text1"/>
          <w:sz w:val="20"/>
          <w:szCs w:val="20"/>
        </w:rPr>
        <w:t>..</w:t>
      </w:r>
      <w:r w:rsidR="00251900" w:rsidRPr="00251900">
        <w:rPr>
          <w:rFonts w:asciiTheme="majorBidi" w:eastAsiaTheme="minorHAnsi" w:hAnsiTheme="majorBidi" w:cstheme="majorBidi"/>
          <w:color w:val="000000" w:themeColor="text1"/>
          <w:sz w:val="20"/>
          <w:szCs w:val="20"/>
        </w:rPr>
        <w:t>4</w:t>
      </w:r>
      <w:r w:rsidR="00584FCB">
        <w:rPr>
          <w:rFonts w:asciiTheme="majorBidi" w:eastAsiaTheme="minorHAnsi" w:hAnsiTheme="majorBidi" w:cstheme="majorBidi"/>
          <w:color w:val="000000" w:themeColor="text1"/>
          <w:sz w:val="20"/>
          <w:szCs w:val="20"/>
        </w:rPr>
        <w:t>4</w:t>
      </w:r>
      <w:r w:rsidR="00251900" w:rsidRPr="00251900">
        <w:rPr>
          <w:rFonts w:asciiTheme="majorBidi" w:eastAsiaTheme="minorHAnsi" w:hAnsiTheme="majorBidi" w:cstheme="majorBidi"/>
          <w:color w:val="000000" w:themeColor="text1"/>
          <w:sz w:val="20"/>
          <w:szCs w:val="20"/>
        </w:rPr>
        <w:br/>
        <w:t xml:space="preserve">Section 3.5.5: </w:t>
      </w:r>
      <w:proofErr w:type="spellStart"/>
      <w:r w:rsidR="00251900" w:rsidRPr="00251900">
        <w:rPr>
          <w:rFonts w:asciiTheme="majorBidi" w:eastAsiaTheme="minorHAnsi" w:hAnsiTheme="majorBidi" w:cstheme="majorBidi"/>
          <w:color w:val="000000" w:themeColor="text1"/>
          <w:sz w:val="20"/>
          <w:szCs w:val="20"/>
        </w:rPr>
        <w:t>QueryFlow’s</w:t>
      </w:r>
      <w:proofErr w:type="spellEnd"/>
      <w:r w:rsidR="00251900" w:rsidRPr="00251900">
        <w:rPr>
          <w:rFonts w:asciiTheme="majorBidi" w:eastAsiaTheme="minorHAnsi" w:hAnsiTheme="majorBidi" w:cstheme="majorBidi"/>
          <w:color w:val="000000" w:themeColor="text1"/>
          <w:sz w:val="20"/>
          <w:szCs w:val="20"/>
        </w:rPr>
        <w:t xml:space="preserve"> Visualization Phase……………………….</w:t>
      </w:r>
      <w:r w:rsidR="00251900">
        <w:rPr>
          <w:rFonts w:asciiTheme="majorBidi" w:eastAsiaTheme="minorHAnsi" w:hAnsiTheme="majorBidi" w:cstheme="majorBidi"/>
          <w:color w:val="000000" w:themeColor="text1"/>
          <w:sz w:val="20"/>
          <w:szCs w:val="20"/>
        </w:rPr>
        <w:t>..</w:t>
      </w:r>
      <w:r w:rsidR="00251900" w:rsidRPr="00251900">
        <w:rPr>
          <w:rFonts w:asciiTheme="majorBidi" w:eastAsiaTheme="minorHAnsi" w:hAnsiTheme="majorBidi" w:cstheme="majorBidi"/>
          <w:color w:val="000000" w:themeColor="text1"/>
          <w:sz w:val="20"/>
          <w:szCs w:val="20"/>
        </w:rPr>
        <w:t>4</w:t>
      </w:r>
      <w:r w:rsidR="00584FCB">
        <w:rPr>
          <w:rFonts w:asciiTheme="majorBidi" w:eastAsiaTheme="minorHAnsi" w:hAnsiTheme="majorBidi" w:cstheme="majorBidi"/>
          <w:color w:val="000000" w:themeColor="text1"/>
          <w:sz w:val="20"/>
          <w:szCs w:val="20"/>
        </w:rPr>
        <w:t>9</w:t>
      </w:r>
      <w:r w:rsidR="005C43C1" w:rsidRPr="00601154">
        <w:rPr>
          <w:rFonts w:asciiTheme="majorBidi" w:eastAsiaTheme="minorHAnsi" w:hAnsiTheme="majorBidi" w:cstheme="majorBidi"/>
          <w:color w:val="FF0000"/>
          <w:sz w:val="20"/>
          <w:szCs w:val="20"/>
        </w:rPr>
        <w:br/>
      </w:r>
      <w:r w:rsidR="005C43C1" w:rsidRPr="00BB373E">
        <w:rPr>
          <w:rFonts w:asciiTheme="majorBidi" w:eastAsiaTheme="minorHAnsi" w:hAnsiTheme="majorBidi" w:cstheme="majorBidi"/>
          <w:color w:val="000000" w:themeColor="text1"/>
          <w:sz w:val="20"/>
          <w:szCs w:val="20"/>
        </w:rPr>
        <w:t xml:space="preserve">Chapter 4: </w:t>
      </w:r>
      <w:proofErr w:type="spellStart"/>
      <w:r w:rsidR="005C43C1" w:rsidRPr="00BB373E">
        <w:rPr>
          <w:rFonts w:asciiTheme="majorBidi" w:eastAsiaTheme="minorHAnsi" w:hAnsiTheme="majorBidi" w:cstheme="majorBidi"/>
          <w:color w:val="000000" w:themeColor="text1"/>
          <w:sz w:val="20"/>
          <w:szCs w:val="20"/>
        </w:rPr>
        <w:t>QueryFlow</w:t>
      </w:r>
      <w:proofErr w:type="spellEnd"/>
      <w:r w:rsidR="005C43C1" w:rsidRPr="00BB373E">
        <w:rPr>
          <w:rFonts w:asciiTheme="majorBidi" w:eastAsiaTheme="minorHAnsi" w:hAnsiTheme="majorBidi" w:cstheme="majorBidi"/>
          <w:color w:val="000000" w:themeColor="text1"/>
          <w:sz w:val="20"/>
          <w:szCs w:val="20"/>
        </w:rPr>
        <w:t xml:space="preserve"> Use-cases </w:t>
      </w:r>
      <w:r w:rsidR="003311D1" w:rsidRPr="00BB373E">
        <w:rPr>
          <w:rFonts w:asciiTheme="majorBidi" w:eastAsiaTheme="minorHAnsi" w:hAnsiTheme="majorBidi" w:cstheme="majorBidi"/>
          <w:color w:val="000000" w:themeColor="text1"/>
          <w:sz w:val="20"/>
          <w:szCs w:val="20"/>
        </w:rPr>
        <w:t>………………………………………</w:t>
      </w:r>
      <w:r w:rsidR="00BB373E" w:rsidRPr="00BB373E">
        <w:rPr>
          <w:rFonts w:asciiTheme="majorBidi" w:eastAsiaTheme="minorHAnsi" w:hAnsiTheme="majorBidi" w:cstheme="majorBidi"/>
          <w:color w:val="000000" w:themeColor="text1"/>
          <w:sz w:val="20"/>
          <w:szCs w:val="20"/>
        </w:rPr>
        <w:t>5</w:t>
      </w:r>
      <w:r w:rsidR="00584FCB">
        <w:rPr>
          <w:rFonts w:asciiTheme="majorBidi" w:eastAsiaTheme="minorHAnsi" w:hAnsiTheme="majorBidi" w:cstheme="majorBidi"/>
          <w:color w:val="000000" w:themeColor="text1"/>
          <w:sz w:val="20"/>
          <w:szCs w:val="20"/>
        </w:rPr>
        <w:t>5</w:t>
      </w:r>
      <w:r w:rsidR="005C43C1" w:rsidRPr="00BB373E">
        <w:rPr>
          <w:rFonts w:asciiTheme="majorBidi" w:eastAsiaTheme="minorHAnsi" w:hAnsiTheme="majorBidi" w:cstheme="majorBidi"/>
          <w:color w:val="000000" w:themeColor="text1"/>
          <w:sz w:val="20"/>
          <w:szCs w:val="20"/>
        </w:rPr>
        <w:br/>
        <w:t xml:space="preserve">Section 4.1: Identifying missing records </w:t>
      </w:r>
      <w:r w:rsidR="003311D1" w:rsidRPr="00BB373E">
        <w:rPr>
          <w:rFonts w:asciiTheme="majorBidi" w:eastAsiaTheme="minorHAnsi" w:hAnsiTheme="majorBidi" w:cstheme="majorBidi"/>
          <w:color w:val="000000" w:themeColor="text1"/>
          <w:sz w:val="20"/>
          <w:szCs w:val="20"/>
        </w:rPr>
        <w:t>………………………………</w:t>
      </w:r>
      <w:r w:rsidR="009F131D" w:rsidRPr="00BB373E">
        <w:rPr>
          <w:rFonts w:asciiTheme="majorBidi" w:eastAsiaTheme="minorHAnsi" w:hAnsiTheme="majorBidi" w:cstheme="majorBidi"/>
          <w:color w:val="000000" w:themeColor="text1"/>
          <w:sz w:val="20"/>
          <w:szCs w:val="20"/>
        </w:rPr>
        <w:t>…</w:t>
      </w:r>
      <w:r w:rsidR="003311D1" w:rsidRPr="00BB373E">
        <w:rPr>
          <w:rFonts w:asciiTheme="majorBidi" w:eastAsiaTheme="minorHAnsi" w:hAnsiTheme="majorBidi" w:cstheme="majorBidi"/>
          <w:color w:val="000000" w:themeColor="text1"/>
          <w:sz w:val="20"/>
          <w:szCs w:val="20"/>
        </w:rPr>
        <w:t>..…</w:t>
      </w:r>
      <w:r w:rsidR="00BB373E" w:rsidRPr="00BB373E">
        <w:rPr>
          <w:rFonts w:asciiTheme="majorBidi" w:eastAsiaTheme="minorHAnsi" w:hAnsiTheme="majorBidi" w:cstheme="majorBidi"/>
          <w:color w:val="000000" w:themeColor="text1"/>
          <w:sz w:val="20"/>
          <w:szCs w:val="20"/>
        </w:rPr>
        <w:t>5</w:t>
      </w:r>
      <w:r w:rsidR="002342FE">
        <w:rPr>
          <w:rFonts w:asciiTheme="majorBidi" w:eastAsiaTheme="minorHAnsi" w:hAnsiTheme="majorBidi" w:cstheme="majorBidi"/>
          <w:color w:val="000000" w:themeColor="text1"/>
          <w:sz w:val="20"/>
          <w:szCs w:val="20"/>
        </w:rPr>
        <w:t>6</w:t>
      </w:r>
      <w:r w:rsidR="005C43C1" w:rsidRPr="00BB373E">
        <w:rPr>
          <w:rFonts w:asciiTheme="majorBidi" w:eastAsiaTheme="minorHAnsi" w:hAnsiTheme="majorBidi" w:cstheme="majorBidi"/>
          <w:color w:val="000000" w:themeColor="text1"/>
          <w:sz w:val="20"/>
          <w:szCs w:val="20"/>
        </w:rPr>
        <w:br/>
        <w:t xml:space="preserve">Section 4.2: Identifying Ineffective Operations </w:t>
      </w:r>
      <w:r w:rsidR="003311D1" w:rsidRPr="00BB373E">
        <w:rPr>
          <w:rFonts w:asciiTheme="majorBidi" w:eastAsiaTheme="minorHAnsi" w:hAnsiTheme="majorBidi" w:cstheme="majorBidi"/>
          <w:color w:val="000000" w:themeColor="text1"/>
          <w:sz w:val="20"/>
          <w:szCs w:val="20"/>
        </w:rPr>
        <w:t>………………………</w:t>
      </w:r>
      <w:r w:rsidR="009F131D" w:rsidRPr="00BB373E">
        <w:rPr>
          <w:rFonts w:asciiTheme="majorBidi" w:eastAsiaTheme="minorHAnsi" w:hAnsiTheme="majorBidi" w:cstheme="majorBidi"/>
          <w:color w:val="000000" w:themeColor="text1"/>
          <w:sz w:val="20"/>
          <w:szCs w:val="20"/>
        </w:rPr>
        <w:t>..</w:t>
      </w:r>
      <w:r w:rsidR="003311D1" w:rsidRPr="00BB373E">
        <w:rPr>
          <w:rFonts w:asciiTheme="majorBidi" w:eastAsiaTheme="minorHAnsi" w:hAnsiTheme="majorBidi" w:cstheme="majorBidi"/>
          <w:color w:val="000000" w:themeColor="text1"/>
          <w:sz w:val="20"/>
          <w:szCs w:val="20"/>
        </w:rPr>
        <w:t xml:space="preserve">…… </w:t>
      </w:r>
      <w:r w:rsidR="00BB373E" w:rsidRPr="00BB373E">
        <w:rPr>
          <w:rFonts w:asciiTheme="majorBidi" w:eastAsiaTheme="minorHAnsi" w:hAnsiTheme="majorBidi" w:cstheme="majorBidi"/>
          <w:color w:val="000000" w:themeColor="text1"/>
          <w:sz w:val="20"/>
          <w:szCs w:val="20"/>
        </w:rPr>
        <w:t>58</w:t>
      </w:r>
      <w:r w:rsidR="005C43C1" w:rsidRPr="00BB373E">
        <w:rPr>
          <w:rFonts w:asciiTheme="majorBidi" w:eastAsiaTheme="minorHAnsi" w:hAnsiTheme="majorBidi" w:cstheme="majorBidi"/>
          <w:color w:val="000000" w:themeColor="text1"/>
          <w:sz w:val="20"/>
          <w:szCs w:val="20"/>
        </w:rPr>
        <w:br/>
      </w:r>
      <w:r w:rsidR="005C43C1" w:rsidRPr="00BB373E">
        <w:rPr>
          <w:rFonts w:asciiTheme="majorBidi" w:eastAsiaTheme="minorHAnsi" w:hAnsiTheme="majorBidi" w:cstheme="majorBidi"/>
          <w:color w:val="000000" w:themeColor="text1"/>
          <w:sz w:val="20"/>
          <w:szCs w:val="20"/>
        </w:rPr>
        <w:lastRenderedPageBreak/>
        <w:t xml:space="preserve">Section 4.3: Identifying Duplications </w:t>
      </w:r>
      <w:r w:rsidR="003311D1" w:rsidRPr="00BB373E">
        <w:rPr>
          <w:rFonts w:asciiTheme="majorBidi" w:eastAsiaTheme="minorHAnsi" w:hAnsiTheme="majorBidi" w:cstheme="majorBidi"/>
          <w:color w:val="000000" w:themeColor="text1"/>
          <w:sz w:val="20"/>
          <w:szCs w:val="20"/>
        </w:rPr>
        <w:t>………………………………</w:t>
      </w:r>
      <w:proofErr w:type="gramStart"/>
      <w:r w:rsidR="003311D1" w:rsidRPr="00BB373E">
        <w:rPr>
          <w:rFonts w:asciiTheme="majorBidi" w:eastAsiaTheme="minorHAnsi" w:hAnsiTheme="majorBidi" w:cstheme="majorBidi"/>
          <w:color w:val="000000" w:themeColor="text1"/>
          <w:sz w:val="20"/>
          <w:szCs w:val="20"/>
        </w:rPr>
        <w:t>…</w:t>
      </w:r>
      <w:r w:rsidR="009F131D" w:rsidRPr="00BB373E">
        <w:rPr>
          <w:rFonts w:asciiTheme="majorBidi" w:eastAsiaTheme="minorHAnsi" w:hAnsiTheme="majorBidi" w:cstheme="majorBidi"/>
          <w:color w:val="000000" w:themeColor="text1"/>
          <w:sz w:val="20"/>
          <w:szCs w:val="20"/>
        </w:rPr>
        <w:t>..</w:t>
      </w:r>
      <w:proofErr w:type="gramEnd"/>
      <w:r w:rsidR="003311D1" w:rsidRPr="00BB373E">
        <w:rPr>
          <w:rFonts w:asciiTheme="majorBidi" w:eastAsiaTheme="minorHAnsi" w:hAnsiTheme="majorBidi" w:cstheme="majorBidi"/>
          <w:color w:val="000000" w:themeColor="text1"/>
          <w:sz w:val="20"/>
          <w:szCs w:val="20"/>
        </w:rPr>
        <w:t>…</w:t>
      </w:r>
      <w:r w:rsidR="00F508D0" w:rsidRPr="00BB373E">
        <w:rPr>
          <w:rFonts w:asciiTheme="majorBidi" w:eastAsiaTheme="minorHAnsi" w:hAnsiTheme="majorBidi" w:cstheme="majorBidi"/>
          <w:color w:val="000000" w:themeColor="text1"/>
          <w:sz w:val="20"/>
          <w:szCs w:val="20"/>
        </w:rPr>
        <w:t>...</w:t>
      </w:r>
      <w:r w:rsidR="003311D1" w:rsidRPr="00BB373E">
        <w:rPr>
          <w:rFonts w:asciiTheme="majorBidi" w:eastAsiaTheme="minorHAnsi" w:hAnsiTheme="majorBidi" w:cstheme="majorBidi"/>
          <w:color w:val="000000" w:themeColor="text1"/>
          <w:sz w:val="20"/>
          <w:szCs w:val="20"/>
        </w:rPr>
        <w:t xml:space="preserve"> </w:t>
      </w:r>
      <w:r w:rsidR="00BB373E" w:rsidRPr="00BB373E">
        <w:rPr>
          <w:rFonts w:asciiTheme="majorBidi" w:eastAsiaTheme="minorHAnsi" w:hAnsiTheme="majorBidi" w:cstheme="majorBidi"/>
          <w:color w:val="000000" w:themeColor="text1"/>
          <w:sz w:val="20"/>
          <w:szCs w:val="20"/>
        </w:rPr>
        <w:t>6</w:t>
      </w:r>
      <w:r w:rsidR="002342FE">
        <w:rPr>
          <w:rFonts w:asciiTheme="majorBidi" w:eastAsiaTheme="minorHAnsi" w:hAnsiTheme="majorBidi" w:cstheme="majorBidi"/>
          <w:color w:val="000000" w:themeColor="text1"/>
          <w:sz w:val="20"/>
          <w:szCs w:val="20"/>
        </w:rPr>
        <w:t>0</w:t>
      </w:r>
      <w:r w:rsidR="005C43C1" w:rsidRPr="00BB373E">
        <w:rPr>
          <w:rFonts w:asciiTheme="majorBidi" w:eastAsiaTheme="minorHAnsi" w:hAnsiTheme="majorBidi" w:cstheme="majorBidi"/>
          <w:color w:val="000000" w:themeColor="text1"/>
          <w:sz w:val="20"/>
          <w:szCs w:val="20"/>
        </w:rPr>
        <w:br/>
        <w:t xml:space="preserve">Section 4.4: Identifying Performance Bottlenecks in a Single Query </w:t>
      </w:r>
      <w:proofErr w:type="gramStart"/>
      <w:r w:rsidR="003311D1" w:rsidRPr="00BB373E">
        <w:rPr>
          <w:rFonts w:asciiTheme="majorBidi" w:eastAsiaTheme="minorHAnsi" w:hAnsiTheme="majorBidi" w:cstheme="majorBidi"/>
          <w:color w:val="000000" w:themeColor="text1"/>
          <w:sz w:val="20"/>
          <w:szCs w:val="20"/>
        </w:rPr>
        <w:t>…</w:t>
      </w:r>
      <w:r w:rsidR="009F131D" w:rsidRPr="00BB373E">
        <w:rPr>
          <w:rFonts w:asciiTheme="majorBidi" w:eastAsiaTheme="minorHAnsi" w:hAnsiTheme="majorBidi" w:cstheme="majorBidi"/>
          <w:color w:val="000000" w:themeColor="text1"/>
          <w:sz w:val="20"/>
          <w:szCs w:val="20"/>
        </w:rPr>
        <w:t>..</w:t>
      </w:r>
      <w:proofErr w:type="gramEnd"/>
      <w:r w:rsidR="003311D1" w:rsidRPr="00BB373E">
        <w:rPr>
          <w:rFonts w:asciiTheme="majorBidi" w:eastAsiaTheme="minorHAnsi" w:hAnsiTheme="majorBidi" w:cstheme="majorBidi"/>
          <w:color w:val="000000" w:themeColor="text1"/>
          <w:sz w:val="20"/>
          <w:szCs w:val="20"/>
        </w:rPr>
        <w:t>….</w:t>
      </w:r>
      <w:r w:rsidR="00F508D0" w:rsidRPr="00BB373E">
        <w:rPr>
          <w:rFonts w:asciiTheme="majorBidi" w:eastAsiaTheme="minorHAnsi" w:hAnsiTheme="majorBidi" w:cstheme="majorBidi"/>
          <w:color w:val="000000" w:themeColor="text1"/>
          <w:sz w:val="20"/>
          <w:szCs w:val="20"/>
        </w:rPr>
        <w:t>.</w:t>
      </w:r>
      <w:r w:rsidR="003311D1" w:rsidRPr="00BB373E">
        <w:rPr>
          <w:rFonts w:asciiTheme="majorBidi" w:eastAsiaTheme="minorHAnsi" w:hAnsiTheme="majorBidi" w:cstheme="majorBidi"/>
          <w:color w:val="000000" w:themeColor="text1"/>
          <w:sz w:val="20"/>
          <w:szCs w:val="20"/>
        </w:rPr>
        <w:t xml:space="preserve"> </w:t>
      </w:r>
      <w:r w:rsidR="00BB373E" w:rsidRPr="00BB373E">
        <w:rPr>
          <w:rFonts w:asciiTheme="majorBidi" w:eastAsiaTheme="minorHAnsi" w:hAnsiTheme="majorBidi" w:cstheme="majorBidi"/>
          <w:color w:val="000000" w:themeColor="text1"/>
          <w:sz w:val="20"/>
          <w:szCs w:val="20"/>
        </w:rPr>
        <w:t>6</w:t>
      </w:r>
      <w:r w:rsidR="002342FE">
        <w:rPr>
          <w:rFonts w:asciiTheme="majorBidi" w:eastAsiaTheme="minorHAnsi" w:hAnsiTheme="majorBidi" w:cstheme="majorBidi"/>
          <w:color w:val="000000" w:themeColor="text1"/>
          <w:sz w:val="20"/>
          <w:szCs w:val="20"/>
        </w:rPr>
        <w:t>3</w:t>
      </w:r>
      <w:r w:rsidR="005C43C1" w:rsidRPr="00BB373E">
        <w:rPr>
          <w:rFonts w:asciiTheme="majorBidi" w:eastAsiaTheme="minorHAnsi" w:hAnsiTheme="majorBidi" w:cstheme="majorBidi"/>
          <w:color w:val="000000" w:themeColor="text1"/>
          <w:sz w:val="20"/>
          <w:szCs w:val="20"/>
        </w:rPr>
        <w:br/>
        <w:t>Section 4.</w:t>
      </w:r>
      <w:r w:rsidR="007679DF" w:rsidRPr="00BB373E">
        <w:rPr>
          <w:rFonts w:asciiTheme="majorBidi" w:eastAsiaTheme="minorHAnsi" w:hAnsiTheme="majorBidi" w:cstheme="majorBidi"/>
          <w:color w:val="000000" w:themeColor="text1"/>
          <w:sz w:val="20"/>
          <w:szCs w:val="20"/>
        </w:rPr>
        <w:t>5</w:t>
      </w:r>
      <w:r w:rsidR="005C43C1" w:rsidRPr="00BB373E">
        <w:rPr>
          <w:rFonts w:asciiTheme="majorBidi" w:eastAsiaTheme="minorHAnsi" w:hAnsiTheme="majorBidi" w:cstheme="majorBidi"/>
          <w:color w:val="000000" w:themeColor="text1"/>
          <w:sz w:val="20"/>
          <w:szCs w:val="20"/>
        </w:rPr>
        <w:t xml:space="preserve">: Identify flaws in the optimizer itself </w:t>
      </w:r>
      <w:r w:rsidR="003311D1" w:rsidRPr="00BB373E">
        <w:rPr>
          <w:rFonts w:asciiTheme="majorBidi" w:eastAsiaTheme="minorHAnsi" w:hAnsiTheme="majorBidi" w:cstheme="majorBidi"/>
          <w:color w:val="000000" w:themeColor="text1"/>
          <w:sz w:val="20"/>
          <w:szCs w:val="20"/>
        </w:rPr>
        <w:t>………</w:t>
      </w:r>
      <w:r w:rsidR="009F131D" w:rsidRPr="00BB373E">
        <w:rPr>
          <w:rFonts w:asciiTheme="majorBidi" w:eastAsiaTheme="minorHAnsi" w:hAnsiTheme="majorBidi" w:cstheme="majorBidi"/>
          <w:color w:val="000000" w:themeColor="text1"/>
          <w:sz w:val="20"/>
          <w:szCs w:val="20"/>
        </w:rPr>
        <w:t>.</w:t>
      </w:r>
      <w:r w:rsidR="003311D1" w:rsidRPr="00BB373E">
        <w:rPr>
          <w:rFonts w:asciiTheme="majorBidi" w:eastAsiaTheme="minorHAnsi" w:hAnsiTheme="majorBidi" w:cstheme="majorBidi"/>
          <w:color w:val="000000" w:themeColor="text1"/>
          <w:sz w:val="20"/>
          <w:szCs w:val="20"/>
        </w:rPr>
        <w:t xml:space="preserve">…………………. </w:t>
      </w:r>
      <w:r w:rsidR="00BB373E" w:rsidRPr="00BB373E">
        <w:rPr>
          <w:rFonts w:asciiTheme="majorBidi" w:eastAsiaTheme="minorHAnsi" w:hAnsiTheme="majorBidi" w:cstheme="majorBidi"/>
          <w:color w:val="000000" w:themeColor="text1"/>
          <w:sz w:val="20"/>
          <w:szCs w:val="20"/>
        </w:rPr>
        <w:t>6</w:t>
      </w:r>
      <w:r w:rsidR="002342FE">
        <w:rPr>
          <w:rFonts w:asciiTheme="majorBidi" w:eastAsiaTheme="minorHAnsi" w:hAnsiTheme="majorBidi" w:cstheme="majorBidi"/>
          <w:color w:val="000000" w:themeColor="text1"/>
          <w:sz w:val="20"/>
          <w:szCs w:val="20"/>
        </w:rPr>
        <w:t>5</w:t>
      </w:r>
      <w:r w:rsidR="00F508D0" w:rsidRPr="00BB373E">
        <w:rPr>
          <w:rFonts w:asciiTheme="majorBidi" w:eastAsiaTheme="minorHAnsi" w:hAnsiTheme="majorBidi" w:cstheme="majorBidi"/>
          <w:color w:val="000000" w:themeColor="text1"/>
          <w:sz w:val="20"/>
          <w:szCs w:val="20"/>
        </w:rPr>
        <w:br/>
      </w:r>
      <w:r w:rsidR="007679DF" w:rsidRPr="00BB373E">
        <w:rPr>
          <w:rFonts w:asciiTheme="majorBidi" w:eastAsiaTheme="minorHAnsi" w:hAnsiTheme="majorBidi" w:cstheme="majorBidi"/>
          <w:color w:val="000000" w:themeColor="text1"/>
          <w:sz w:val="20"/>
          <w:szCs w:val="20"/>
        </w:rPr>
        <w:t xml:space="preserve">Section 4.6: Identifying Performance Bottlenecks in Multiple </w:t>
      </w:r>
      <w:proofErr w:type="gramStart"/>
      <w:r w:rsidR="007679DF" w:rsidRPr="00BB373E">
        <w:rPr>
          <w:rFonts w:asciiTheme="majorBidi" w:eastAsiaTheme="minorHAnsi" w:hAnsiTheme="majorBidi" w:cstheme="majorBidi"/>
          <w:color w:val="000000" w:themeColor="text1"/>
          <w:sz w:val="20"/>
          <w:szCs w:val="20"/>
        </w:rPr>
        <w:t>Queries .</w:t>
      </w:r>
      <w:proofErr w:type="gramEnd"/>
      <w:r w:rsidR="007679DF" w:rsidRPr="00BB373E">
        <w:rPr>
          <w:rFonts w:asciiTheme="majorBidi" w:eastAsiaTheme="minorHAnsi" w:hAnsiTheme="majorBidi" w:cstheme="majorBidi"/>
          <w:color w:val="000000" w:themeColor="text1"/>
          <w:sz w:val="20"/>
          <w:szCs w:val="20"/>
        </w:rPr>
        <w:t xml:space="preserve">…… </w:t>
      </w:r>
      <w:r w:rsidR="002342FE">
        <w:rPr>
          <w:rFonts w:asciiTheme="majorBidi" w:eastAsiaTheme="minorHAnsi" w:hAnsiTheme="majorBidi" w:cstheme="majorBidi"/>
          <w:color w:val="000000" w:themeColor="text1"/>
          <w:sz w:val="20"/>
          <w:szCs w:val="20"/>
        </w:rPr>
        <w:t>68</w:t>
      </w:r>
      <w:r w:rsidR="005C43C1" w:rsidRPr="00BB373E">
        <w:rPr>
          <w:rFonts w:asciiTheme="majorBidi" w:eastAsiaTheme="minorHAnsi" w:hAnsiTheme="majorBidi" w:cstheme="majorBidi"/>
          <w:color w:val="000000" w:themeColor="text1"/>
          <w:sz w:val="20"/>
          <w:szCs w:val="20"/>
        </w:rPr>
        <w:br/>
        <w:t xml:space="preserve">Section 4.7: When </w:t>
      </w:r>
      <w:proofErr w:type="spellStart"/>
      <w:r w:rsidR="005C43C1" w:rsidRPr="00BB373E">
        <w:rPr>
          <w:rFonts w:asciiTheme="majorBidi" w:eastAsiaTheme="minorHAnsi" w:hAnsiTheme="majorBidi" w:cstheme="majorBidi"/>
          <w:color w:val="000000" w:themeColor="text1"/>
          <w:sz w:val="20"/>
          <w:szCs w:val="20"/>
        </w:rPr>
        <w:t>QueryFlow</w:t>
      </w:r>
      <w:proofErr w:type="spellEnd"/>
      <w:r w:rsidR="005C43C1" w:rsidRPr="00BB373E">
        <w:rPr>
          <w:rFonts w:asciiTheme="majorBidi" w:eastAsiaTheme="minorHAnsi" w:hAnsiTheme="majorBidi" w:cstheme="majorBidi"/>
          <w:color w:val="000000" w:themeColor="text1"/>
          <w:sz w:val="20"/>
          <w:szCs w:val="20"/>
        </w:rPr>
        <w:t xml:space="preserve"> won’t help </w:t>
      </w:r>
      <w:r w:rsidR="003311D1" w:rsidRPr="00BB373E">
        <w:rPr>
          <w:rFonts w:asciiTheme="majorBidi" w:eastAsiaTheme="minorHAnsi" w:hAnsiTheme="majorBidi" w:cstheme="majorBidi"/>
          <w:color w:val="000000" w:themeColor="text1"/>
          <w:sz w:val="20"/>
          <w:szCs w:val="20"/>
        </w:rPr>
        <w:t>……………</w:t>
      </w:r>
      <w:r w:rsidR="009F131D" w:rsidRPr="00BB373E">
        <w:rPr>
          <w:rFonts w:asciiTheme="majorBidi" w:eastAsiaTheme="minorHAnsi" w:hAnsiTheme="majorBidi" w:cstheme="majorBidi"/>
          <w:color w:val="000000" w:themeColor="text1"/>
          <w:sz w:val="20"/>
          <w:szCs w:val="20"/>
        </w:rPr>
        <w:t>.</w:t>
      </w:r>
      <w:r w:rsidR="003311D1" w:rsidRPr="00BB373E">
        <w:rPr>
          <w:rFonts w:asciiTheme="majorBidi" w:eastAsiaTheme="minorHAnsi" w:hAnsiTheme="majorBidi" w:cstheme="majorBidi"/>
          <w:color w:val="000000" w:themeColor="text1"/>
          <w:sz w:val="20"/>
          <w:szCs w:val="20"/>
        </w:rPr>
        <w:t xml:space="preserve">…………………… </w:t>
      </w:r>
      <w:r w:rsidR="006343DA" w:rsidRPr="00BB373E">
        <w:rPr>
          <w:rFonts w:asciiTheme="majorBidi" w:eastAsiaTheme="minorHAnsi" w:hAnsiTheme="majorBidi" w:cstheme="majorBidi"/>
          <w:color w:val="000000" w:themeColor="text1"/>
          <w:sz w:val="20"/>
          <w:szCs w:val="20"/>
        </w:rPr>
        <w:t>7</w:t>
      </w:r>
      <w:r w:rsidR="006343DA">
        <w:rPr>
          <w:rFonts w:asciiTheme="majorBidi" w:eastAsiaTheme="minorHAnsi" w:hAnsiTheme="majorBidi" w:cstheme="majorBidi"/>
          <w:color w:val="000000" w:themeColor="text1"/>
          <w:sz w:val="20"/>
          <w:szCs w:val="20"/>
        </w:rPr>
        <w:t>4</w:t>
      </w:r>
      <w:r w:rsidR="005C43C1" w:rsidRPr="00BB373E">
        <w:rPr>
          <w:rFonts w:asciiTheme="majorBidi" w:eastAsiaTheme="minorHAnsi" w:hAnsiTheme="majorBidi" w:cstheme="majorBidi"/>
          <w:color w:val="000000" w:themeColor="text1"/>
          <w:sz w:val="20"/>
          <w:szCs w:val="20"/>
        </w:rPr>
        <w:br/>
        <w:t xml:space="preserve">Chapter 5: Evaluation </w:t>
      </w:r>
      <w:r w:rsidR="003311D1" w:rsidRPr="00BB373E">
        <w:rPr>
          <w:rFonts w:asciiTheme="majorBidi" w:eastAsiaTheme="minorHAnsi" w:hAnsiTheme="majorBidi" w:cstheme="majorBidi"/>
          <w:color w:val="000000" w:themeColor="text1"/>
          <w:sz w:val="20"/>
          <w:szCs w:val="20"/>
        </w:rPr>
        <w:t>……………………………</w:t>
      </w:r>
      <w:proofErr w:type="gramStart"/>
      <w:r w:rsidR="003311D1" w:rsidRPr="00BB373E">
        <w:rPr>
          <w:rFonts w:asciiTheme="majorBidi" w:eastAsiaTheme="minorHAnsi" w:hAnsiTheme="majorBidi" w:cstheme="majorBidi"/>
          <w:color w:val="000000" w:themeColor="text1"/>
          <w:sz w:val="20"/>
          <w:szCs w:val="20"/>
        </w:rPr>
        <w:t>…</w:t>
      </w:r>
      <w:r w:rsidR="009F131D" w:rsidRPr="00BB373E">
        <w:rPr>
          <w:rFonts w:asciiTheme="majorBidi" w:eastAsiaTheme="minorHAnsi" w:hAnsiTheme="majorBidi" w:cstheme="majorBidi"/>
          <w:color w:val="000000" w:themeColor="text1"/>
          <w:sz w:val="20"/>
          <w:szCs w:val="20"/>
        </w:rPr>
        <w:t>..</w:t>
      </w:r>
      <w:proofErr w:type="gramEnd"/>
      <w:r w:rsidR="003311D1" w:rsidRPr="00BB373E">
        <w:rPr>
          <w:rFonts w:asciiTheme="majorBidi" w:eastAsiaTheme="minorHAnsi" w:hAnsiTheme="majorBidi" w:cstheme="majorBidi"/>
          <w:color w:val="000000" w:themeColor="text1"/>
          <w:sz w:val="20"/>
          <w:szCs w:val="20"/>
        </w:rPr>
        <w:t xml:space="preserve">…………………..…. </w:t>
      </w:r>
      <w:r w:rsidR="006343DA">
        <w:rPr>
          <w:rFonts w:asciiTheme="majorBidi" w:eastAsiaTheme="minorHAnsi" w:hAnsiTheme="majorBidi" w:cstheme="majorBidi"/>
          <w:color w:val="000000" w:themeColor="text1"/>
          <w:sz w:val="20"/>
          <w:szCs w:val="20"/>
        </w:rPr>
        <w:t>77</w:t>
      </w:r>
      <w:r w:rsidR="005C43C1" w:rsidRPr="00BB373E">
        <w:rPr>
          <w:rFonts w:asciiTheme="majorBidi" w:eastAsiaTheme="minorHAnsi" w:hAnsiTheme="majorBidi" w:cstheme="majorBidi"/>
          <w:color w:val="000000" w:themeColor="text1"/>
          <w:sz w:val="20"/>
          <w:szCs w:val="20"/>
        </w:rPr>
        <w:br/>
        <w:t xml:space="preserve">Section 5.1: TPC-H </w:t>
      </w:r>
      <w:r w:rsidR="003311D1" w:rsidRPr="00BB373E">
        <w:rPr>
          <w:rFonts w:asciiTheme="majorBidi" w:eastAsiaTheme="minorHAnsi" w:hAnsiTheme="majorBidi" w:cstheme="majorBidi"/>
          <w:color w:val="000000" w:themeColor="text1"/>
          <w:sz w:val="20"/>
          <w:szCs w:val="20"/>
        </w:rPr>
        <w:t>…………………………………</w:t>
      </w:r>
      <w:r w:rsidR="009F131D" w:rsidRPr="00BB373E">
        <w:rPr>
          <w:rFonts w:asciiTheme="majorBidi" w:eastAsiaTheme="minorHAnsi" w:hAnsiTheme="majorBidi" w:cstheme="majorBidi"/>
          <w:color w:val="000000" w:themeColor="text1"/>
          <w:sz w:val="20"/>
          <w:szCs w:val="20"/>
        </w:rPr>
        <w:t>.</w:t>
      </w:r>
      <w:r w:rsidR="003311D1" w:rsidRPr="00BB373E">
        <w:rPr>
          <w:rFonts w:asciiTheme="majorBidi" w:eastAsiaTheme="minorHAnsi" w:hAnsiTheme="majorBidi" w:cstheme="majorBidi"/>
          <w:color w:val="000000" w:themeColor="text1"/>
          <w:sz w:val="20"/>
          <w:szCs w:val="20"/>
        </w:rPr>
        <w:t>………………</w:t>
      </w:r>
      <w:proofErr w:type="gramStart"/>
      <w:r w:rsidR="003311D1" w:rsidRPr="00BB373E">
        <w:rPr>
          <w:rFonts w:asciiTheme="majorBidi" w:eastAsiaTheme="minorHAnsi" w:hAnsiTheme="majorBidi" w:cstheme="majorBidi"/>
          <w:color w:val="000000" w:themeColor="text1"/>
          <w:sz w:val="20"/>
          <w:szCs w:val="20"/>
        </w:rPr>
        <w:t>…..</w:t>
      </w:r>
      <w:proofErr w:type="gramEnd"/>
      <w:r w:rsidR="003311D1" w:rsidRPr="00BB373E">
        <w:rPr>
          <w:rFonts w:asciiTheme="majorBidi" w:eastAsiaTheme="minorHAnsi" w:hAnsiTheme="majorBidi" w:cstheme="majorBidi"/>
          <w:color w:val="000000" w:themeColor="text1"/>
          <w:sz w:val="20"/>
          <w:szCs w:val="20"/>
        </w:rPr>
        <w:t xml:space="preserve">…. </w:t>
      </w:r>
      <w:r w:rsidR="006343DA">
        <w:rPr>
          <w:rFonts w:asciiTheme="majorBidi" w:eastAsiaTheme="minorHAnsi" w:hAnsiTheme="majorBidi" w:cstheme="majorBidi"/>
          <w:color w:val="000000" w:themeColor="text1"/>
          <w:sz w:val="20"/>
          <w:szCs w:val="20"/>
        </w:rPr>
        <w:t>77</w:t>
      </w:r>
      <w:r w:rsidR="005C43C1" w:rsidRPr="00BB373E">
        <w:rPr>
          <w:rFonts w:asciiTheme="majorBidi" w:eastAsiaTheme="minorHAnsi" w:hAnsiTheme="majorBidi" w:cstheme="majorBidi"/>
          <w:color w:val="000000" w:themeColor="text1"/>
          <w:sz w:val="20"/>
          <w:szCs w:val="20"/>
        </w:rPr>
        <w:br/>
        <w:t>Section 5.</w:t>
      </w:r>
      <w:r w:rsidR="006343DA">
        <w:rPr>
          <w:rFonts w:asciiTheme="majorBidi" w:eastAsiaTheme="minorHAnsi" w:hAnsiTheme="majorBidi" w:cstheme="majorBidi"/>
          <w:color w:val="000000" w:themeColor="text1"/>
          <w:sz w:val="20"/>
          <w:szCs w:val="20"/>
        </w:rPr>
        <w:t>2</w:t>
      </w:r>
      <w:r w:rsidR="005C43C1" w:rsidRPr="00BB373E">
        <w:rPr>
          <w:rFonts w:asciiTheme="majorBidi" w:eastAsiaTheme="minorHAnsi" w:hAnsiTheme="majorBidi" w:cstheme="majorBidi"/>
          <w:color w:val="000000" w:themeColor="text1"/>
          <w:sz w:val="20"/>
          <w:szCs w:val="20"/>
        </w:rPr>
        <w:t xml:space="preserve">: Evaluation setup </w:t>
      </w:r>
      <w:r w:rsidR="003311D1" w:rsidRPr="00BB373E">
        <w:rPr>
          <w:rFonts w:asciiTheme="majorBidi" w:eastAsiaTheme="minorHAnsi" w:hAnsiTheme="majorBidi" w:cstheme="majorBidi"/>
          <w:color w:val="000000" w:themeColor="text1"/>
          <w:sz w:val="20"/>
          <w:szCs w:val="20"/>
        </w:rPr>
        <w:t>………………………</w:t>
      </w:r>
      <w:r w:rsidR="009F131D" w:rsidRPr="00BB373E">
        <w:rPr>
          <w:rFonts w:asciiTheme="majorBidi" w:eastAsiaTheme="minorHAnsi" w:hAnsiTheme="majorBidi" w:cstheme="majorBidi"/>
          <w:color w:val="000000" w:themeColor="text1"/>
          <w:sz w:val="20"/>
          <w:szCs w:val="20"/>
        </w:rPr>
        <w:t>.</w:t>
      </w:r>
      <w:r w:rsidR="003311D1" w:rsidRPr="00BB373E">
        <w:rPr>
          <w:rFonts w:asciiTheme="majorBidi" w:eastAsiaTheme="minorHAnsi" w:hAnsiTheme="majorBidi" w:cstheme="majorBidi"/>
          <w:color w:val="000000" w:themeColor="text1"/>
          <w:sz w:val="20"/>
          <w:szCs w:val="20"/>
        </w:rPr>
        <w:t xml:space="preserve">……………………… </w:t>
      </w:r>
      <w:r w:rsidR="006343DA">
        <w:rPr>
          <w:rFonts w:asciiTheme="majorBidi" w:eastAsiaTheme="minorHAnsi" w:hAnsiTheme="majorBidi" w:cstheme="majorBidi"/>
          <w:color w:val="000000" w:themeColor="text1"/>
          <w:sz w:val="20"/>
          <w:szCs w:val="20"/>
        </w:rPr>
        <w:t>78</w:t>
      </w:r>
      <w:r w:rsidR="005C43C1" w:rsidRPr="00BB373E">
        <w:rPr>
          <w:rFonts w:asciiTheme="majorBidi" w:eastAsiaTheme="minorHAnsi" w:hAnsiTheme="majorBidi" w:cstheme="majorBidi"/>
          <w:color w:val="000000" w:themeColor="text1"/>
          <w:sz w:val="20"/>
          <w:szCs w:val="20"/>
        </w:rPr>
        <w:br/>
        <w:t>Section 5.</w:t>
      </w:r>
      <w:r w:rsidR="006343DA">
        <w:rPr>
          <w:rFonts w:asciiTheme="majorBidi" w:eastAsiaTheme="minorHAnsi" w:hAnsiTheme="majorBidi" w:cstheme="majorBidi"/>
          <w:color w:val="000000" w:themeColor="text1"/>
          <w:sz w:val="20"/>
          <w:szCs w:val="20"/>
        </w:rPr>
        <w:t>3</w:t>
      </w:r>
      <w:r w:rsidR="005C43C1" w:rsidRPr="00BB373E">
        <w:rPr>
          <w:rFonts w:asciiTheme="majorBidi" w:eastAsiaTheme="minorHAnsi" w:hAnsiTheme="majorBidi" w:cstheme="majorBidi"/>
          <w:color w:val="000000" w:themeColor="text1"/>
          <w:sz w:val="20"/>
          <w:szCs w:val="20"/>
        </w:rPr>
        <w:t xml:space="preserve">: Evaluate optimizations for scale factor </w:t>
      </w:r>
      <w:r w:rsidR="00BB373E" w:rsidRPr="00BB373E">
        <w:rPr>
          <w:rFonts w:asciiTheme="majorBidi" w:eastAsiaTheme="minorHAnsi" w:hAnsiTheme="majorBidi" w:cstheme="majorBidi"/>
          <w:color w:val="000000" w:themeColor="text1"/>
          <w:sz w:val="20"/>
          <w:szCs w:val="20"/>
        </w:rPr>
        <w:t>5</w:t>
      </w:r>
      <w:r w:rsidR="005C43C1" w:rsidRPr="00BB373E">
        <w:rPr>
          <w:rFonts w:asciiTheme="majorBidi" w:eastAsiaTheme="minorHAnsi" w:hAnsiTheme="majorBidi" w:cstheme="majorBidi"/>
          <w:color w:val="000000" w:themeColor="text1"/>
          <w:sz w:val="20"/>
          <w:szCs w:val="20"/>
        </w:rPr>
        <w:t xml:space="preserve"> </w:t>
      </w:r>
      <w:r w:rsidR="003311D1" w:rsidRPr="00BB373E">
        <w:rPr>
          <w:rFonts w:asciiTheme="majorBidi" w:eastAsiaTheme="minorHAnsi" w:hAnsiTheme="majorBidi" w:cstheme="majorBidi"/>
          <w:color w:val="000000" w:themeColor="text1"/>
          <w:sz w:val="20"/>
          <w:szCs w:val="20"/>
        </w:rPr>
        <w:t xml:space="preserve">……………………... </w:t>
      </w:r>
      <w:r w:rsidR="006343DA">
        <w:rPr>
          <w:rFonts w:asciiTheme="majorBidi" w:eastAsiaTheme="minorHAnsi" w:hAnsiTheme="majorBidi" w:cstheme="majorBidi"/>
          <w:color w:val="000000" w:themeColor="text1"/>
          <w:sz w:val="20"/>
          <w:szCs w:val="20"/>
        </w:rPr>
        <w:t>79</w:t>
      </w:r>
      <w:r w:rsidR="003311D1" w:rsidRPr="00BB373E">
        <w:rPr>
          <w:rFonts w:asciiTheme="majorBidi" w:eastAsiaTheme="minorHAnsi" w:hAnsiTheme="majorBidi" w:cstheme="majorBidi"/>
          <w:color w:val="000000" w:themeColor="text1"/>
          <w:sz w:val="20"/>
          <w:szCs w:val="20"/>
        </w:rPr>
        <w:br/>
        <w:t xml:space="preserve">Conclusions and Future </w:t>
      </w:r>
      <w:proofErr w:type="gramStart"/>
      <w:r w:rsidR="003311D1" w:rsidRPr="00BB373E">
        <w:rPr>
          <w:rFonts w:asciiTheme="majorBidi" w:eastAsiaTheme="minorHAnsi" w:hAnsiTheme="majorBidi" w:cstheme="majorBidi"/>
          <w:color w:val="000000" w:themeColor="text1"/>
          <w:sz w:val="20"/>
          <w:szCs w:val="20"/>
        </w:rPr>
        <w:t>Directions  …</w:t>
      </w:r>
      <w:proofErr w:type="gramEnd"/>
      <w:r w:rsidR="003311D1" w:rsidRPr="00BB373E">
        <w:rPr>
          <w:rFonts w:asciiTheme="majorBidi" w:eastAsiaTheme="minorHAnsi" w:hAnsiTheme="majorBidi" w:cstheme="majorBidi"/>
          <w:color w:val="000000" w:themeColor="text1"/>
          <w:sz w:val="20"/>
          <w:szCs w:val="20"/>
        </w:rPr>
        <w:t xml:space="preserve">…………………………………....... </w:t>
      </w:r>
      <w:r w:rsidR="006343DA">
        <w:rPr>
          <w:rFonts w:asciiTheme="majorBidi" w:eastAsiaTheme="minorHAnsi" w:hAnsiTheme="majorBidi" w:cstheme="majorBidi"/>
          <w:color w:val="000000" w:themeColor="text1"/>
          <w:sz w:val="20"/>
          <w:szCs w:val="20"/>
        </w:rPr>
        <w:t>86</w:t>
      </w:r>
      <w:r w:rsidR="003311D1" w:rsidRPr="00BB373E">
        <w:rPr>
          <w:rFonts w:asciiTheme="majorBidi" w:eastAsiaTheme="minorHAnsi" w:hAnsiTheme="majorBidi" w:cstheme="majorBidi"/>
          <w:color w:val="000000" w:themeColor="text1"/>
          <w:sz w:val="20"/>
          <w:szCs w:val="20"/>
        </w:rPr>
        <w:br/>
        <w:t>References ………………………………………………………………</w:t>
      </w:r>
      <w:r w:rsidR="00F508D0" w:rsidRPr="00BB373E">
        <w:rPr>
          <w:rFonts w:asciiTheme="majorBidi" w:eastAsiaTheme="minorHAnsi" w:hAnsiTheme="majorBidi" w:cstheme="majorBidi"/>
          <w:color w:val="000000" w:themeColor="text1"/>
          <w:sz w:val="20"/>
          <w:szCs w:val="20"/>
        </w:rPr>
        <w:t>.</w:t>
      </w:r>
      <w:r w:rsidR="003311D1" w:rsidRPr="00BB373E">
        <w:rPr>
          <w:rFonts w:asciiTheme="majorBidi" w:eastAsiaTheme="minorHAnsi" w:hAnsiTheme="majorBidi" w:cstheme="majorBidi"/>
          <w:color w:val="000000" w:themeColor="text1"/>
          <w:sz w:val="20"/>
          <w:szCs w:val="20"/>
        </w:rPr>
        <w:t xml:space="preserve">…. </w:t>
      </w:r>
      <w:r w:rsidR="006343DA">
        <w:rPr>
          <w:rFonts w:asciiTheme="majorBidi" w:eastAsiaTheme="minorHAnsi" w:hAnsiTheme="majorBidi" w:cstheme="majorBidi"/>
          <w:color w:val="000000" w:themeColor="text1"/>
          <w:sz w:val="20"/>
          <w:szCs w:val="20"/>
        </w:rPr>
        <w:t>87</w:t>
      </w:r>
    </w:p>
    <w:p w14:paraId="1F0668BF" w14:textId="4CC720BD" w:rsidR="00080997" w:rsidRPr="00601154" w:rsidRDefault="00080997" w:rsidP="003D7B44">
      <w:pPr>
        <w:pStyle w:val="NormalWeb"/>
        <w:tabs>
          <w:tab w:val="left" w:pos="3291"/>
        </w:tabs>
        <w:spacing w:line="360" w:lineRule="auto"/>
        <w:rPr>
          <w:rFonts w:asciiTheme="majorBidi" w:eastAsiaTheme="minorHAnsi" w:hAnsiTheme="majorBidi" w:cstheme="majorBidi"/>
          <w:color w:val="000000" w:themeColor="text1"/>
        </w:rPr>
      </w:pPr>
    </w:p>
    <w:p w14:paraId="0E3FBDF7" w14:textId="737D0683" w:rsidR="005C43C1" w:rsidRDefault="005C43C1" w:rsidP="003D7B44">
      <w:pPr>
        <w:pStyle w:val="NormalWeb"/>
        <w:tabs>
          <w:tab w:val="left" w:pos="3291"/>
        </w:tabs>
        <w:spacing w:line="360" w:lineRule="auto"/>
        <w:rPr>
          <w:rFonts w:asciiTheme="majorBidi" w:eastAsiaTheme="minorHAnsi" w:hAnsiTheme="majorBidi" w:cstheme="majorBidi"/>
          <w:color w:val="000000" w:themeColor="text1"/>
        </w:rPr>
      </w:pPr>
    </w:p>
    <w:p w14:paraId="1E6FCB4D" w14:textId="41D6F841"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rPr>
      </w:pPr>
    </w:p>
    <w:p w14:paraId="6EFEA0B0" w14:textId="3967804A"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rPr>
      </w:pPr>
    </w:p>
    <w:p w14:paraId="52B17691" w14:textId="7D1E70CA"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rPr>
      </w:pPr>
    </w:p>
    <w:p w14:paraId="13D9E69A" w14:textId="2970671B"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rPr>
      </w:pPr>
    </w:p>
    <w:p w14:paraId="58304362" w14:textId="4E95F8DE"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rPr>
      </w:pPr>
    </w:p>
    <w:p w14:paraId="6A79368F" w14:textId="472F0AF4"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rPr>
      </w:pPr>
    </w:p>
    <w:p w14:paraId="72C407E8" w14:textId="6570443E"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rPr>
      </w:pPr>
    </w:p>
    <w:p w14:paraId="1EF6ED32" w14:textId="01F65582"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rPr>
      </w:pPr>
    </w:p>
    <w:p w14:paraId="623B147F" w14:textId="465AEE58"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rtl/>
        </w:rPr>
      </w:pPr>
    </w:p>
    <w:p w14:paraId="29767120" w14:textId="77777777" w:rsidR="00ED2B47" w:rsidRDefault="00ED2B47" w:rsidP="003D7B44">
      <w:pPr>
        <w:pStyle w:val="NormalWeb"/>
        <w:tabs>
          <w:tab w:val="left" w:pos="3291"/>
        </w:tabs>
        <w:spacing w:line="360" w:lineRule="auto"/>
        <w:rPr>
          <w:rFonts w:asciiTheme="majorBidi" w:eastAsiaTheme="minorHAnsi" w:hAnsiTheme="majorBidi" w:cstheme="majorBidi"/>
          <w:color w:val="000000" w:themeColor="text1"/>
        </w:rPr>
      </w:pPr>
    </w:p>
    <w:p w14:paraId="5DB25535" w14:textId="1D7BAF64"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rPr>
      </w:pPr>
    </w:p>
    <w:p w14:paraId="12E45299" w14:textId="17D0B650" w:rsidR="00080997" w:rsidRPr="00601154" w:rsidRDefault="00080997" w:rsidP="00D16687">
      <w:pPr>
        <w:pStyle w:val="Heading1"/>
        <w:rPr>
          <w:rFonts w:asciiTheme="majorBidi" w:hAnsiTheme="majorBidi"/>
        </w:rPr>
      </w:pPr>
      <w:r w:rsidRPr="00601154">
        <w:rPr>
          <w:rFonts w:asciiTheme="majorBidi" w:hAnsiTheme="majorBidi"/>
        </w:rPr>
        <w:lastRenderedPageBreak/>
        <w:t>Figure list</w:t>
      </w:r>
    </w:p>
    <w:p w14:paraId="4D237D74" w14:textId="77777777" w:rsidR="000C18F5" w:rsidRPr="002123DD" w:rsidRDefault="005C43C1" w:rsidP="000C18F5">
      <w:pPr>
        <w:spacing w:line="360" w:lineRule="auto"/>
        <w:rPr>
          <w:rFonts w:asciiTheme="majorBidi" w:eastAsiaTheme="minorHAnsi" w:hAnsiTheme="majorBidi" w:cstheme="majorBidi"/>
          <w:color w:val="000000" w:themeColor="text1"/>
          <w:sz w:val="20"/>
          <w:szCs w:val="20"/>
        </w:rPr>
      </w:pPr>
      <w:r w:rsidRPr="00601154">
        <w:rPr>
          <w:rFonts w:asciiTheme="majorBidi" w:eastAsiaTheme="minorHAnsi" w:hAnsiTheme="majorBidi" w:cstheme="majorBidi"/>
          <w:color w:val="000000" w:themeColor="text1"/>
        </w:rPr>
        <w:br/>
      </w:r>
      <w:r w:rsidR="000C18F5" w:rsidRPr="002123DD">
        <w:rPr>
          <w:rFonts w:asciiTheme="majorBidi" w:eastAsiaTheme="minorHAnsi" w:hAnsiTheme="majorBidi" w:cstheme="majorBidi"/>
          <w:color w:val="000000" w:themeColor="text1"/>
          <w:sz w:val="20"/>
          <w:szCs w:val="20"/>
        </w:rPr>
        <w:t xml:space="preserve">Figure 1: Taxes table before modification (taken from </w:t>
      </w:r>
      <w:proofErr w:type="spellStart"/>
      <w:r w:rsidR="000C18F5" w:rsidRPr="002123DD">
        <w:rPr>
          <w:rFonts w:asciiTheme="majorBidi" w:eastAsiaTheme="minorHAnsi" w:hAnsiTheme="majorBidi" w:cstheme="majorBidi"/>
          <w:color w:val="000000" w:themeColor="text1"/>
          <w:sz w:val="20"/>
          <w:szCs w:val="20"/>
        </w:rPr>
        <w:t>QFix</w:t>
      </w:r>
      <w:proofErr w:type="spellEnd"/>
      <w:r w:rsidR="000C18F5" w:rsidRPr="002123DD">
        <w:rPr>
          <w:rFonts w:asciiTheme="majorBidi" w:eastAsiaTheme="minorHAnsi" w:hAnsiTheme="majorBidi" w:cstheme="majorBidi"/>
          <w:color w:val="000000" w:themeColor="text1"/>
          <w:sz w:val="20"/>
          <w:szCs w:val="20"/>
        </w:rPr>
        <w:t xml:space="preserve"> paper) ……………………….……….…………. 18</w:t>
      </w:r>
    </w:p>
    <w:p w14:paraId="6590A1AE" w14:textId="3E870AE7" w:rsidR="000C18F5" w:rsidRPr="002123DD" w:rsidRDefault="000C18F5" w:rsidP="000C18F5">
      <w:pPr>
        <w:spacing w:line="360" w:lineRule="auto"/>
        <w:rPr>
          <w:rFonts w:asciiTheme="majorBidi" w:eastAsiaTheme="minorHAnsi" w:hAnsiTheme="majorBidi" w:cstheme="majorBidi"/>
          <w:color w:val="000000" w:themeColor="text1"/>
          <w:sz w:val="20"/>
          <w:szCs w:val="20"/>
        </w:rPr>
      </w:pPr>
      <w:r w:rsidRPr="002123DD">
        <w:rPr>
          <w:rFonts w:asciiTheme="majorBidi" w:eastAsiaTheme="minorHAnsi" w:hAnsiTheme="majorBidi" w:cstheme="majorBidi"/>
          <w:color w:val="000000" w:themeColor="text1"/>
          <w:sz w:val="20"/>
          <w:szCs w:val="20"/>
        </w:rPr>
        <w:t xml:space="preserve">Figure 2: Modifications for taxes table (taken from </w:t>
      </w:r>
      <w:proofErr w:type="spellStart"/>
      <w:r w:rsidRPr="002123DD">
        <w:rPr>
          <w:rFonts w:asciiTheme="majorBidi" w:eastAsiaTheme="minorHAnsi" w:hAnsiTheme="majorBidi" w:cstheme="majorBidi"/>
          <w:color w:val="000000" w:themeColor="text1"/>
          <w:sz w:val="20"/>
          <w:szCs w:val="20"/>
        </w:rPr>
        <w:t>Q</w:t>
      </w:r>
      <w:r w:rsidR="00ED2B47" w:rsidRPr="002123DD">
        <w:rPr>
          <w:rFonts w:asciiTheme="majorBidi" w:eastAsiaTheme="minorHAnsi" w:hAnsiTheme="majorBidi" w:cstheme="majorBidi"/>
          <w:color w:val="000000" w:themeColor="text1"/>
          <w:sz w:val="20"/>
          <w:szCs w:val="20"/>
        </w:rPr>
        <w:t>f</w:t>
      </w:r>
      <w:r w:rsidRPr="002123DD">
        <w:rPr>
          <w:rFonts w:asciiTheme="majorBidi" w:eastAsiaTheme="minorHAnsi" w:hAnsiTheme="majorBidi" w:cstheme="majorBidi"/>
          <w:color w:val="000000" w:themeColor="text1"/>
          <w:sz w:val="20"/>
          <w:szCs w:val="20"/>
        </w:rPr>
        <w:t>ix</w:t>
      </w:r>
      <w:proofErr w:type="spellEnd"/>
      <w:r w:rsidRPr="002123DD">
        <w:rPr>
          <w:rFonts w:asciiTheme="majorBidi" w:eastAsiaTheme="minorHAnsi" w:hAnsiTheme="majorBidi" w:cstheme="majorBidi"/>
          <w:color w:val="000000" w:themeColor="text1"/>
          <w:sz w:val="20"/>
          <w:szCs w:val="20"/>
        </w:rPr>
        <w:t xml:space="preserve"> paper) …………………………………………. ….. 18</w:t>
      </w:r>
    </w:p>
    <w:p w14:paraId="7897888B" w14:textId="455311FB" w:rsidR="000C18F5" w:rsidRPr="002123DD" w:rsidRDefault="000C18F5" w:rsidP="000C18F5">
      <w:pPr>
        <w:spacing w:line="360" w:lineRule="auto"/>
        <w:rPr>
          <w:rFonts w:asciiTheme="majorBidi" w:eastAsiaTheme="minorHAnsi" w:hAnsiTheme="majorBidi" w:cstheme="majorBidi"/>
          <w:color w:val="000000" w:themeColor="text1"/>
          <w:sz w:val="20"/>
          <w:szCs w:val="20"/>
        </w:rPr>
      </w:pPr>
      <w:r w:rsidRPr="002123DD">
        <w:rPr>
          <w:rFonts w:asciiTheme="majorBidi" w:eastAsiaTheme="minorHAnsi" w:hAnsiTheme="majorBidi" w:cstheme="majorBidi"/>
          <w:color w:val="000000" w:themeColor="text1"/>
          <w:sz w:val="20"/>
          <w:szCs w:val="20"/>
        </w:rPr>
        <w:t xml:space="preserve">Figure 3: Taxes table after modification (taken from </w:t>
      </w:r>
      <w:proofErr w:type="spellStart"/>
      <w:r w:rsidRPr="002123DD">
        <w:rPr>
          <w:rFonts w:asciiTheme="majorBidi" w:eastAsiaTheme="minorHAnsi" w:hAnsiTheme="majorBidi" w:cstheme="majorBidi"/>
          <w:color w:val="000000" w:themeColor="text1"/>
          <w:sz w:val="20"/>
          <w:szCs w:val="20"/>
        </w:rPr>
        <w:t>Q</w:t>
      </w:r>
      <w:r w:rsidR="00ED2B47" w:rsidRPr="002123DD">
        <w:rPr>
          <w:rFonts w:asciiTheme="majorBidi" w:eastAsiaTheme="minorHAnsi" w:hAnsiTheme="majorBidi" w:cstheme="majorBidi"/>
          <w:color w:val="000000" w:themeColor="text1"/>
          <w:sz w:val="20"/>
          <w:szCs w:val="20"/>
        </w:rPr>
        <w:t>f</w:t>
      </w:r>
      <w:r w:rsidRPr="002123DD">
        <w:rPr>
          <w:rFonts w:asciiTheme="majorBidi" w:eastAsiaTheme="minorHAnsi" w:hAnsiTheme="majorBidi" w:cstheme="majorBidi"/>
          <w:color w:val="000000" w:themeColor="text1"/>
          <w:sz w:val="20"/>
          <w:szCs w:val="20"/>
        </w:rPr>
        <w:t>ix</w:t>
      </w:r>
      <w:proofErr w:type="spellEnd"/>
      <w:r w:rsidRPr="002123DD">
        <w:rPr>
          <w:rFonts w:asciiTheme="majorBidi" w:eastAsiaTheme="minorHAnsi" w:hAnsiTheme="majorBidi" w:cstheme="majorBidi"/>
          <w:color w:val="000000" w:themeColor="text1"/>
          <w:sz w:val="20"/>
          <w:szCs w:val="20"/>
        </w:rPr>
        <w:t xml:space="preserve"> paper) ………………………………………. …….</w:t>
      </w:r>
      <w:r w:rsidR="003B0454" w:rsidRPr="002123DD">
        <w:rPr>
          <w:rFonts w:asciiTheme="majorBidi" w:eastAsiaTheme="minorHAnsi" w:hAnsiTheme="majorBidi" w:cstheme="majorBidi"/>
          <w:color w:val="000000" w:themeColor="text1"/>
          <w:sz w:val="20"/>
          <w:szCs w:val="20"/>
        </w:rPr>
        <w:t>1</w:t>
      </w:r>
      <w:r w:rsidR="003B0454">
        <w:rPr>
          <w:rFonts w:asciiTheme="majorBidi" w:eastAsiaTheme="minorHAnsi" w:hAnsiTheme="majorBidi" w:cstheme="majorBidi"/>
          <w:color w:val="000000" w:themeColor="text1"/>
          <w:sz w:val="20"/>
          <w:szCs w:val="20"/>
        </w:rPr>
        <w:t>9</w:t>
      </w:r>
    </w:p>
    <w:p w14:paraId="685E31C2" w14:textId="664B06C0" w:rsidR="000C18F5" w:rsidRPr="002123DD" w:rsidRDefault="000C18F5" w:rsidP="000C18F5">
      <w:pPr>
        <w:spacing w:line="360" w:lineRule="auto"/>
        <w:rPr>
          <w:rFonts w:asciiTheme="majorBidi" w:eastAsiaTheme="minorHAnsi" w:hAnsiTheme="majorBidi" w:cstheme="majorBidi"/>
          <w:color w:val="000000" w:themeColor="text1"/>
          <w:sz w:val="20"/>
          <w:szCs w:val="20"/>
        </w:rPr>
      </w:pPr>
      <w:r w:rsidRPr="002123DD">
        <w:rPr>
          <w:rFonts w:asciiTheme="majorBidi" w:eastAsiaTheme="minorHAnsi" w:hAnsiTheme="majorBidi" w:cstheme="majorBidi"/>
          <w:color w:val="000000" w:themeColor="text1"/>
          <w:sz w:val="20"/>
          <w:szCs w:val="20"/>
        </w:rPr>
        <w:t>Figure 4: query</w:t>
      </w:r>
      <w:r w:rsidR="00ED2B47">
        <w:rPr>
          <w:rFonts w:asciiTheme="majorBidi" w:eastAsiaTheme="minorHAnsi" w:hAnsiTheme="majorBidi" w:cstheme="majorBidi"/>
          <w:color w:val="000000" w:themeColor="text1"/>
          <w:sz w:val="20"/>
          <w:szCs w:val="20"/>
        </w:rPr>
        <w:t>’</w:t>
      </w:r>
      <w:r w:rsidRPr="002123DD">
        <w:rPr>
          <w:rFonts w:asciiTheme="majorBidi" w:eastAsiaTheme="minorHAnsi" w:hAnsiTheme="majorBidi" w:cstheme="majorBidi"/>
          <w:color w:val="000000" w:themeColor="text1"/>
          <w:sz w:val="20"/>
          <w:szCs w:val="20"/>
        </w:rPr>
        <w:t xml:space="preserve">s breakpoint interface (Taken from Habitat paper) ……………………………………….…… </w:t>
      </w:r>
      <w:r w:rsidR="003B0454">
        <w:rPr>
          <w:rFonts w:asciiTheme="majorBidi" w:eastAsiaTheme="minorHAnsi" w:hAnsiTheme="majorBidi" w:cstheme="majorBidi"/>
          <w:color w:val="000000" w:themeColor="text1"/>
          <w:sz w:val="20"/>
          <w:szCs w:val="20"/>
        </w:rPr>
        <w:t>20</w:t>
      </w:r>
    </w:p>
    <w:p w14:paraId="00A7C3A9" w14:textId="77777777" w:rsidR="000C18F5" w:rsidRPr="002123DD" w:rsidRDefault="000C18F5" w:rsidP="000C18F5">
      <w:pPr>
        <w:spacing w:line="360" w:lineRule="auto"/>
        <w:rPr>
          <w:rFonts w:asciiTheme="majorBidi" w:eastAsiaTheme="minorHAnsi" w:hAnsiTheme="majorBidi" w:cstheme="majorBidi"/>
          <w:color w:val="000000" w:themeColor="text1"/>
          <w:sz w:val="20"/>
          <w:szCs w:val="20"/>
        </w:rPr>
      </w:pPr>
      <w:r w:rsidRPr="002123DD">
        <w:rPr>
          <w:rFonts w:asciiTheme="majorBidi" w:eastAsiaTheme="minorHAnsi" w:hAnsiTheme="majorBidi" w:cstheme="majorBidi"/>
          <w:color w:val="000000" w:themeColor="text1"/>
          <w:sz w:val="20"/>
          <w:szCs w:val="20"/>
        </w:rPr>
        <w:t>Figure 5: query sub-expression materialized view (Taken from Habitat paper) ……………………………….  20</w:t>
      </w:r>
    </w:p>
    <w:p w14:paraId="3F09D840" w14:textId="77777777" w:rsidR="000C18F5" w:rsidRPr="002123DD" w:rsidRDefault="000C18F5" w:rsidP="000C18F5">
      <w:pPr>
        <w:spacing w:line="360" w:lineRule="auto"/>
        <w:rPr>
          <w:rFonts w:asciiTheme="majorBidi" w:eastAsiaTheme="minorHAnsi" w:hAnsiTheme="majorBidi" w:cstheme="majorBidi"/>
          <w:color w:val="000000" w:themeColor="text1"/>
          <w:sz w:val="20"/>
          <w:szCs w:val="20"/>
        </w:rPr>
      </w:pPr>
      <w:r w:rsidRPr="002123DD">
        <w:rPr>
          <w:rFonts w:asciiTheme="majorBidi" w:eastAsiaTheme="minorHAnsi" w:hAnsiTheme="majorBidi" w:cstheme="majorBidi"/>
          <w:color w:val="000000" w:themeColor="text1"/>
          <w:sz w:val="20"/>
          <w:szCs w:val="20"/>
        </w:rPr>
        <w:t xml:space="preserve">Figure 6: complex query’s SQL representation (Taken from </w:t>
      </w:r>
      <w:proofErr w:type="spellStart"/>
      <w:r w:rsidRPr="002123DD">
        <w:rPr>
          <w:rFonts w:asciiTheme="majorBidi" w:eastAsiaTheme="minorHAnsi" w:hAnsiTheme="majorBidi" w:cstheme="majorBidi"/>
          <w:color w:val="000000" w:themeColor="text1"/>
          <w:sz w:val="20"/>
          <w:szCs w:val="20"/>
        </w:rPr>
        <w:t>QueryViz</w:t>
      </w:r>
      <w:proofErr w:type="spellEnd"/>
      <w:r w:rsidRPr="002123DD">
        <w:rPr>
          <w:rFonts w:asciiTheme="majorBidi" w:eastAsiaTheme="minorHAnsi" w:hAnsiTheme="majorBidi" w:cstheme="majorBidi"/>
          <w:color w:val="000000" w:themeColor="text1"/>
          <w:sz w:val="20"/>
          <w:szCs w:val="20"/>
        </w:rPr>
        <w:t xml:space="preserve"> paper) ……………………………. … 21</w:t>
      </w:r>
    </w:p>
    <w:p w14:paraId="3E8F444C" w14:textId="7BBF5E03" w:rsidR="002123DD" w:rsidRPr="003D4D65" w:rsidRDefault="000C18F5" w:rsidP="000C18F5">
      <w:pPr>
        <w:spacing w:line="360" w:lineRule="auto"/>
        <w:rPr>
          <w:rFonts w:asciiTheme="majorBidi" w:eastAsiaTheme="minorHAnsi" w:hAnsiTheme="majorBidi" w:cstheme="majorBidi"/>
          <w:color w:val="000000" w:themeColor="text1"/>
          <w:sz w:val="20"/>
          <w:szCs w:val="20"/>
        </w:rPr>
      </w:pPr>
      <w:r w:rsidRPr="002123DD">
        <w:rPr>
          <w:rFonts w:asciiTheme="majorBidi" w:eastAsiaTheme="minorHAnsi" w:hAnsiTheme="majorBidi" w:cstheme="majorBidi"/>
          <w:color w:val="000000" w:themeColor="text1"/>
          <w:sz w:val="20"/>
          <w:szCs w:val="20"/>
        </w:rPr>
        <w:t xml:space="preserve">Figure 7: complex query’s ERD-like representation (Taken from </w:t>
      </w:r>
      <w:proofErr w:type="spellStart"/>
      <w:r w:rsidRPr="002123DD">
        <w:rPr>
          <w:rFonts w:asciiTheme="majorBidi" w:eastAsiaTheme="minorHAnsi" w:hAnsiTheme="majorBidi" w:cstheme="majorBidi"/>
          <w:color w:val="000000" w:themeColor="text1"/>
          <w:sz w:val="20"/>
          <w:szCs w:val="20"/>
        </w:rPr>
        <w:t>QueryViz</w:t>
      </w:r>
      <w:proofErr w:type="spellEnd"/>
      <w:r w:rsidRPr="002123DD">
        <w:rPr>
          <w:rFonts w:asciiTheme="majorBidi" w:eastAsiaTheme="minorHAnsi" w:hAnsiTheme="majorBidi" w:cstheme="majorBidi"/>
          <w:color w:val="000000" w:themeColor="text1"/>
          <w:sz w:val="20"/>
          <w:szCs w:val="20"/>
        </w:rPr>
        <w:t xml:space="preserve"> paper) ………………….……</w:t>
      </w:r>
      <w:proofErr w:type="gramStart"/>
      <w:r w:rsidRPr="002123DD">
        <w:rPr>
          <w:rFonts w:asciiTheme="majorBidi" w:eastAsiaTheme="minorHAnsi" w:hAnsiTheme="majorBidi" w:cstheme="majorBidi"/>
          <w:color w:val="000000" w:themeColor="text1"/>
          <w:sz w:val="20"/>
          <w:szCs w:val="20"/>
        </w:rPr>
        <w:t>….</w:t>
      </w:r>
      <w:r w:rsidR="002123DD">
        <w:rPr>
          <w:rFonts w:asciiTheme="majorBidi" w:eastAsiaTheme="minorHAnsi" w:hAnsiTheme="majorBidi" w:cstheme="majorBidi"/>
          <w:color w:val="000000" w:themeColor="text1"/>
          <w:sz w:val="20"/>
          <w:szCs w:val="20"/>
        </w:rPr>
        <w:t>.</w:t>
      </w:r>
      <w:proofErr w:type="gramEnd"/>
      <w:r w:rsidRPr="002123DD">
        <w:rPr>
          <w:rFonts w:asciiTheme="majorBidi" w:eastAsiaTheme="minorHAnsi" w:hAnsiTheme="majorBidi" w:cstheme="majorBidi"/>
          <w:color w:val="000000" w:themeColor="text1"/>
          <w:sz w:val="20"/>
          <w:szCs w:val="20"/>
        </w:rPr>
        <w:t xml:space="preserve"> </w:t>
      </w:r>
      <w:r w:rsidR="00BB373E">
        <w:rPr>
          <w:rFonts w:asciiTheme="majorBidi" w:eastAsiaTheme="minorHAnsi" w:hAnsiTheme="majorBidi" w:cstheme="majorBidi"/>
          <w:color w:val="000000" w:themeColor="text1"/>
          <w:sz w:val="20"/>
          <w:szCs w:val="20"/>
        </w:rPr>
        <w:t>22</w:t>
      </w:r>
    </w:p>
    <w:p w14:paraId="0B0A3786" w14:textId="02F27F79" w:rsidR="005C43C1" w:rsidRPr="003D4D65" w:rsidRDefault="005C43C1" w:rsidP="000C18F5">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Figure 8</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w:t>
      </w:r>
      <w:r w:rsidR="007679DF" w:rsidRPr="003D4D65">
        <w:rPr>
          <w:rFonts w:asciiTheme="majorBidi" w:eastAsiaTheme="minorHAnsi" w:hAnsiTheme="majorBidi" w:cstheme="majorBidi"/>
          <w:color w:val="000000" w:themeColor="text1"/>
          <w:sz w:val="20"/>
          <w:szCs w:val="20"/>
        </w:rPr>
        <w:t xml:space="preserve">Sankey Diagram of Sales Funnel of both teams </w:t>
      </w:r>
      <w:r w:rsidR="00D86E0D" w:rsidRPr="003D4D65">
        <w:rPr>
          <w:rFonts w:asciiTheme="majorBidi" w:eastAsiaTheme="minorHAnsi" w:hAnsiTheme="majorBidi" w:cstheme="majorBidi"/>
          <w:color w:val="000000" w:themeColor="text1"/>
          <w:sz w:val="20"/>
          <w:szCs w:val="20"/>
        </w:rPr>
        <w:t>………………………………………</w:t>
      </w:r>
      <w:r w:rsidR="002F05EA"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w:t>
      </w:r>
      <w:r w:rsidR="00D86E0D" w:rsidRPr="003D4D65">
        <w:rPr>
          <w:rFonts w:asciiTheme="majorBidi" w:eastAsiaTheme="minorHAnsi" w:hAnsiTheme="majorBidi" w:cstheme="majorBidi"/>
          <w:color w:val="000000" w:themeColor="text1"/>
          <w:sz w:val="20"/>
          <w:szCs w:val="20"/>
        </w:rPr>
        <w:t xml:space="preserve"> </w:t>
      </w:r>
      <w:r w:rsidR="008B677C"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2</w:t>
      </w:r>
      <w:r w:rsidR="003D4D65" w:rsidRPr="003D4D65">
        <w:rPr>
          <w:rFonts w:asciiTheme="majorBidi" w:eastAsiaTheme="minorHAnsi" w:hAnsiTheme="majorBidi" w:cstheme="majorBidi"/>
          <w:color w:val="000000" w:themeColor="text1"/>
          <w:sz w:val="20"/>
          <w:szCs w:val="20"/>
        </w:rPr>
        <w:t>6</w:t>
      </w:r>
    </w:p>
    <w:p w14:paraId="7DA9E87E" w14:textId="77777777" w:rsidR="00C26046" w:rsidRPr="003D4D65" w:rsidRDefault="00C26046" w:rsidP="00C26046">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Figure 9: Additional information pop up when hovering an edge ……………………………………….……. .26</w:t>
      </w:r>
    </w:p>
    <w:p w14:paraId="7A491764" w14:textId="77777777" w:rsidR="00C26046" w:rsidRPr="003D4D65" w:rsidRDefault="00C26046" w:rsidP="00C26046">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Figure 10: Sankey diagram of the energy ecosystem (Taken from paper 18) ……………………..................... 27</w:t>
      </w:r>
    </w:p>
    <w:p w14:paraId="61134DA3" w14:textId="77777777" w:rsidR="00C26046" w:rsidRPr="003D4D65" w:rsidRDefault="00C26046" w:rsidP="00C26046">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11: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Design ……………….……………………………………………………………. ...….31 </w:t>
      </w:r>
    </w:p>
    <w:p w14:paraId="3C965F39" w14:textId="0C1BF0D7" w:rsidR="00C26046" w:rsidRPr="003D4D65" w:rsidRDefault="00C26046" w:rsidP="00C26046">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Figure 12: IMDB Schema ……………………………………………………………...………………….…….</w:t>
      </w:r>
      <w:r w:rsidR="003B0454">
        <w:rPr>
          <w:rFonts w:asciiTheme="majorBidi" w:eastAsiaTheme="minorHAnsi" w:hAnsiTheme="majorBidi" w:cstheme="majorBidi"/>
          <w:color w:val="000000" w:themeColor="text1"/>
          <w:sz w:val="20"/>
          <w:szCs w:val="20"/>
        </w:rPr>
        <w:t>37</w:t>
      </w:r>
    </w:p>
    <w:p w14:paraId="6FCFF4F5" w14:textId="55699CDC" w:rsidR="00C26046" w:rsidRPr="003D4D65" w:rsidRDefault="00C26046" w:rsidP="00C26046">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Figure 13: Detailed Example – Query ……………………………………………...………………………........</w:t>
      </w:r>
      <w:r w:rsidR="003B0454">
        <w:rPr>
          <w:rFonts w:asciiTheme="majorBidi" w:eastAsiaTheme="minorHAnsi" w:hAnsiTheme="majorBidi" w:cstheme="majorBidi"/>
          <w:color w:val="000000" w:themeColor="text1"/>
          <w:sz w:val="20"/>
          <w:szCs w:val="20"/>
        </w:rPr>
        <w:t>37</w:t>
      </w:r>
    </w:p>
    <w:p w14:paraId="17F54062" w14:textId="3015B2ED" w:rsidR="00C26046" w:rsidRPr="003D4D65" w:rsidRDefault="00C26046" w:rsidP="00C26046">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14: Detailed Example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Explain Query ………………………………………………………</w:t>
      </w:r>
      <w:r w:rsidR="00EB194B">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……......3</w:t>
      </w:r>
      <w:r w:rsidR="003B0454">
        <w:rPr>
          <w:rFonts w:asciiTheme="majorBidi" w:eastAsiaTheme="minorHAnsi" w:hAnsiTheme="majorBidi" w:cstheme="majorBidi"/>
          <w:color w:val="000000" w:themeColor="text1"/>
          <w:sz w:val="20"/>
          <w:szCs w:val="20"/>
        </w:rPr>
        <w:t>8</w:t>
      </w:r>
    </w:p>
    <w:p w14:paraId="36B3C04D" w14:textId="583168FF" w:rsidR="00C26046" w:rsidRPr="003D4D65" w:rsidRDefault="00C26046" w:rsidP="00C26046">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15: Detailed Example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Explain Analyze Query …………………………………………….……….….3</w:t>
      </w:r>
      <w:r w:rsidR="003B0454">
        <w:rPr>
          <w:rFonts w:asciiTheme="majorBidi" w:eastAsiaTheme="minorHAnsi" w:hAnsiTheme="majorBidi" w:cstheme="majorBidi"/>
          <w:color w:val="000000" w:themeColor="text1"/>
          <w:sz w:val="20"/>
          <w:szCs w:val="20"/>
        </w:rPr>
        <w:t>8</w:t>
      </w:r>
    </w:p>
    <w:p w14:paraId="28E51581" w14:textId="7A95E43C" w:rsidR="00C26046" w:rsidRPr="003D4D65" w:rsidRDefault="00C26046" w:rsidP="00C26046">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16: Detailed Example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Explain Analyze Results ……………………………………………………….3</w:t>
      </w:r>
      <w:r w:rsidR="003B0454">
        <w:rPr>
          <w:rFonts w:asciiTheme="majorBidi" w:eastAsiaTheme="minorHAnsi" w:hAnsiTheme="majorBidi" w:cstheme="majorBidi"/>
          <w:color w:val="000000" w:themeColor="text1"/>
          <w:sz w:val="20"/>
          <w:szCs w:val="20"/>
        </w:rPr>
        <w:t>9</w:t>
      </w:r>
    </w:p>
    <w:p w14:paraId="7776ACEF" w14:textId="53E6C7F6" w:rsidR="00C26046" w:rsidRPr="003D4D65" w:rsidRDefault="00C26046" w:rsidP="00C26046">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17: Detailed Example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Explain Results …………………………………………………………</w:t>
      </w:r>
      <w:r w:rsidR="00EB194B">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w:t>
      </w:r>
      <w:r w:rsidR="003B0454">
        <w:rPr>
          <w:rFonts w:asciiTheme="majorBidi" w:eastAsiaTheme="minorHAnsi" w:hAnsiTheme="majorBidi" w:cstheme="majorBidi"/>
          <w:color w:val="000000" w:themeColor="text1"/>
          <w:sz w:val="20"/>
          <w:szCs w:val="20"/>
        </w:rPr>
        <w:t>40</w:t>
      </w:r>
    </w:p>
    <w:p w14:paraId="1ED53A12" w14:textId="3C828793" w:rsidR="00C26046" w:rsidRPr="003D4D65" w:rsidRDefault="00C26046" w:rsidP="00C26046">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18: Detailed Example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Tree representation of execution plan …………………………….……………4</w:t>
      </w:r>
      <w:r w:rsidR="003B0454">
        <w:rPr>
          <w:rFonts w:asciiTheme="majorBidi" w:eastAsiaTheme="minorHAnsi" w:hAnsiTheme="majorBidi" w:cstheme="majorBidi"/>
          <w:color w:val="000000" w:themeColor="text1"/>
          <w:sz w:val="20"/>
          <w:szCs w:val="20"/>
        </w:rPr>
        <w:t>1</w:t>
      </w:r>
    </w:p>
    <w:p w14:paraId="75219815" w14:textId="49B5B938" w:rsidR="00C26046" w:rsidRPr="003D4D65" w:rsidRDefault="00C26046" w:rsidP="00C26046">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19: Detailed Example – </w:t>
      </w:r>
      <w:proofErr w:type="spellStart"/>
      <w:r w:rsidRPr="003D4D65">
        <w:rPr>
          <w:rFonts w:asciiTheme="majorBidi" w:eastAsiaTheme="minorHAnsi" w:hAnsiTheme="majorBidi" w:cstheme="majorBidi"/>
          <w:color w:val="000000" w:themeColor="text1"/>
          <w:sz w:val="20"/>
          <w:szCs w:val="20"/>
        </w:rPr>
        <w:t>QueryFlow’s</w:t>
      </w:r>
      <w:proofErr w:type="spellEnd"/>
      <w:r w:rsidRPr="003D4D65">
        <w:rPr>
          <w:rFonts w:asciiTheme="majorBidi" w:eastAsiaTheme="minorHAnsi" w:hAnsiTheme="majorBidi" w:cstheme="majorBidi"/>
          <w:color w:val="000000" w:themeColor="text1"/>
          <w:sz w:val="20"/>
          <w:szCs w:val="20"/>
        </w:rPr>
        <w:t xml:space="preserve"> Parsing algorithm …………………………….………………….4</w:t>
      </w:r>
      <w:r w:rsidR="003B0454">
        <w:rPr>
          <w:rFonts w:asciiTheme="majorBidi" w:eastAsiaTheme="minorHAnsi" w:hAnsiTheme="majorBidi" w:cstheme="majorBidi"/>
          <w:color w:val="000000" w:themeColor="text1"/>
          <w:sz w:val="20"/>
          <w:szCs w:val="20"/>
        </w:rPr>
        <w:t>2</w:t>
      </w:r>
    </w:p>
    <w:p w14:paraId="24D44BC7" w14:textId="0A989D0E" w:rsidR="00C26046" w:rsidRPr="003D4D65" w:rsidRDefault="00C26046" w:rsidP="00C26046">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20: Detailed Example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Tree representation of execution plan after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parsing phase </w:t>
      </w:r>
      <w:r w:rsidR="00EB194B">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…...…4</w:t>
      </w:r>
      <w:r w:rsidR="003B0454">
        <w:rPr>
          <w:rFonts w:asciiTheme="majorBidi" w:eastAsiaTheme="minorHAnsi" w:hAnsiTheme="majorBidi" w:cstheme="majorBidi"/>
          <w:color w:val="000000" w:themeColor="text1"/>
          <w:sz w:val="20"/>
          <w:szCs w:val="20"/>
        </w:rPr>
        <w:t>4</w:t>
      </w:r>
    </w:p>
    <w:p w14:paraId="7F6BC55D" w14:textId="29A45F5A" w:rsidR="00C26046" w:rsidRPr="003D4D65" w:rsidRDefault="00C26046" w:rsidP="00C26046">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21: </w:t>
      </w:r>
      <w:proofErr w:type="spellStart"/>
      <w:r w:rsidRPr="003D4D65">
        <w:rPr>
          <w:rFonts w:asciiTheme="majorBidi" w:eastAsiaTheme="minorHAnsi" w:hAnsiTheme="majorBidi" w:cstheme="majorBidi"/>
          <w:color w:val="000000" w:themeColor="text1"/>
          <w:sz w:val="20"/>
          <w:szCs w:val="20"/>
        </w:rPr>
        <w:t>QueryFlow’s</w:t>
      </w:r>
      <w:proofErr w:type="spellEnd"/>
      <w:r w:rsidRPr="003D4D65">
        <w:rPr>
          <w:rFonts w:asciiTheme="majorBidi" w:eastAsiaTheme="minorHAnsi" w:hAnsiTheme="majorBidi" w:cstheme="majorBidi"/>
          <w:color w:val="000000" w:themeColor="text1"/>
          <w:sz w:val="20"/>
          <w:szCs w:val="20"/>
        </w:rPr>
        <w:t xml:space="preserve"> Enrichment algorithm…………………………………………….………………… ...4</w:t>
      </w:r>
      <w:r w:rsidR="003B0454">
        <w:rPr>
          <w:rFonts w:asciiTheme="majorBidi" w:eastAsiaTheme="minorHAnsi" w:hAnsiTheme="majorBidi" w:cstheme="majorBidi"/>
          <w:color w:val="000000" w:themeColor="text1"/>
          <w:sz w:val="20"/>
          <w:szCs w:val="20"/>
        </w:rPr>
        <w:t>5</w:t>
      </w:r>
    </w:p>
    <w:p w14:paraId="2FE4AD17" w14:textId="1FDE5615" w:rsidR="005C43C1" w:rsidRPr="003D4D65" w:rsidRDefault="00C26046" w:rsidP="00C26046">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22: Detailed Example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Tree representation of execution plan after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enrichment phase…….4</w:t>
      </w:r>
      <w:r w:rsidR="003B0454">
        <w:rPr>
          <w:rFonts w:asciiTheme="majorBidi" w:eastAsiaTheme="minorHAnsi" w:hAnsiTheme="majorBidi" w:cstheme="majorBidi"/>
          <w:color w:val="000000" w:themeColor="text1"/>
          <w:sz w:val="20"/>
          <w:szCs w:val="20"/>
        </w:rPr>
        <w:t>8</w:t>
      </w:r>
      <w:r w:rsidRPr="003D4D65">
        <w:rPr>
          <w:rFonts w:asciiTheme="majorBidi" w:eastAsiaTheme="minorHAnsi" w:hAnsiTheme="majorBidi" w:cstheme="majorBidi"/>
          <w:color w:val="000000" w:themeColor="text1"/>
          <w:sz w:val="20"/>
          <w:szCs w:val="20"/>
          <w:rtl/>
        </w:rPr>
        <w:br/>
      </w:r>
      <w:r w:rsidR="005C43C1" w:rsidRPr="003D4D65">
        <w:rPr>
          <w:rFonts w:asciiTheme="majorBidi" w:eastAsiaTheme="minorHAnsi" w:hAnsiTheme="majorBidi" w:cstheme="majorBidi"/>
          <w:color w:val="000000" w:themeColor="text1"/>
          <w:sz w:val="20"/>
          <w:szCs w:val="20"/>
        </w:rPr>
        <w:t xml:space="preserve">Figure </w:t>
      </w:r>
      <w:r w:rsidR="007679DF" w:rsidRPr="003D4D65">
        <w:rPr>
          <w:rFonts w:asciiTheme="majorBidi" w:eastAsiaTheme="minorHAnsi" w:hAnsiTheme="majorBidi" w:cstheme="majorBidi"/>
          <w:color w:val="000000" w:themeColor="text1"/>
          <w:sz w:val="20"/>
          <w:szCs w:val="20"/>
        </w:rPr>
        <w:t>2</w:t>
      </w:r>
      <w:r w:rsidR="00910591" w:rsidRPr="003D4D65">
        <w:rPr>
          <w:rFonts w:asciiTheme="majorBidi" w:eastAsiaTheme="minorHAnsi" w:hAnsiTheme="majorBidi" w:cstheme="majorBidi"/>
          <w:color w:val="000000" w:themeColor="text1"/>
          <w:sz w:val="20"/>
          <w:szCs w:val="20"/>
        </w:rPr>
        <w:t>3</w:t>
      </w:r>
      <w:r w:rsidR="00D86E0D" w:rsidRPr="003D4D65">
        <w:rPr>
          <w:rFonts w:asciiTheme="majorBidi" w:eastAsiaTheme="minorHAnsi" w:hAnsiTheme="majorBidi" w:cstheme="majorBidi"/>
          <w:color w:val="000000" w:themeColor="text1"/>
          <w:sz w:val="20"/>
          <w:szCs w:val="20"/>
        </w:rPr>
        <w:t>:</w:t>
      </w:r>
      <w:r w:rsidR="005C43C1" w:rsidRPr="003D4D65">
        <w:rPr>
          <w:rFonts w:asciiTheme="majorBidi" w:eastAsiaTheme="minorHAnsi" w:hAnsiTheme="majorBidi" w:cstheme="majorBidi"/>
          <w:color w:val="000000" w:themeColor="text1"/>
          <w:sz w:val="20"/>
          <w:szCs w:val="20"/>
        </w:rPr>
        <w:t xml:space="preserve"> Detailed Example </w:t>
      </w:r>
      <w:r w:rsidR="00ED2B47">
        <w:rPr>
          <w:rFonts w:asciiTheme="majorBidi" w:eastAsiaTheme="minorHAnsi" w:hAnsiTheme="majorBidi" w:cstheme="majorBidi"/>
          <w:color w:val="000000" w:themeColor="text1"/>
          <w:sz w:val="20"/>
          <w:szCs w:val="20"/>
        </w:rPr>
        <w:t>–</w:t>
      </w:r>
      <w:r w:rsidR="005C43C1" w:rsidRPr="003D4D65">
        <w:rPr>
          <w:rFonts w:asciiTheme="majorBidi" w:eastAsiaTheme="minorHAnsi" w:hAnsiTheme="majorBidi" w:cstheme="majorBidi"/>
          <w:color w:val="000000" w:themeColor="text1"/>
          <w:sz w:val="20"/>
          <w:szCs w:val="20"/>
        </w:rPr>
        <w:t xml:space="preserve"> Table representation of execution plan </w:t>
      </w:r>
      <w:r w:rsidR="00B51115" w:rsidRPr="003D4D65">
        <w:rPr>
          <w:rFonts w:asciiTheme="majorBidi" w:eastAsiaTheme="minorHAnsi" w:hAnsiTheme="majorBidi" w:cstheme="majorBidi"/>
          <w:color w:val="000000" w:themeColor="text1"/>
          <w:sz w:val="20"/>
          <w:szCs w:val="20"/>
        </w:rPr>
        <w:t>after</w:t>
      </w:r>
      <w:r w:rsidR="005C43C1" w:rsidRPr="003D4D65">
        <w:rPr>
          <w:rFonts w:asciiTheme="majorBidi" w:eastAsiaTheme="minorHAnsi" w:hAnsiTheme="majorBidi" w:cstheme="majorBidi"/>
          <w:color w:val="000000" w:themeColor="text1"/>
          <w:sz w:val="20"/>
          <w:szCs w:val="20"/>
        </w:rPr>
        <w:t xml:space="preserve"> </w:t>
      </w:r>
      <w:proofErr w:type="spellStart"/>
      <w:r w:rsidR="005C43C1" w:rsidRPr="003D4D65">
        <w:rPr>
          <w:rFonts w:asciiTheme="majorBidi" w:eastAsiaTheme="minorHAnsi" w:hAnsiTheme="majorBidi" w:cstheme="majorBidi"/>
          <w:color w:val="000000" w:themeColor="text1"/>
          <w:sz w:val="20"/>
          <w:szCs w:val="20"/>
        </w:rPr>
        <w:t>QueryFlow</w:t>
      </w:r>
      <w:proofErr w:type="spellEnd"/>
      <w:r w:rsidR="005C43C1" w:rsidRPr="003D4D65">
        <w:rPr>
          <w:rFonts w:asciiTheme="majorBidi" w:eastAsiaTheme="minorHAnsi" w:hAnsiTheme="majorBidi" w:cstheme="majorBidi"/>
          <w:color w:val="000000" w:themeColor="text1"/>
          <w:sz w:val="20"/>
          <w:szCs w:val="20"/>
        </w:rPr>
        <w:t xml:space="preserve"> </w:t>
      </w:r>
      <w:r w:rsidR="00B51115" w:rsidRPr="003D4D65">
        <w:rPr>
          <w:rFonts w:asciiTheme="majorBidi" w:eastAsiaTheme="minorHAnsi" w:hAnsiTheme="majorBidi" w:cstheme="majorBidi"/>
          <w:color w:val="000000" w:themeColor="text1"/>
          <w:sz w:val="20"/>
          <w:szCs w:val="20"/>
        </w:rPr>
        <w:t xml:space="preserve">enrichment </w:t>
      </w:r>
      <w:r w:rsidR="005C43C1" w:rsidRPr="003D4D65">
        <w:rPr>
          <w:rFonts w:asciiTheme="majorBidi" w:eastAsiaTheme="minorHAnsi" w:hAnsiTheme="majorBidi" w:cstheme="majorBidi"/>
          <w:color w:val="000000" w:themeColor="text1"/>
          <w:sz w:val="20"/>
          <w:szCs w:val="20"/>
        </w:rPr>
        <w:t xml:space="preserve">phase </w:t>
      </w:r>
      <w:r w:rsidR="00EB194B">
        <w:rPr>
          <w:rFonts w:asciiTheme="majorBidi" w:eastAsiaTheme="minorHAnsi" w:hAnsiTheme="majorBidi" w:cstheme="majorBidi"/>
          <w:color w:val="000000" w:themeColor="text1"/>
          <w:sz w:val="20"/>
          <w:szCs w:val="20"/>
        </w:rPr>
        <w:t>.</w:t>
      </w:r>
      <w:r w:rsidR="002F05EA" w:rsidRPr="003D4D65">
        <w:rPr>
          <w:rFonts w:asciiTheme="majorBidi" w:eastAsiaTheme="minorHAnsi" w:hAnsiTheme="majorBidi" w:cstheme="majorBidi"/>
          <w:color w:val="000000" w:themeColor="text1"/>
          <w:sz w:val="20"/>
          <w:szCs w:val="20"/>
        </w:rPr>
        <w:t>...</w:t>
      </w:r>
      <w:r w:rsidR="005C43C1" w:rsidRPr="003D4D65">
        <w:rPr>
          <w:rFonts w:asciiTheme="majorBidi" w:eastAsiaTheme="minorHAnsi" w:hAnsiTheme="majorBidi" w:cstheme="majorBidi"/>
          <w:color w:val="000000" w:themeColor="text1"/>
          <w:sz w:val="20"/>
          <w:szCs w:val="20"/>
        </w:rPr>
        <w:t>4</w:t>
      </w:r>
      <w:r w:rsidR="003B0454">
        <w:rPr>
          <w:rFonts w:asciiTheme="majorBidi" w:eastAsiaTheme="minorHAnsi" w:hAnsiTheme="majorBidi" w:cstheme="majorBidi"/>
          <w:color w:val="000000" w:themeColor="text1"/>
          <w:sz w:val="20"/>
          <w:szCs w:val="20"/>
        </w:rPr>
        <w:t>9</w:t>
      </w:r>
    </w:p>
    <w:p w14:paraId="59EE491E" w14:textId="5E85DB9D" w:rsidR="00910591" w:rsidRPr="003D4D65" w:rsidRDefault="00910591" w:rsidP="0091059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24: </w:t>
      </w:r>
      <w:proofErr w:type="spellStart"/>
      <w:r w:rsidRPr="003D4D65">
        <w:rPr>
          <w:rFonts w:asciiTheme="majorBidi" w:eastAsiaTheme="minorHAnsi" w:hAnsiTheme="majorBidi" w:cstheme="majorBidi"/>
          <w:color w:val="000000" w:themeColor="text1"/>
          <w:sz w:val="20"/>
          <w:szCs w:val="20"/>
        </w:rPr>
        <w:t>QueryFlow’s</w:t>
      </w:r>
      <w:proofErr w:type="spellEnd"/>
      <w:r w:rsidRPr="003D4D65">
        <w:rPr>
          <w:rFonts w:asciiTheme="majorBidi" w:eastAsiaTheme="minorHAnsi" w:hAnsiTheme="majorBidi" w:cstheme="majorBidi"/>
          <w:color w:val="000000" w:themeColor="text1"/>
          <w:sz w:val="20"/>
          <w:szCs w:val="20"/>
        </w:rPr>
        <w:t xml:space="preserve"> Visualization algorithm…………………………………………….………………… </w:t>
      </w:r>
      <w:r w:rsidR="003B0454">
        <w:rPr>
          <w:rFonts w:asciiTheme="majorBidi" w:eastAsiaTheme="minorHAnsi" w:hAnsiTheme="majorBidi" w:cstheme="majorBidi"/>
          <w:color w:val="000000" w:themeColor="text1"/>
          <w:sz w:val="20"/>
          <w:szCs w:val="20"/>
        </w:rPr>
        <w:t>50</w:t>
      </w:r>
    </w:p>
    <w:p w14:paraId="45F63981" w14:textId="1617DBA7" w:rsidR="00B51115" w:rsidRPr="003D4D65" w:rsidRDefault="00B51115" w:rsidP="00B51115">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25: Detailed Example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Table representation of execution plan for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visualization phase …...</w:t>
      </w:r>
      <w:r w:rsidR="003D4D65" w:rsidRPr="003D4D65">
        <w:rPr>
          <w:rFonts w:asciiTheme="majorBidi" w:eastAsiaTheme="minorHAnsi" w:hAnsiTheme="majorBidi" w:cstheme="majorBidi"/>
          <w:color w:val="000000" w:themeColor="text1"/>
          <w:sz w:val="20"/>
          <w:szCs w:val="20"/>
        </w:rPr>
        <w:t>5</w:t>
      </w:r>
      <w:r w:rsidR="003B0454">
        <w:rPr>
          <w:rFonts w:asciiTheme="majorBidi" w:eastAsiaTheme="minorHAnsi" w:hAnsiTheme="majorBidi" w:cstheme="majorBidi"/>
          <w:color w:val="000000" w:themeColor="text1"/>
          <w:sz w:val="20"/>
          <w:szCs w:val="20"/>
        </w:rPr>
        <w:t>3</w:t>
      </w:r>
    </w:p>
    <w:p w14:paraId="72D124E4" w14:textId="2C524F24"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7679DF" w:rsidRPr="003D4D65">
        <w:rPr>
          <w:rFonts w:asciiTheme="majorBidi" w:eastAsiaTheme="minorHAnsi" w:hAnsiTheme="majorBidi" w:cstheme="majorBidi"/>
          <w:color w:val="000000" w:themeColor="text1"/>
          <w:sz w:val="20"/>
          <w:szCs w:val="20"/>
        </w:rPr>
        <w:t>2</w:t>
      </w:r>
      <w:r w:rsidR="00B51115" w:rsidRPr="003D4D65">
        <w:rPr>
          <w:rFonts w:asciiTheme="majorBidi" w:eastAsiaTheme="minorHAnsi" w:hAnsiTheme="majorBidi" w:cstheme="majorBidi"/>
          <w:color w:val="000000" w:themeColor="text1"/>
          <w:sz w:val="20"/>
          <w:szCs w:val="20"/>
        </w:rPr>
        <w:t>6</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Detailed Example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Sankey for sub-expression cardinality </w:t>
      </w:r>
      <w:r w:rsidR="00A91C5A" w:rsidRPr="003D4D65">
        <w:rPr>
          <w:rFonts w:asciiTheme="majorBidi" w:eastAsiaTheme="minorHAnsi" w:hAnsiTheme="majorBidi" w:cstheme="majorBidi"/>
          <w:color w:val="000000" w:themeColor="text1"/>
          <w:sz w:val="20"/>
          <w:szCs w:val="20"/>
        </w:rPr>
        <w:t>………………</w:t>
      </w:r>
      <w:r w:rsidR="002F05EA" w:rsidRPr="003D4D65">
        <w:rPr>
          <w:rFonts w:asciiTheme="majorBidi" w:eastAsiaTheme="minorHAnsi" w:hAnsiTheme="majorBidi" w:cstheme="majorBidi"/>
          <w:color w:val="000000" w:themeColor="text1"/>
          <w:sz w:val="20"/>
          <w:szCs w:val="20"/>
        </w:rPr>
        <w:t>………….</w:t>
      </w:r>
      <w:r w:rsidR="00A91C5A" w:rsidRPr="003D4D65">
        <w:rPr>
          <w:rFonts w:asciiTheme="majorBidi" w:eastAsiaTheme="minorHAnsi" w:hAnsiTheme="majorBidi" w:cstheme="majorBidi"/>
          <w:color w:val="000000" w:themeColor="text1"/>
          <w:sz w:val="20"/>
          <w:szCs w:val="20"/>
        </w:rPr>
        <w:t>…</w:t>
      </w:r>
      <w:r w:rsidR="003D4D65" w:rsidRPr="003D4D65">
        <w:rPr>
          <w:rFonts w:asciiTheme="majorBidi" w:eastAsiaTheme="minorHAnsi" w:hAnsiTheme="majorBidi" w:cstheme="majorBidi"/>
          <w:color w:val="000000" w:themeColor="text1"/>
          <w:sz w:val="20"/>
          <w:szCs w:val="20"/>
        </w:rPr>
        <w:t>5</w:t>
      </w:r>
      <w:r w:rsidR="003B0454">
        <w:rPr>
          <w:rFonts w:asciiTheme="majorBidi" w:eastAsiaTheme="minorHAnsi" w:hAnsiTheme="majorBidi" w:cstheme="majorBidi"/>
          <w:color w:val="000000" w:themeColor="text1"/>
          <w:sz w:val="20"/>
          <w:szCs w:val="20"/>
        </w:rPr>
        <w:t>3</w:t>
      </w:r>
    </w:p>
    <w:p w14:paraId="3DC9AC27" w14:textId="6CB2D7C4" w:rsidR="007679DF" w:rsidRPr="003D4D65" w:rsidRDefault="007679DF" w:rsidP="007679DF">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Figure 2</w:t>
      </w:r>
      <w:r w:rsidR="00B51115" w:rsidRPr="003D4D65">
        <w:rPr>
          <w:rFonts w:asciiTheme="majorBidi" w:eastAsiaTheme="minorHAnsi" w:hAnsiTheme="majorBidi" w:cstheme="majorBidi"/>
          <w:color w:val="000000" w:themeColor="text1"/>
          <w:sz w:val="20"/>
          <w:szCs w:val="20"/>
        </w:rPr>
        <w:t>7</w:t>
      </w:r>
      <w:r w:rsidRPr="003D4D65">
        <w:rPr>
          <w:rFonts w:asciiTheme="majorBidi" w:eastAsiaTheme="minorHAnsi" w:hAnsiTheme="majorBidi" w:cstheme="majorBidi"/>
          <w:color w:val="000000" w:themeColor="text1"/>
          <w:sz w:val="20"/>
          <w:szCs w:val="20"/>
        </w:rPr>
        <w:t xml:space="preserve">: Detailed Example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Sankey for sub-expression duration ………………</w:t>
      </w:r>
      <w:r w:rsidR="002F05EA"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w:t>
      </w:r>
      <w:r w:rsidR="003D4D65" w:rsidRPr="003D4D65">
        <w:rPr>
          <w:rFonts w:asciiTheme="majorBidi" w:eastAsiaTheme="minorHAnsi" w:hAnsiTheme="majorBidi" w:cstheme="majorBidi"/>
          <w:color w:val="000000" w:themeColor="text1"/>
          <w:sz w:val="20"/>
          <w:szCs w:val="20"/>
        </w:rPr>
        <w:t>5</w:t>
      </w:r>
      <w:r w:rsidR="003B0454">
        <w:rPr>
          <w:rFonts w:asciiTheme="majorBidi" w:eastAsiaTheme="minorHAnsi" w:hAnsiTheme="majorBidi" w:cstheme="majorBidi"/>
          <w:color w:val="000000" w:themeColor="text1"/>
          <w:sz w:val="20"/>
          <w:szCs w:val="20"/>
        </w:rPr>
        <w:t>4</w:t>
      </w:r>
    </w:p>
    <w:p w14:paraId="5C81415A" w14:textId="19F2C4D7"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Figure 2</w:t>
      </w:r>
      <w:r w:rsidR="00B51115" w:rsidRPr="003D4D65">
        <w:rPr>
          <w:rFonts w:asciiTheme="majorBidi" w:eastAsiaTheme="minorHAnsi" w:hAnsiTheme="majorBidi" w:cstheme="majorBidi"/>
          <w:color w:val="000000" w:themeColor="text1"/>
          <w:sz w:val="20"/>
          <w:szCs w:val="20"/>
        </w:rPr>
        <w:t>8</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Missing Records – Query </w:t>
      </w:r>
      <w:r w:rsidR="00A91C5A" w:rsidRPr="003D4D65">
        <w:rPr>
          <w:rFonts w:asciiTheme="majorBidi" w:eastAsiaTheme="minorHAnsi" w:hAnsiTheme="majorBidi" w:cstheme="majorBidi"/>
          <w:color w:val="000000" w:themeColor="text1"/>
          <w:sz w:val="20"/>
          <w:szCs w:val="20"/>
        </w:rPr>
        <w:t>…………………………………………………………………...</w:t>
      </w:r>
      <w:r w:rsidR="003D4D65" w:rsidRPr="003D4D65">
        <w:rPr>
          <w:rFonts w:asciiTheme="majorBidi" w:eastAsiaTheme="minorHAnsi" w:hAnsiTheme="majorBidi" w:cstheme="majorBidi"/>
          <w:color w:val="000000" w:themeColor="text1"/>
          <w:sz w:val="20"/>
          <w:szCs w:val="20"/>
        </w:rPr>
        <w:t>5</w:t>
      </w:r>
      <w:r w:rsidR="003B0454">
        <w:rPr>
          <w:rFonts w:asciiTheme="majorBidi" w:eastAsiaTheme="minorHAnsi" w:hAnsiTheme="majorBidi" w:cstheme="majorBidi"/>
          <w:color w:val="000000" w:themeColor="text1"/>
          <w:sz w:val="20"/>
          <w:szCs w:val="20"/>
        </w:rPr>
        <w:t>6</w:t>
      </w:r>
    </w:p>
    <w:p w14:paraId="65B503B8" w14:textId="240C632E"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Figure 2</w:t>
      </w:r>
      <w:r w:rsidR="00B51115" w:rsidRPr="003D4D65">
        <w:rPr>
          <w:rFonts w:asciiTheme="majorBidi" w:eastAsiaTheme="minorHAnsi" w:hAnsiTheme="majorBidi" w:cstheme="majorBidi"/>
          <w:color w:val="000000" w:themeColor="text1"/>
          <w:sz w:val="20"/>
          <w:szCs w:val="20"/>
        </w:rPr>
        <w:t>9</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Missing Records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Sankey for </w:t>
      </w:r>
      <w:r w:rsidR="007679DF" w:rsidRPr="003D4D65">
        <w:rPr>
          <w:rFonts w:asciiTheme="majorBidi" w:eastAsiaTheme="minorHAnsi" w:hAnsiTheme="majorBidi" w:cstheme="majorBidi"/>
          <w:color w:val="000000" w:themeColor="text1"/>
          <w:sz w:val="20"/>
          <w:szCs w:val="20"/>
        </w:rPr>
        <w:t xml:space="preserve">query’s </w:t>
      </w:r>
      <w:r w:rsidRPr="003D4D65">
        <w:rPr>
          <w:rFonts w:asciiTheme="majorBidi" w:eastAsiaTheme="minorHAnsi" w:hAnsiTheme="majorBidi" w:cstheme="majorBidi"/>
          <w:color w:val="000000" w:themeColor="text1"/>
          <w:sz w:val="20"/>
          <w:szCs w:val="20"/>
        </w:rPr>
        <w:t xml:space="preserve">cardinality </w:t>
      </w:r>
      <w:r w:rsidR="00A91C5A" w:rsidRPr="003D4D65">
        <w:rPr>
          <w:rFonts w:asciiTheme="majorBidi" w:eastAsiaTheme="minorHAnsi" w:hAnsiTheme="majorBidi" w:cstheme="majorBidi"/>
          <w:color w:val="000000" w:themeColor="text1"/>
          <w:sz w:val="20"/>
          <w:szCs w:val="20"/>
        </w:rPr>
        <w:t>…</w:t>
      </w:r>
      <w:r w:rsidR="002F05EA" w:rsidRPr="003D4D65">
        <w:rPr>
          <w:rFonts w:asciiTheme="majorBidi" w:eastAsiaTheme="minorHAnsi" w:hAnsiTheme="majorBidi" w:cstheme="majorBidi"/>
          <w:color w:val="000000" w:themeColor="text1"/>
          <w:sz w:val="20"/>
          <w:szCs w:val="20"/>
        </w:rPr>
        <w:t>………………………….</w:t>
      </w:r>
      <w:r w:rsidR="003D4D65" w:rsidRPr="003D4D65">
        <w:rPr>
          <w:rFonts w:asciiTheme="majorBidi" w:eastAsiaTheme="minorHAnsi" w:hAnsiTheme="majorBidi" w:cstheme="majorBidi"/>
          <w:color w:val="000000" w:themeColor="text1"/>
          <w:sz w:val="20"/>
          <w:szCs w:val="20"/>
        </w:rPr>
        <w:t>5</w:t>
      </w:r>
      <w:r w:rsidR="003B0454">
        <w:rPr>
          <w:rFonts w:asciiTheme="majorBidi" w:eastAsiaTheme="minorHAnsi" w:hAnsiTheme="majorBidi" w:cstheme="majorBidi"/>
          <w:color w:val="000000" w:themeColor="text1"/>
          <w:sz w:val="20"/>
          <w:szCs w:val="20"/>
        </w:rPr>
        <w:t>6</w:t>
      </w:r>
    </w:p>
    <w:p w14:paraId="6C5C8481" w14:textId="0A45A19F"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B51115" w:rsidRPr="003D4D65">
        <w:rPr>
          <w:rFonts w:asciiTheme="majorBidi" w:eastAsiaTheme="minorHAnsi" w:hAnsiTheme="majorBidi" w:cstheme="majorBidi"/>
          <w:color w:val="000000" w:themeColor="text1"/>
          <w:sz w:val="20"/>
          <w:szCs w:val="20"/>
        </w:rPr>
        <w:t>30</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Missing Records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Fixed Query </w:t>
      </w:r>
      <w:r w:rsidR="00A91C5A" w:rsidRPr="003D4D65">
        <w:rPr>
          <w:rFonts w:asciiTheme="majorBidi" w:eastAsiaTheme="minorHAnsi" w:hAnsiTheme="majorBidi" w:cstheme="majorBidi"/>
          <w:color w:val="000000" w:themeColor="text1"/>
          <w:sz w:val="20"/>
          <w:szCs w:val="20"/>
        </w:rPr>
        <w:t>…………………………………………………</w:t>
      </w:r>
      <w:r w:rsidR="002F05EA"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w:t>
      </w:r>
      <w:r w:rsidR="003D4D65" w:rsidRPr="003D4D65">
        <w:rPr>
          <w:rFonts w:asciiTheme="majorBidi" w:eastAsiaTheme="minorHAnsi" w:hAnsiTheme="majorBidi" w:cstheme="majorBidi"/>
          <w:color w:val="000000" w:themeColor="text1"/>
          <w:sz w:val="20"/>
          <w:szCs w:val="20"/>
        </w:rPr>
        <w:t>5</w:t>
      </w:r>
      <w:r w:rsidR="003B0454">
        <w:rPr>
          <w:rFonts w:asciiTheme="majorBidi" w:eastAsiaTheme="minorHAnsi" w:hAnsiTheme="majorBidi" w:cstheme="majorBidi"/>
          <w:color w:val="000000" w:themeColor="text1"/>
          <w:sz w:val="20"/>
          <w:szCs w:val="20"/>
        </w:rPr>
        <w:t>7</w:t>
      </w:r>
    </w:p>
    <w:p w14:paraId="345440D3" w14:textId="7DA22AA9"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7679DF" w:rsidRPr="003D4D65">
        <w:rPr>
          <w:rFonts w:asciiTheme="majorBidi" w:eastAsiaTheme="minorHAnsi" w:hAnsiTheme="majorBidi" w:cstheme="majorBidi"/>
          <w:color w:val="000000" w:themeColor="text1"/>
          <w:sz w:val="20"/>
          <w:szCs w:val="20"/>
        </w:rPr>
        <w:t>3</w:t>
      </w:r>
      <w:r w:rsidR="00B51115" w:rsidRPr="003D4D65">
        <w:rPr>
          <w:rFonts w:asciiTheme="majorBidi" w:eastAsiaTheme="minorHAnsi" w:hAnsiTheme="majorBidi" w:cstheme="majorBidi"/>
          <w:color w:val="000000" w:themeColor="text1"/>
          <w:sz w:val="20"/>
          <w:szCs w:val="20"/>
        </w:rPr>
        <w:t>1</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Missing Records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Sankey for fixed query</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s cardinality </w:t>
      </w:r>
      <w:r w:rsidR="00A91C5A" w:rsidRPr="003D4D65">
        <w:rPr>
          <w:rFonts w:asciiTheme="majorBidi" w:eastAsiaTheme="minorHAnsi" w:hAnsiTheme="majorBidi" w:cstheme="majorBidi"/>
          <w:color w:val="000000" w:themeColor="text1"/>
          <w:sz w:val="20"/>
          <w:szCs w:val="20"/>
        </w:rPr>
        <w:t>………</w:t>
      </w:r>
      <w:r w:rsidR="002F05EA"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w:t>
      </w:r>
      <w:r w:rsidR="002F05EA" w:rsidRPr="003D4D65">
        <w:rPr>
          <w:rFonts w:asciiTheme="majorBidi" w:eastAsiaTheme="minorHAnsi" w:hAnsiTheme="majorBidi" w:cstheme="majorBidi"/>
          <w:color w:val="000000" w:themeColor="text1"/>
          <w:sz w:val="20"/>
          <w:szCs w:val="20"/>
        </w:rPr>
        <w:t>..</w:t>
      </w:r>
      <w:r w:rsidR="00A91C5A" w:rsidRPr="003D4D65">
        <w:rPr>
          <w:rFonts w:asciiTheme="majorBidi" w:eastAsiaTheme="minorHAnsi" w:hAnsiTheme="majorBidi" w:cstheme="majorBidi"/>
          <w:color w:val="000000" w:themeColor="text1"/>
          <w:sz w:val="20"/>
          <w:szCs w:val="20"/>
        </w:rPr>
        <w:t>…</w:t>
      </w:r>
      <w:r w:rsidR="003D4D65" w:rsidRPr="003D4D65">
        <w:rPr>
          <w:rFonts w:asciiTheme="majorBidi" w:eastAsiaTheme="minorHAnsi" w:hAnsiTheme="majorBidi" w:cstheme="majorBidi"/>
          <w:color w:val="000000" w:themeColor="text1"/>
          <w:sz w:val="20"/>
          <w:szCs w:val="20"/>
        </w:rPr>
        <w:t>5</w:t>
      </w:r>
      <w:r w:rsidR="003B0454">
        <w:rPr>
          <w:rFonts w:asciiTheme="majorBidi" w:eastAsiaTheme="minorHAnsi" w:hAnsiTheme="majorBidi" w:cstheme="majorBidi"/>
          <w:color w:val="000000" w:themeColor="text1"/>
          <w:sz w:val="20"/>
          <w:szCs w:val="20"/>
        </w:rPr>
        <w:t>7</w:t>
      </w:r>
    </w:p>
    <w:p w14:paraId="1F47B127" w14:textId="5C933670"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7679DF" w:rsidRPr="003D4D65">
        <w:rPr>
          <w:rFonts w:asciiTheme="majorBidi" w:eastAsiaTheme="minorHAnsi" w:hAnsiTheme="majorBidi" w:cstheme="majorBidi"/>
          <w:color w:val="000000" w:themeColor="text1"/>
          <w:sz w:val="20"/>
          <w:szCs w:val="20"/>
        </w:rPr>
        <w:t>3</w:t>
      </w:r>
      <w:r w:rsidR="00B51115" w:rsidRPr="003D4D65">
        <w:rPr>
          <w:rFonts w:asciiTheme="majorBidi" w:eastAsiaTheme="minorHAnsi" w:hAnsiTheme="majorBidi" w:cstheme="majorBidi"/>
          <w:color w:val="000000" w:themeColor="text1"/>
          <w:sz w:val="20"/>
          <w:szCs w:val="20"/>
        </w:rPr>
        <w:t>2</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Ineffective Operations – Query </w:t>
      </w:r>
      <w:r w:rsidR="00A91C5A"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w:t>
      </w:r>
      <w:r w:rsidR="00A91C5A"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w:t>
      </w:r>
      <w:r w:rsidR="00A91C5A" w:rsidRPr="003D4D65">
        <w:rPr>
          <w:rFonts w:asciiTheme="majorBidi" w:eastAsiaTheme="minorHAnsi" w:hAnsiTheme="majorBidi" w:cstheme="majorBidi"/>
          <w:color w:val="000000" w:themeColor="text1"/>
          <w:sz w:val="20"/>
          <w:szCs w:val="20"/>
        </w:rPr>
        <w:t>…</w:t>
      </w:r>
      <w:r w:rsidR="003D4D65" w:rsidRPr="003D4D65">
        <w:rPr>
          <w:rFonts w:asciiTheme="majorBidi" w:eastAsiaTheme="minorHAnsi" w:hAnsiTheme="majorBidi" w:cstheme="majorBidi"/>
          <w:color w:val="000000" w:themeColor="text1"/>
          <w:sz w:val="20"/>
          <w:szCs w:val="20"/>
        </w:rPr>
        <w:t>58</w:t>
      </w:r>
    </w:p>
    <w:p w14:paraId="1C63D81F" w14:textId="5C4979CF"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7679DF" w:rsidRPr="003D4D65">
        <w:rPr>
          <w:rFonts w:asciiTheme="majorBidi" w:eastAsiaTheme="minorHAnsi" w:hAnsiTheme="majorBidi" w:cstheme="majorBidi"/>
          <w:color w:val="000000" w:themeColor="text1"/>
          <w:sz w:val="20"/>
          <w:szCs w:val="20"/>
        </w:rPr>
        <w:t>3</w:t>
      </w:r>
      <w:r w:rsidR="00B51115" w:rsidRPr="003D4D65">
        <w:rPr>
          <w:rFonts w:asciiTheme="majorBidi" w:eastAsiaTheme="minorHAnsi" w:hAnsiTheme="majorBidi" w:cstheme="majorBidi"/>
          <w:color w:val="000000" w:themeColor="text1"/>
          <w:sz w:val="20"/>
          <w:szCs w:val="20"/>
        </w:rPr>
        <w:t>3</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Ineffective Operations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Sankey for query</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s cardinality</w:t>
      </w:r>
      <w:r w:rsidR="007679DF" w:rsidRPr="003D4D65">
        <w:rPr>
          <w:rFonts w:asciiTheme="majorBidi" w:eastAsiaTheme="minorHAnsi" w:hAnsiTheme="majorBidi" w:cstheme="majorBidi"/>
          <w:color w:val="000000" w:themeColor="text1"/>
          <w:sz w:val="20"/>
          <w:szCs w:val="20"/>
        </w:rPr>
        <w:t xml:space="preserve"> </w:t>
      </w:r>
      <w:r w:rsidR="00A91C5A" w:rsidRPr="003D4D65">
        <w:rPr>
          <w:rFonts w:asciiTheme="majorBidi" w:eastAsiaTheme="minorHAnsi" w:hAnsiTheme="majorBidi" w:cstheme="majorBidi"/>
          <w:color w:val="000000" w:themeColor="text1"/>
          <w:sz w:val="20"/>
          <w:szCs w:val="20"/>
        </w:rPr>
        <w:t>……</w:t>
      </w:r>
      <w:r w:rsidR="002F05EA"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w:t>
      </w:r>
      <w:r w:rsidR="00A91C5A" w:rsidRPr="003D4D65">
        <w:rPr>
          <w:rFonts w:asciiTheme="majorBidi" w:eastAsiaTheme="minorHAnsi" w:hAnsiTheme="majorBidi" w:cstheme="majorBidi"/>
          <w:color w:val="000000" w:themeColor="text1"/>
          <w:sz w:val="20"/>
          <w:szCs w:val="20"/>
        </w:rPr>
        <w:t xml:space="preserve"> </w:t>
      </w:r>
      <w:r w:rsidR="003D4D65" w:rsidRPr="003D4D65">
        <w:rPr>
          <w:rFonts w:asciiTheme="majorBidi" w:eastAsiaTheme="minorHAnsi" w:hAnsiTheme="majorBidi" w:cstheme="majorBidi"/>
          <w:color w:val="000000" w:themeColor="text1"/>
          <w:sz w:val="20"/>
          <w:szCs w:val="20"/>
        </w:rPr>
        <w:t>5</w:t>
      </w:r>
      <w:r w:rsidR="003B0454">
        <w:rPr>
          <w:rFonts w:asciiTheme="majorBidi" w:eastAsiaTheme="minorHAnsi" w:hAnsiTheme="majorBidi" w:cstheme="majorBidi"/>
          <w:color w:val="000000" w:themeColor="text1"/>
          <w:sz w:val="20"/>
          <w:szCs w:val="20"/>
        </w:rPr>
        <w:t>9</w:t>
      </w:r>
    </w:p>
    <w:p w14:paraId="3D66E485" w14:textId="09D2CF2C"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7679DF" w:rsidRPr="003D4D65">
        <w:rPr>
          <w:rFonts w:asciiTheme="majorBidi" w:eastAsiaTheme="minorHAnsi" w:hAnsiTheme="majorBidi" w:cstheme="majorBidi"/>
          <w:color w:val="000000" w:themeColor="text1"/>
          <w:sz w:val="20"/>
          <w:szCs w:val="20"/>
        </w:rPr>
        <w:t>3</w:t>
      </w:r>
      <w:r w:rsidR="00B51115" w:rsidRPr="003D4D65">
        <w:rPr>
          <w:rFonts w:asciiTheme="majorBidi" w:eastAsiaTheme="minorHAnsi" w:hAnsiTheme="majorBidi" w:cstheme="majorBidi"/>
          <w:color w:val="000000" w:themeColor="text1"/>
          <w:sz w:val="20"/>
          <w:szCs w:val="20"/>
        </w:rPr>
        <w:t>4</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Ineffective Operations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Fixed Query </w:t>
      </w:r>
      <w:r w:rsidR="00A91C5A"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w:t>
      </w:r>
      <w:r w:rsidR="00A91C5A" w:rsidRPr="003D4D65">
        <w:rPr>
          <w:rFonts w:asciiTheme="majorBidi" w:eastAsiaTheme="minorHAnsi" w:hAnsiTheme="majorBidi" w:cstheme="majorBidi"/>
          <w:color w:val="000000" w:themeColor="text1"/>
          <w:sz w:val="20"/>
          <w:szCs w:val="20"/>
        </w:rPr>
        <w:t xml:space="preserve"> </w:t>
      </w:r>
      <w:r w:rsidR="008B677C" w:rsidRPr="003D4D65">
        <w:rPr>
          <w:rFonts w:asciiTheme="majorBidi" w:eastAsiaTheme="minorHAnsi" w:hAnsiTheme="majorBidi" w:cstheme="majorBidi"/>
          <w:color w:val="000000" w:themeColor="text1"/>
          <w:sz w:val="20"/>
          <w:szCs w:val="20"/>
        </w:rPr>
        <w:t xml:space="preserve"> </w:t>
      </w:r>
      <w:r w:rsidR="003D4D65" w:rsidRPr="003D4D65">
        <w:rPr>
          <w:rFonts w:asciiTheme="majorBidi" w:eastAsiaTheme="minorHAnsi" w:hAnsiTheme="majorBidi" w:cstheme="majorBidi"/>
          <w:color w:val="000000" w:themeColor="text1"/>
          <w:sz w:val="20"/>
          <w:szCs w:val="20"/>
        </w:rPr>
        <w:t>59</w:t>
      </w:r>
    </w:p>
    <w:p w14:paraId="1A4A2D68" w14:textId="187D87D6" w:rsidR="005C43C1" w:rsidRPr="003D4D65" w:rsidRDefault="005C43C1" w:rsidP="00A91C5A">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7679DF" w:rsidRPr="003D4D65">
        <w:rPr>
          <w:rFonts w:asciiTheme="majorBidi" w:eastAsiaTheme="minorHAnsi" w:hAnsiTheme="majorBidi" w:cstheme="majorBidi"/>
          <w:color w:val="000000" w:themeColor="text1"/>
          <w:sz w:val="20"/>
          <w:szCs w:val="20"/>
        </w:rPr>
        <w:t>3</w:t>
      </w:r>
      <w:r w:rsidR="00B51115" w:rsidRPr="003D4D65">
        <w:rPr>
          <w:rFonts w:asciiTheme="majorBidi" w:eastAsiaTheme="minorHAnsi" w:hAnsiTheme="majorBidi" w:cstheme="majorBidi"/>
          <w:color w:val="000000" w:themeColor="text1"/>
          <w:sz w:val="20"/>
          <w:szCs w:val="20"/>
        </w:rPr>
        <w:t>5</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Ineffective Operations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Sankey for fixed query</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s cardinality </w:t>
      </w:r>
      <w:r w:rsidR="00A91C5A" w:rsidRPr="003D4D65">
        <w:rPr>
          <w:rFonts w:asciiTheme="majorBidi" w:eastAsiaTheme="minorHAnsi" w:hAnsiTheme="majorBidi" w:cstheme="majorBidi"/>
          <w:color w:val="000000" w:themeColor="text1"/>
          <w:sz w:val="20"/>
          <w:szCs w:val="20"/>
        </w:rPr>
        <w:t>………</w:t>
      </w:r>
      <w:r w:rsidR="002F05EA"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 xml:space="preserve">…. </w:t>
      </w:r>
      <w:r w:rsidR="003B0454">
        <w:rPr>
          <w:rFonts w:asciiTheme="majorBidi" w:eastAsiaTheme="minorHAnsi" w:hAnsiTheme="majorBidi" w:cstheme="majorBidi"/>
          <w:color w:val="000000" w:themeColor="text1"/>
          <w:sz w:val="20"/>
          <w:szCs w:val="20"/>
        </w:rPr>
        <w:t>60</w:t>
      </w:r>
    </w:p>
    <w:p w14:paraId="2ABCACD3" w14:textId="654A5651"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7679DF" w:rsidRPr="003D4D65">
        <w:rPr>
          <w:rFonts w:asciiTheme="majorBidi" w:eastAsiaTheme="minorHAnsi" w:hAnsiTheme="majorBidi" w:cstheme="majorBidi"/>
          <w:color w:val="000000" w:themeColor="text1"/>
          <w:sz w:val="20"/>
          <w:szCs w:val="20"/>
        </w:rPr>
        <w:t>3</w:t>
      </w:r>
      <w:r w:rsidR="00B51115" w:rsidRPr="003D4D65">
        <w:rPr>
          <w:rFonts w:asciiTheme="majorBidi" w:eastAsiaTheme="minorHAnsi" w:hAnsiTheme="majorBidi" w:cstheme="majorBidi"/>
          <w:color w:val="000000" w:themeColor="text1"/>
          <w:sz w:val="20"/>
          <w:szCs w:val="20"/>
        </w:rPr>
        <w:t>6</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Duplications – Query </w:t>
      </w:r>
      <w:r w:rsidR="00A91C5A" w:rsidRPr="003D4D65">
        <w:rPr>
          <w:rFonts w:asciiTheme="majorBidi" w:eastAsiaTheme="minorHAnsi" w:hAnsiTheme="majorBidi" w:cstheme="majorBidi"/>
          <w:color w:val="000000" w:themeColor="text1"/>
          <w:sz w:val="20"/>
          <w:szCs w:val="20"/>
        </w:rPr>
        <w:t>…………………………………………………………………</w:t>
      </w:r>
      <w:proofErr w:type="gramStart"/>
      <w:r w:rsidR="008B677C" w:rsidRPr="003D4D65">
        <w:rPr>
          <w:rFonts w:asciiTheme="majorBidi" w:eastAsiaTheme="minorHAnsi" w:hAnsiTheme="majorBidi" w:cstheme="majorBidi"/>
          <w:color w:val="000000" w:themeColor="text1"/>
          <w:sz w:val="20"/>
          <w:szCs w:val="20"/>
        </w:rPr>
        <w:t>…..</w:t>
      </w:r>
      <w:proofErr w:type="gramEnd"/>
      <w:r w:rsidR="00A91C5A" w:rsidRPr="003D4D65">
        <w:rPr>
          <w:rFonts w:asciiTheme="majorBidi" w:eastAsiaTheme="minorHAnsi" w:hAnsiTheme="majorBidi" w:cstheme="majorBidi"/>
          <w:color w:val="000000" w:themeColor="text1"/>
          <w:sz w:val="20"/>
          <w:szCs w:val="20"/>
        </w:rPr>
        <w:t xml:space="preserve"> </w:t>
      </w:r>
      <w:r w:rsidR="003D4D65" w:rsidRPr="003D4D65">
        <w:rPr>
          <w:rFonts w:asciiTheme="majorBidi" w:eastAsiaTheme="minorHAnsi" w:hAnsiTheme="majorBidi" w:cstheme="majorBidi"/>
          <w:color w:val="000000" w:themeColor="text1"/>
          <w:sz w:val="20"/>
          <w:szCs w:val="20"/>
        </w:rPr>
        <w:t>61</w:t>
      </w:r>
    </w:p>
    <w:p w14:paraId="233EDD6A" w14:textId="402CC1E1"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7679DF" w:rsidRPr="003D4D65">
        <w:rPr>
          <w:rFonts w:asciiTheme="majorBidi" w:eastAsiaTheme="minorHAnsi" w:hAnsiTheme="majorBidi" w:cstheme="majorBidi"/>
          <w:color w:val="000000" w:themeColor="text1"/>
          <w:sz w:val="20"/>
          <w:szCs w:val="20"/>
        </w:rPr>
        <w:t>3</w:t>
      </w:r>
      <w:r w:rsidR="00B51115" w:rsidRPr="003D4D65">
        <w:rPr>
          <w:rFonts w:asciiTheme="majorBidi" w:eastAsiaTheme="minorHAnsi" w:hAnsiTheme="majorBidi" w:cstheme="majorBidi"/>
          <w:color w:val="000000" w:themeColor="text1"/>
          <w:sz w:val="20"/>
          <w:szCs w:val="20"/>
        </w:rPr>
        <w:t>7</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Duplications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Sankey for query</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s </w:t>
      </w:r>
      <w:r w:rsidR="002F05EA" w:rsidRPr="003D4D65">
        <w:rPr>
          <w:rFonts w:asciiTheme="majorBidi" w:eastAsiaTheme="minorHAnsi" w:hAnsiTheme="majorBidi" w:cstheme="majorBidi"/>
          <w:color w:val="000000" w:themeColor="text1"/>
          <w:sz w:val="20"/>
          <w:szCs w:val="20"/>
        </w:rPr>
        <w:t>cardinality …</w:t>
      </w:r>
      <w:r w:rsidR="008B677C" w:rsidRPr="003D4D65">
        <w:rPr>
          <w:rFonts w:asciiTheme="majorBidi" w:eastAsiaTheme="minorHAnsi" w:hAnsiTheme="majorBidi" w:cstheme="majorBidi"/>
          <w:color w:val="000000" w:themeColor="text1"/>
          <w:sz w:val="20"/>
          <w:szCs w:val="20"/>
        </w:rPr>
        <w:t>….</w:t>
      </w:r>
      <w:r w:rsidR="00A91C5A" w:rsidRPr="003D4D65">
        <w:rPr>
          <w:rFonts w:asciiTheme="majorBidi" w:eastAsiaTheme="minorHAnsi" w:hAnsiTheme="majorBidi" w:cstheme="majorBidi"/>
          <w:color w:val="000000" w:themeColor="text1"/>
          <w:sz w:val="20"/>
          <w:szCs w:val="20"/>
        </w:rPr>
        <w:t xml:space="preserve"> </w:t>
      </w:r>
      <w:r w:rsidR="002F05EA" w:rsidRPr="003D4D65">
        <w:rPr>
          <w:rFonts w:asciiTheme="majorBidi" w:eastAsiaTheme="minorHAnsi" w:hAnsiTheme="majorBidi" w:cstheme="majorBidi"/>
          <w:color w:val="000000" w:themeColor="text1"/>
          <w:sz w:val="20"/>
          <w:szCs w:val="20"/>
        </w:rPr>
        <w:t>…………………………</w:t>
      </w:r>
      <w:r w:rsidR="003D4D65" w:rsidRPr="003D4D65">
        <w:rPr>
          <w:rFonts w:asciiTheme="majorBidi" w:eastAsiaTheme="minorHAnsi" w:hAnsiTheme="majorBidi" w:cstheme="majorBidi"/>
          <w:color w:val="000000" w:themeColor="text1"/>
          <w:sz w:val="20"/>
          <w:szCs w:val="20"/>
        </w:rPr>
        <w:t>61</w:t>
      </w:r>
    </w:p>
    <w:p w14:paraId="3DC0FF47" w14:textId="10169D59"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lastRenderedPageBreak/>
        <w:t xml:space="preserve">Figure </w:t>
      </w:r>
      <w:r w:rsidR="007679DF" w:rsidRPr="003D4D65">
        <w:rPr>
          <w:rFonts w:asciiTheme="majorBidi" w:eastAsiaTheme="minorHAnsi" w:hAnsiTheme="majorBidi" w:cstheme="majorBidi"/>
          <w:color w:val="000000" w:themeColor="text1"/>
          <w:sz w:val="20"/>
          <w:szCs w:val="20"/>
        </w:rPr>
        <w:t>3</w:t>
      </w:r>
      <w:r w:rsidR="00B51115" w:rsidRPr="003D4D65">
        <w:rPr>
          <w:rFonts w:asciiTheme="majorBidi" w:eastAsiaTheme="minorHAnsi" w:hAnsiTheme="majorBidi" w:cstheme="majorBidi"/>
          <w:color w:val="000000" w:themeColor="text1"/>
          <w:sz w:val="20"/>
          <w:szCs w:val="20"/>
        </w:rPr>
        <w:t>8</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Duplications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Fixed Query </w:t>
      </w:r>
      <w:r w:rsidR="00A91C5A" w:rsidRPr="003D4D65">
        <w:rPr>
          <w:rFonts w:asciiTheme="majorBidi" w:eastAsiaTheme="minorHAnsi" w:hAnsiTheme="majorBidi" w:cstheme="majorBidi"/>
          <w:color w:val="000000" w:themeColor="text1"/>
          <w:sz w:val="20"/>
          <w:szCs w:val="20"/>
        </w:rPr>
        <w:t xml:space="preserve">……………………………………………………………… </w:t>
      </w:r>
      <w:r w:rsidR="003D4D65" w:rsidRPr="003D4D65">
        <w:rPr>
          <w:rFonts w:asciiTheme="majorBidi" w:eastAsiaTheme="minorHAnsi" w:hAnsiTheme="majorBidi" w:cstheme="majorBidi"/>
          <w:color w:val="000000" w:themeColor="text1"/>
          <w:sz w:val="20"/>
          <w:szCs w:val="20"/>
        </w:rPr>
        <w:t>62</w:t>
      </w:r>
    </w:p>
    <w:p w14:paraId="300E237B" w14:textId="58F67CAE"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Figure 3</w:t>
      </w:r>
      <w:r w:rsidR="00B51115" w:rsidRPr="003D4D65">
        <w:rPr>
          <w:rFonts w:asciiTheme="majorBidi" w:eastAsiaTheme="minorHAnsi" w:hAnsiTheme="majorBidi" w:cstheme="majorBidi"/>
          <w:color w:val="000000" w:themeColor="text1"/>
          <w:sz w:val="20"/>
          <w:szCs w:val="20"/>
        </w:rPr>
        <w:t>9</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Duplications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Sankey for fixed query</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s </w:t>
      </w:r>
      <w:r w:rsidR="002F05EA" w:rsidRPr="003D4D65">
        <w:rPr>
          <w:rFonts w:asciiTheme="majorBidi" w:eastAsiaTheme="minorHAnsi" w:hAnsiTheme="majorBidi" w:cstheme="majorBidi"/>
          <w:color w:val="000000" w:themeColor="text1"/>
          <w:sz w:val="20"/>
          <w:szCs w:val="20"/>
        </w:rPr>
        <w:t>cardinality.</w:t>
      </w:r>
      <w:r w:rsidR="00A91C5A" w:rsidRPr="003D4D65">
        <w:rPr>
          <w:rFonts w:asciiTheme="majorBidi" w:eastAsiaTheme="minorHAnsi" w:hAnsiTheme="majorBidi" w:cstheme="majorBidi"/>
          <w:color w:val="000000" w:themeColor="text1"/>
          <w:sz w:val="20"/>
          <w:szCs w:val="20"/>
        </w:rPr>
        <w:t xml:space="preserve"> </w:t>
      </w:r>
      <w:r w:rsidR="002F05EA"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w:t>
      </w:r>
      <w:r w:rsidR="002F05EA"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w:t>
      </w:r>
      <w:r w:rsidR="003D4D65" w:rsidRPr="003D4D65">
        <w:rPr>
          <w:rFonts w:asciiTheme="majorBidi" w:eastAsiaTheme="minorHAnsi" w:hAnsiTheme="majorBidi" w:cstheme="majorBidi"/>
          <w:color w:val="000000" w:themeColor="text1"/>
          <w:sz w:val="20"/>
          <w:szCs w:val="20"/>
        </w:rPr>
        <w:t>6</w:t>
      </w:r>
      <w:r w:rsidR="003B0454">
        <w:rPr>
          <w:rFonts w:asciiTheme="majorBidi" w:eastAsiaTheme="minorHAnsi" w:hAnsiTheme="majorBidi" w:cstheme="majorBidi"/>
          <w:color w:val="000000" w:themeColor="text1"/>
          <w:sz w:val="20"/>
          <w:szCs w:val="20"/>
        </w:rPr>
        <w:t>2</w:t>
      </w:r>
    </w:p>
    <w:p w14:paraId="2973F39C" w14:textId="16C173F6"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B51115" w:rsidRPr="003D4D65">
        <w:rPr>
          <w:rFonts w:asciiTheme="majorBidi" w:eastAsiaTheme="minorHAnsi" w:hAnsiTheme="majorBidi" w:cstheme="majorBidi"/>
          <w:color w:val="000000" w:themeColor="text1"/>
          <w:sz w:val="20"/>
          <w:szCs w:val="20"/>
        </w:rPr>
        <w:t>40</w:t>
      </w:r>
      <w:r w:rsidR="002F05EA" w:rsidRPr="003D4D65">
        <w:rPr>
          <w:rFonts w:asciiTheme="majorBidi" w:eastAsiaTheme="minorHAnsi" w:hAnsiTheme="majorBidi" w:cstheme="majorBidi"/>
          <w:color w:val="000000" w:themeColor="text1"/>
          <w:sz w:val="20"/>
          <w:szCs w:val="20"/>
        </w:rPr>
        <w:t>: Identify</w:t>
      </w:r>
      <w:r w:rsidRPr="003D4D65">
        <w:rPr>
          <w:rFonts w:asciiTheme="majorBidi" w:eastAsiaTheme="minorHAnsi" w:hAnsiTheme="majorBidi" w:cstheme="majorBidi"/>
          <w:color w:val="000000" w:themeColor="text1"/>
          <w:sz w:val="20"/>
          <w:szCs w:val="20"/>
        </w:rPr>
        <w:t xml:space="preserve"> Performance Bottleneck in a Single Query – Query </w:t>
      </w:r>
      <w:r w:rsidR="00A91C5A" w:rsidRPr="003D4D65">
        <w:rPr>
          <w:rFonts w:asciiTheme="majorBidi" w:eastAsiaTheme="minorHAnsi" w:hAnsiTheme="majorBidi" w:cstheme="majorBidi"/>
          <w:color w:val="000000" w:themeColor="text1"/>
          <w:sz w:val="20"/>
          <w:szCs w:val="20"/>
        </w:rPr>
        <w:t>……………………………</w:t>
      </w:r>
      <w:r w:rsidR="00166728"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w:t>
      </w:r>
      <w:r w:rsidR="00A91C5A" w:rsidRPr="003D4D65">
        <w:rPr>
          <w:rFonts w:asciiTheme="majorBidi" w:eastAsiaTheme="minorHAnsi" w:hAnsiTheme="majorBidi" w:cstheme="majorBidi"/>
          <w:color w:val="000000" w:themeColor="text1"/>
          <w:sz w:val="20"/>
          <w:szCs w:val="20"/>
        </w:rPr>
        <w:t>…</w:t>
      </w:r>
      <w:r w:rsidR="002F05EA" w:rsidRPr="003D4D65">
        <w:rPr>
          <w:rFonts w:asciiTheme="majorBidi" w:eastAsiaTheme="minorHAnsi" w:hAnsiTheme="majorBidi" w:cstheme="majorBidi"/>
          <w:color w:val="000000" w:themeColor="text1"/>
          <w:sz w:val="20"/>
          <w:szCs w:val="20"/>
        </w:rPr>
        <w:t>...</w:t>
      </w:r>
      <w:r w:rsidR="003D4D65" w:rsidRPr="003D4D65">
        <w:rPr>
          <w:rFonts w:asciiTheme="majorBidi" w:eastAsiaTheme="minorHAnsi" w:hAnsiTheme="majorBidi" w:cstheme="majorBidi"/>
          <w:color w:val="000000" w:themeColor="text1"/>
          <w:sz w:val="20"/>
          <w:szCs w:val="20"/>
        </w:rPr>
        <w:t>6</w:t>
      </w:r>
      <w:r w:rsidR="003B0454">
        <w:rPr>
          <w:rFonts w:asciiTheme="majorBidi" w:eastAsiaTheme="minorHAnsi" w:hAnsiTheme="majorBidi" w:cstheme="majorBidi"/>
          <w:color w:val="000000" w:themeColor="text1"/>
          <w:sz w:val="20"/>
          <w:szCs w:val="20"/>
        </w:rPr>
        <w:t>3</w:t>
      </w:r>
    </w:p>
    <w:p w14:paraId="60557DEA" w14:textId="3C6E35DB"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2F05EA" w:rsidRPr="003D4D65">
        <w:rPr>
          <w:rFonts w:asciiTheme="majorBidi" w:eastAsiaTheme="minorHAnsi" w:hAnsiTheme="majorBidi" w:cstheme="majorBidi"/>
          <w:color w:val="000000" w:themeColor="text1"/>
          <w:sz w:val="20"/>
          <w:szCs w:val="20"/>
        </w:rPr>
        <w:t>4</w:t>
      </w:r>
      <w:r w:rsidR="00B51115" w:rsidRPr="003D4D65">
        <w:rPr>
          <w:rFonts w:asciiTheme="majorBidi" w:eastAsiaTheme="minorHAnsi" w:hAnsiTheme="majorBidi" w:cstheme="majorBidi"/>
          <w:color w:val="000000" w:themeColor="text1"/>
          <w:sz w:val="20"/>
          <w:szCs w:val="20"/>
        </w:rPr>
        <w:t>1</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Performance Bottleneck in a Single Query - </w:t>
      </w:r>
      <w:r w:rsidR="002F05EA" w:rsidRPr="003D4D65">
        <w:rPr>
          <w:rFonts w:asciiTheme="majorBidi" w:eastAsiaTheme="minorHAnsi" w:hAnsiTheme="majorBidi" w:cstheme="majorBidi"/>
          <w:color w:val="000000" w:themeColor="text1"/>
          <w:sz w:val="20"/>
          <w:szCs w:val="20"/>
        </w:rPr>
        <w:br/>
        <w:t xml:space="preserve">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Sankey for query</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s cardinality</w:t>
      </w:r>
      <w:r w:rsidR="00A91C5A" w:rsidRPr="003D4D65">
        <w:rPr>
          <w:rFonts w:asciiTheme="majorBidi" w:eastAsiaTheme="minorHAnsi" w:hAnsiTheme="majorBidi" w:cstheme="majorBidi"/>
          <w:color w:val="000000" w:themeColor="text1"/>
          <w:sz w:val="20"/>
          <w:szCs w:val="20"/>
        </w:rPr>
        <w:t>………</w:t>
      </w:r>
      <w:r w:rsidR="002F05EA"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w:t>
      </w:r>
      <w:r w:rsidR="00A91C5A" w:rsidRPr="003D4D65">
        <w:rPr>
          <w:rFonts w:asciiTheme="majorBidi" w:eastAsiaTheme="minorHAnsi" w:hAnsiTheme="majorBidi" w:cstheme="majorBidi"/>
          <w:color w:val="000000" w:themeColor="text1"/>
          <w:sz w:val="20"/>
          <w:szCs w:val="20"/>
        </w:rPr>
        <w:t xml:space="preserve"> </w:t>
      </w:r>
      <w:r w:rsidR="003D4D65" w:rsidRPr="003D4D65">
        <w:rPr>
          <w:rFonts w:asciiTheme="majorBidi" w:eastAsiaTheme="minorHAnsi" w:hAnsiTheme="majorBidi" w:cstheme="majorBidi"/>
          <w:color w:val="000000" w:themeColor="text1"/>
          <w:sz w:val="20"/>
          <w:szCs w:val="20"/>
        </w:rPr>
        <w:t>6</w:t>
      </w:r>
      <w:r w:rsidR="003B0454">
        <w:rPr>
          <w:rFonts w:asciiTheme="majorBidi" w:eastAsiaTheme="minorHAnsi" w:hAnsiTheme="majorBidi" w:cstheme="majorBidi"/>
          <w:color w:val="000000" w:themeColor="text1"/>
          <w:sz w:val="20"/>
          <w:szCs w:val="20"/>
        </w:rPr>
        <w:t>3</w:t>
      </w:r>
    </w:p>
    <w:p w14:paraId="4ACC5678" w14:textId="0319F6E2" w:rsidR="005C43C1" w:rsidRPr="003D4D65" w:rsidRDefault="005C43C1" w:rsidP="002F05EA">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2F05EA" w:rsidRPr="003D4D65">
        <w:rPr>
          <w:rFonts w:asciiTheme="majorBidi" w:eastAsiaTheme="minorHAnsi" w:hAnsiTheme="majorBidi" w:cstheme="majorBidi"/>
          <w:color w:val="000000" w:themeColor="text1"/>
          <w:sz w:val="20"/>
          <w:szCs w:val="20"/>
        </w:rPr>
        <w:t>4</w:t>
      </w:r>
      <w:r w:rsidR="00B51115" w:rsidRPr="003D4D65">
        <w:rPr>
          <w:rFonts w:asciiTheme="majorBidi" w:eastAsiaTheme="minorHAnsi" w:hAnsiTheme="majorBidi" w:cstheme="majorBidi"/>
          <w:color w:val="000000" w:themeColor="text1"/>
          <w:sz w:val="20"/>
          <w:szCs w:val="20"/>
        </w:rPr>
        <w:t>2</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Performance Bottleneck in a Single Query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Sankey for query</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s duration</w:t>
      </w:r>
      <w:r w:rsidR="002F05EA" w:rsidRPr="003D4D65">
        <w:rPr>
          <w:rFonts w:asciiTheme="majorBidi" w:eastAsiaTheme="minorHAnsi" w:hAnsiTheme="majorBidi" w:cstheme="majorBidi"/>
          <w:color w:val="000000" w:themeColor="text1"/>
          <w:sz w:val="20"/>
          <w:szCs w:val="20"/>
        </w:rPr>
        <w:t>……</w:t>
      </w:r>
      <w:r w:rsidR="00A91C5A" w:rsidRPr="003D4D65">
        <w:rPr>
          <w:rFonts w:asciiTheme="majorBidi" w:eastAsiaTheme="minorHAnsi" w:hAnsiTheme="majorBidi" w:cstheme="majorBidi"/>
          <w:color w:val="000000" w:themeColor="text1"/>
          <w:sz w:val="20"/>
          <w:szCs w:val="20"/>
        </w:rPr>
        <w:t xml:space="preserve"> </w:t>
      </w:r>
      <w:r w:rsidR="003D4D65" w:rsidRPr="003D4D65">
        <w:rPr>
          <w:rFonts w:asciiTheme="majorBidi" w:eastAsiaTheme="minorHAnsi" w:hAnsiTheme="majorBidi" w:cstheme="majorBidi"/>
          <w:color w:val="000000" w:themeColor="text1"/>
          <w:sz w:val="20"/>
          <w:szCs w:val="20"/>
        </w:rPr>
        <w:t>6</w:t>
      </w:r>
      <w:r w:rsidR="003B0454">
        <w:rPr>
          <w:rFonts w:asciiTheme="majorBidi" w:eastAsiaTheme="minorHAnsi" w:hAnsiTheme="majorBidi" w:cstheme="majorBidi"/>
          <w:color w:val="000000" w:themeColor="text1"/>
          <w:sz w:val="20"/>
          <w:szCs w:val="20"/>
        </w:rPr>
        <w:t>4</w:t>
      </w:r>
    </w:p>
    <w:p w14:paraId="1C1E18FB" w14:textId="1620DD26"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Figure 4</w:t>
      </w:r>
      <w:r w:rsidR="00B51115" w:rsidRPr="003D4D65">
        <w:rPr>
          <w:rFonts w:asciiTheme="majorBidi" w:eastAsiaTheme="minorHAnsi" w:hAnsiTheme="majorBidi" w:cstheme="majorBidi"/>
          <w:color w:val="000000" w:themeColor="text1"/>
          <w:sz w:val="20"/>
          <w:szCs w:val="20"/>
        </w:rPr>
        <w:t>3</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Performance Bottleneck in a Single Query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Index creation</w:t>
      </w:r>
      <w:r w:rsidR="00A91C5A"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w:t>
      </w:r>
      <w:r w:rsidR="00A91C5A"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w:t>
      </w:r>
      <w:r w:rsidR="003D4D65" w:rsidRPr="003D4D65">
        <w:rPr>
          <w:rFonts w:asciiTheme="majorBidi" w:eastAsiaTheme="minorHAnsi" w:hAnsiTheme="majorBidi" w:cstheme="majorBidi"/>
          <w:color w:val="000000" w:themeColor="text1"/>
          <w:sz w:val="20"/>
          <w:szCs w:val="20"/>
        </w:rPr>
        <w:t>6</w:t>
      </w:r>
      <w:r w:rsidR="003B0454">
        <w:rPr>
          <w:rFonts w:asciiTheme="majorBidi" w:eastAsiaTheme="minorHAnsi" w:hAnsiTheme="majorBidi" w:cstheme="majorBidi"/>
          <w:color w:val="000000" w:themeColor="text1"/>
          <w:sz w:val="20"/>
          <w:szCs w:val="20"/>
        </w:rPr>
        <w:t>4</w:t>
      </w:r>
    </w:p>
    <w:p w14:paraId="49B1116D" w14:textId="05D0B242"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Figure 4</w:t>
      </w:r>
      <w:r w:rsidR="00B51115" w:rsidRPr="003D4D65">
        <w:rPr>
          <w:rFonts w:asciiTheme="majorBidi" w:eastAsiaTheme="minorHAnsi" w:hAnsiTheme="majorBidi" w:cstheme="majorBidi"/>
          <w:color w:val="000000" w:themeColor="text1"/>
          <w:sz w:val="20"/>
          <w:szCs w:val="20"/>
        </w:rPr>
        <w:t>4</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Performance Bottleneck in a Single Query - </w:t>
      </w:r>
      <w:r w:rsidR="002F05EA" w:rsidRPr="003D4D65">
        <w:rPr>
          <w:rFonts w:asciiTheme="majorBidi" w:eastAsiaTheme="minorHAnsi" w:hAnsiTheme="majorBidi" w:cstheme="majorBidi"/>
          <w:color w:val="000000" w:themeColor="text1"/>
          <w:sz w:val="20"/>
          <w:szCs w:val="20"/>
        </w:rPr>
        <w:br/>
        <w:t xml:space="preserve">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Sankey</w:t>
      </w:r>
      <w:r w:rsidR="002F05EA" w:rsidRPr="003D4D65">
        <w:rPr>
          <w:rFonts w:asciiTheme="majorBidi" w:eastAsiaTheme="minorHAnsi" w:hAnsiTheme="majorBidi" w:cstheme="majorBidi"/>
          <w:color w:val="000000" w:themeColor="text1"/>
          <w:sz w:val="20"/>
          <w:szCs w:val="20"/>
        </w:rPr>
        <w:t xml:space="preserve"> </w:t>
      </w:r>
      <w:r w:rsidRPr="003D4D65">
        <w:rPr>
          <w:rFonts w:asciiTheme="majorBidi" w:eastAsiaTheme="minorHAnsi" w:hAnsiTheme="majorBidi" w:cstheme="majorBidi"/>
          <w:color w:val="000000" w:themeColor="text1"/>
          <w:sz w:val="20"/>
          <w:szCs w:val="20"/>
        </w:rPr>
        <w:t xml:space="preserve">for </w:t>
      </w:r>
      <w:r w:rsidR="002F05EA" w:rsidRPr="003D4D65">
        <w:rPr>
          <w:rFonts w:asciiTheme="majorBidi" w:eastAsiaTheme="minorHAnsi" w:hAnsiTheme="majorBidi" w:cstheme="majorBidi"/>
          <w:color w:val="000000" w:themeColor="text1"/>
          <w:sz w:val="20"/>
          <w:szCs w:val="20"/>
        </w:rPr>
        <w:t>query</w:t>
      </w:r>
      <w:r w:rsidR="00ED2B47">
        <w:rPr>
          <w:rFonts w:asciiTheme="majorBidi" w:eastAsiaTheme="minorHAnsi" w:hAnsiTheme="majorBidi" w:cstheme="majorBidi"/>
          <w:color w:val="000000" w:themeColor="text1"/>
          <w:sz w:val="20"/>
          <w:szCs w:val="20"/>
        </w:rPr>
        <w:t>’</w:t>
      </w:r>
      <w:r w:rsidR="002F05EA" w:rsidRPr="003D4D65">
        <w:rPr>
          <w:rFonts w:asciiTheme="majorBidi" w:eastAsiaTheme="minorHAnsi" w:hAnsiTheme="majorBidi" w:cstheme="majorBidi"/>
          <w:color w:val="000000" w:themeColor="text1"/>
          <w:sz w:val="20"/>
          <w:szCs w:val="20"/>
        </w:rPr>
        <w:t xml:space="preserve">s </w:t>
      </w:r>
      <w:r w:rsidRPr="003D4D65">
        <w:rPr>
          <w:rFonts w:asciiTheme="majorBidi" w:eastAsiaTheme="minorHAnsi" w:hAnsiTheme="majorBidi" w:cstheme="majorBidi"/>
          <w:color w:val="000000" w:themeColor="text1"/>
          <w:sz w:val="20"/>
          <w:szCs w:val="20"/>
        </w:rPr>
        <w:t xml:space="preserve">duration after optimization </w:t>
      </w:r>
      <w:r w:rsidR="00A91C5A" w:rsidRPr="003D4D65">
        <w:rPr>
          <w:rFonts w:asciiTheme="majorBidi" w:eastAsiaTheme="minorHAnsi" w:hAnsiTheme="majorBidi" w:cstheme="majorBidi"/>
          <w:color w:val="000000" w:themeColor="text1"/>
          <w:sz w:val="20"/>
          <w:szCs w:val="20"/>
        </w:rPr>
        <w:t>………</w:t>
      </w:r>
      <w:r w:rsidR="002F05EA" w:rsidRPr="003D4D65">
        <w:rPr>
          <w:rFonts w:asciiTheme="majorBidi" w:eastAsiaTheme="minorHAnsi" w:hAnsiTheme="majorBidi" w:cstheme="majorBidi"/>
          <w:color w:val="000000" w:themeColor="text1"/>
          <w:sz w:val="20"/>
          <w:szCs w:val="20"/>
        </w:rPr>
        <w:t>………………………</w:t>
      </w:r>
      <w:proofErr w:type="gramStart"/>
      <w:r w:rsidR="002F05EA"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w:t>
      </w:r>
      <w:proofErr w:type="gramEnd"/>
      <w:r w:rsidR="002F05EA" w:rsidRPr="003D4D65">
        <w:rPr>
          <w:rFonts w:asciiTheme="majorBidi" w:eastAsiaTheme="minorHAnsi" w:hAnsiTheme="majorBidi" w:cstheme="majorBidi"/>
          <w:color w:val="000000" w:themeColor="text1"/>
          <w:sz w:val="20"/>
          <w:szCs w:val="20"/>
        </w:rPr>
        <w:t>……</w:t>
      </w:r>
      <w:r w:rsidR="00A91C5A" w:rsidRPr="003D4D65">
        <w:rPr>
          <w:rFonts w:asciiTheme="majorBidi" w:eastAsiaTheme="minorHAnsi" w:hAnsiTheme="majorBidi" w:cstheme="majorBidi"/>
          <w:color w:val="000000" w:themeColor="text1"/>
          <w:sz w:val="20"/>
          <w:szCs w:val="20"/>
        </w:rPr>
        <w:t xml:space="preserve"> </w:t>
      </w:r>
      <w:r w:rsidR="003D4D65" w:rsidRPr="003D4D65">
        <w:rPr>
          <w:rFonts w:asciiTheme="majorBidi" w:eastAsiaTheme="minorHAnsi" w:hAnsiTheme="majorBidi" w:cstheme="majorBidi"/>
          <w:color w:val="000000" w:themeColor="text1"/>
          <w:sz w:val="20"/>
          <w:szCs w:val="20"/>
        </w:rPr>
        <w:t>6</w:t>
      </w:r>
      <w:r w:rsidR="000976C5">
        <w:rPr>
          <w:rFonts w:asciiTheme="majorBidi" w:eastAsiaTheme="minorHAnsi" w:hAnsiTheme="majorBidi" w:cstheme="majorBidi"/>
          <w:color w:val="000000" w:themeColor="text1"/>
          <w:sz w:val="20"/>
          <w:szCs w:val="20"/>
        </w:rPr>
        <w:t>5</w:t>
      </w:r>
    </w:p>
    <w:p w14:paraId="144C6B85" w14:textId="30B866EC" w:rsidR="002F05EA" w:rsidRPr="003D4D65" w:rsidRDefault="002F05EA" w:rsidP="002F05EA">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Figure 4</w:t>
      </w:r>
      <w:r w:rsidR="00B51115" w:rsidRPr="003D4D65">
        <w:rPr>
          <w:rFonts w:asciiTheme="majorBidi" w:eastAsiaTheme="minorHAnsi" w:hAnsiTheme="majorBidi" w:cstheme="majorBidi"/>
          <w:color w:val="000000" w:themeColor="text1"/>
          <w:sz w:val="20"/>
          <w:szCs w:val="20"/>
        </w:rPr>
        <w:t>5</w:t>
      </w:r>
      <w:r w:rsidRPr="003D4D65">
        <w:rPr>
          <w:rFonts w:asciiTheme="majorBidi" w:eastAsiaTheme="minorHAnsi" w:hAnsiTheme="majorBidi" w:cstheme="majorBidi"/>
          <w:color w:val="000000" w:themeColor="text1"/>
          <w:sz w:val="20"/>
          <w:szCs w:val="20"/>
        </w:rPr>
        <w:t xml:space="preserve">: </w:t>
      </w:r>
      <w:r w:rsidR="003D4D65" w:rsidRPr="003D4D65">
        <w:rPr>
          <w:rFonts w:asciiTheme="majorBidi" w:eastAsiaTheme="minorHAnsi" w:hAnsiTheme="majorBidi" w:cstheme="majorBidi"/>
          <w:color w:val="000000" w:themeColor="text1"/>
          <w:sz w:val="20"/>
          <w:szCs w:val="20"/>
        </w:rPr>
        <w:t>Identify Flaws in the Optimizer</w:t>
      </w:r>
      <w:r w:rsidRPr="003D4D65">
        <w:rPr>
          <w:rFonts w:asciiTheme="majorBidi" w:eastAsiaTheme="minorHAnsi" w:hAnsiTheme="majorBidi" w:cstheme="majorBidi"/>
          <w:color w:val="000000" w:themeColor="text1"/>
          <w:sz w:val="20"/>
          <w:szCs w:val="20"/>
        </w:rPr>
        <w:t xml:space="preserve"> - </w:t>
      </w:r>
      <w:r w:rsidRPr="003D4D65">
        <w:rPr>
          <w:rFonts w:asciiTheme="majorBidi" w:eastAsiaTheme="minorHAnsi" w:hAnsiTheme="majorBidi" w:cstheme="majorBidi"/>
          <w:color w:val="000000" w:themeColor="text1"/>
          <w:sz w:val="20"/>
          <w:szCs w:val="20"/>
        </w:rPr>
        <w:br/>
        <w:t xml:space="preserve">                 Modifications to the visualization algorithm for multiple metrics visualization.……………</w:t>
      </w:r>
      <w:r w:rsidR="008B677C"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w:t>
      </w:r>
      <w:r w:rsidR="003D4D65" w:rsidRPr="003D4D65">
        <w:rPr>
          <w:rFonts w:asciiTheme="majorBidi" w:eastAsiaTheme="minorHAnsi" w:hAnsiTheme="majorBidi" w:cstheme="majorBidi"/>
          <w:color w:val="000000" w:themeColor="text1"/>
          <w:sz w:val="20"/>
          <w:szCs w:val="20"/>
        </w:rPr>
        <w:t>6</w:t>
      </w:r>
      <w:r w:rsidR="000976C5">
        <w:rPr>
          <w:rFonts w:asciiTheme="majorBidi" w:eastAsiaTheme="minorHAnsi" w:hAnsiTheme="majorBidi" w:cstheme="majorBidi"/>
          <w:color w:val="000000" w:themeColor="text1"/>
          <w:sz w:val="20"/>
          <w:szCs w:val="20"/>
        </w:rPr>
        <w:t>6</w:t>
      </w:r>
    </w:p>
    <w:p w14:paraId="08F1F150" w14:textId="2D51305F" w:rsidR="00166728" w:rsidRPr="003D4D65" w:rsidRDefault="00166728" w:rsidP="00166728">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Figure 4</w:t>
      </w:r>
      <w:r w:rsidR="00B51115" w:rsidRPr="003D4D65">
        <w:rPr>
          <w:rFonts w:asciiTheme="majorBidi" w:eastAsiaTheme="minorHAnsi" w:hAnsiTheme="majorBidi" w:cstheme="majorBidi"/>
          <w:color w:val="000000" w:themeColor="text1"/>
          <w:sz w:val="20"/>
          <w:szCs w:val="20"/>
        </w:rPr>
        <w:t>6</w:t>
      </w:r>
      <w:r w:rsidRPr="003D4D65">
        <w:rPr>
          <w:rFonts w:asciiTheme="majorBidi" w:eastAsiaTheme="minorHAnsi" w:hAnsiTheme="majorBidi" w:cstheme="majorBidi"/>
          <w:color w:val="000000" w:themeColor="text1"/>
          <w:sz w:val="20"/>
          <w:szCs w:val="20"/>
        </w:rPr>
        <w:t>: Identify Flaws in the Optimizer – Query ……………………………………………………</w:t>
      </w:r>
      <w:r w:rsidR="008B677C"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w:t>
      </w:r>
      <w:r w:rsidR="003D4D65" w:rsidRPr="003D4D65">
        <w:rPr>
          <w:rFonts w:asciiTheme="majorBidi" w:eastAsiaTheme="minorHAnsi" w:hAnsiTheme="majorBidi" w:cstheme="majorBidi"/>
          <w:color w:val="000000" w:themeColor="text1"/>
          <w:sz w:val="20"/>
          <w:szCs w:val="20"/>
        </w:rPr>
        <w:t>6</w:t>
      </w:r>
      <w:r w:rsidR="000976C5">
        <w:rPr>
          <w:rFonts w:asciiTheme="majorBidi" w:eastAsiaTheme="minorHAnsi" w:hAnsiTheme="majorBidi" w:cstheme="majorBidi"/>
          <w:color w:val="000000" w:themeColor="text1"/>
          <w:sz w:val="20"/>
          <w:szCs w:val="20"/>
        </w:rPr>
        <w:t>6</w:t>
      </w:r>
    </w:p>
    <w:p w14:paraId="44C343AF" w14:textId="325341FA" w:rsidR="00166728" w:rsidRPr="003D4D65" w:rsidRDefault="00166728" w:rsidP="00166728">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Figure 4</w:t>
      </w:r>
      <w:r w:rsidR="00B51115" w:rsidRPr="003D4D65">
        <w:rPr>
          <w:rFonts w:asciiTheme="majorBidi" w:eastAsiaTheme="minorHAnsi" w:hAnsiTheme="majorBidi" w:cstheme="majorBidi"/>
          <w:color w:val="000000" w:themeColor="text1"/>
          <w:sz w:val="20"/>
          <w:szCs w:val="20"/>
        </w:rPr>
        <w:t>7</w:t>
      </w:r>
      <w:r w:rsidRPr="003D4D65">
        <w:rPr>
          <w:rFonts w:asciiTheme="majorBidi" w:eastAsiaTheme="minorHAnsi" w:hAnsiTheme="majorBidi" w:cstheme="majorBidi"/>
          <w:color w:val="000000" w:themeColor="text1"/>
          <w:sz w:val="20"/>
          <w:szCs w:val="20"/>
        </w:rPr>
        <w:t xml:space="preserve">: Identify Flaws in the Optimizer - </w:t>
      </w:r>
      <w:r w:rsidRPr="003D4D65">
        <w:rPr>
          <w:rFonts w:asciiTheme="majorBidi" w:eastAsiaTheme="minorHAnsi" w:hAnsiTheme="majorBidi" w:cstheme="majorBidi"/>
          <w:color w:val="000000" w:themeColor="text1"/>
          <w:sz w:val="20"/>
          <w:szCs w:val="20"/>
        </w:rPr>
        <w:br/>
        <w:t xml:space="preserve">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Sankey for query</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s cardinality and estimated cardinality………………….……………</w:t>
      </w:r>
      <w:r w:rsidR="003D4D65" w:rsidRPr="003D4D65">
        <w:rPr>
          <w:rFonts w:asciiTheme="majorBidi" w:eastAsiaTheme="minorHAnsi" w:hAnsiTheme="majorBidi" w:cstheme="majorBidi"/>
          <w:color w:val="000000" w:themeColor="text1"/>
          <w:sz w:val="20"/>
          <w:szCs w:val="20"/>
        </w:rPr>
        <w:t>6</w:t>
      </w:r>
      <w:r w:rsidR="000976C5">
        <w:rPr>
          <w:rFonts w:asciiTheme="majorBidi" w:eastAsiaTheme="minorHAnsi" w:hAnsiTheme="majorBidi" w:cstheme="majorBidi"/>
          <w:color w:val="000000" w:themeColor="text1"/>
          <w:sz w:val="20"/>
          <w:szCs w:val="20"/>
        </w:rPr>
        <w:t>7</w:t>
      </w:r>
    </w:p>
    <w:p w14:paraId="12085E34" w14:textId="026A4935" w:rsidR="00166728" w:rsidRPr="003D4D65" w:rsidRDefault="00166728" w:rsidP="00166728">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Figure 4</w:t>
      </w:r>
      <w:r w:rsidR="00B51115" w:rsidRPr="003D4D65">
        <w:rPr>
          <w:rFonts w:asciiTheme="majorBidi" w:eastAsiaTheme="minorHAnsi" w:hAnsiTheme="majorBidi" w:cstheme="majorBidi"/>
          <w:color w:val="000000" w:themeColor="text1"/>
          <w:sz w:val="20"/>
          <w:szCs w:val="20"/>
        </w:rPr>
        <w:t>8</w:t>
      </w:r>
      <w:r w:rsidRPr="003D4D65">
        <w:rPr>
          <w:rFonts w:asciiTheme="majorBidi" w:eastAsiaTheme="minorHAnsi" w:hAnsiTheme="majorBidi" w:cstheme="majorBidi"/>
          <w:color w:val="000000" w:themeColor="text1"/>
          <w:sz w:val="20"/>
          <w:szCs w:val="20"/>
        </w:rPr>
        <w:t>: Identify Flaws in the Optimizer – Vacuum …………………………………………………………</w:t>
      </w:r>
      <w:r w:rsidR="003D4D65" w:rsidRPr="003D4D65">
        <w:rPr>
          <w:rFonts w:asciiTheme="majorBidi" w:eastAsiaTheme="minorHAnsi" w:hAnsiTheme="majorBidi" w:cstheme="majorBidi"/>
          <w:color w:val="000000" w:themeColor="text1"/>
          <w:sz w:val="20"/>
          <w:szCs w:val="20"/>
        </w:rPr>
        <w:t>6</w:t>
      </w:r>
      <w:r w:rsidR="000976C5">
        <w:rPr>
          <w:rFonts w:asciiTheme="majorBidi" w:eastAsiaTheme="minorHAnsi" w:hAnsiTheme="majorBidi" w:cstheme="majorBidi"/>
          <w:color w:val="000000" w:themeColor="text1"/>
          <w:sz w:val="20"/>
          <w:szCs w:val="20"/>
        </w:rPr>
        <w:t>7</w:t>
      </w:r>
    </w:p>
    <w:p w14:paraId="0E4B531A" w14:textId="3F16EFE8" w:rsidR="00166728" w:rsidRPr="003D4D65" w:rsidRDefault="00166728" w:rsidP="00166728">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Figure 4</w:t>
      </w:r>
      <w:r w:rsidR="00B51115" w:rsidRPr="003D4D65">
        <w:rPr>
          <w:rFonts w:asciiTheme="majorBidi" w:eastAsiaTheme="minorHAnsi" w:hAnsiTheme="majorBidi" w:cstheme="majorBidi"/>
          <w:color w:val="000000" w:themeColor="text1"/>
          <w:sz w:val="20"/>
          <w:szCs w:val="20"/>
        </w:rPr>
        <w:t>9</w:t>
      </w:r>
      <w:r w:rsidRPr="003D4D65">
        <w:rPr>
          <w:rFonts w:asciiTheme="majorBidi" w:eastAsiaTheme="minorHAnsi" w:hAnsiTheme="majorBidi" w:cstheme="majorBidi"/>
          <w:color w:val="000000" w:themeColor="text1"/>
          <w:sz w:val="20"/>
          <w:szCs w:val="20"/>
        </w:rPr>
        <w:t xml:space="preserve">: Identify Flaws in the Optimizer - </w:t>
      </w:r>
      <w:r w:rsidRPr="003D4D65">
        <w:rPr>
          <w:rFonts w:asciiTheme="majorBidi" w:eastAsiaTheme="minorHAnsi" w:hAnsiTheme="majorBidi" w:cstheme="majorBidi"/>
          <w:color w:val="000000" w:themeColor="text1"/>
          <w:sz w:val="20"/>
          <w:szCs w:val="20"/>
        </w:rPr>
        <w:br/>
        <w:t xml:space="preserve">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Sankey diagram for query</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s cardinality and estimated cardinality after vacuum………</w:t>
      </w:r>
      <w:r w:rsidR="003D4D65" w:rsidRPr="003D4D65">
        <w:rPr>
          <w:rFonts w:asciiTheme="majorBidi" w:eastAsiaTheme="minorHAnsi" w:hAnsiTheme="majorBidi" w:cstheme="majorBidi"/>
          <w:color w:val="000000" w:themeColor="text1"/>
          <w:sz w:val="20"/>
          <w:szCs w:val="20"/>
        </w:rPr>
        <w:t>6</w:t>
      </w:r>
      <w:r w:rsidR="000976C5">
        <w:rPr>
          <w:rFonts w:asciiTheme="majorBidi" w:eastAsiaTheme="minorHAnsi" w:hAnsiTheme="majorBidi" w:cstheme="majorBidi"/>
          <w:color w:val="000000" w:themeColor="text1"/>
          <w:sz w:val="20"/>
          <w:szCs w:val="20"/>
        </w:rPr>
        <w:t>8</w:t>
      </w:r>
    </w:p>
    <w:p w14:paraId="7ABFD606" w14:textId="55F9E0E0" w:rsidR="00166728" w:rsidRPr="003D4D65" w:rsidRDefault="00166728" w:rsidP="00166728">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B51115" w:rsidRPr="003D4D65">
        <w:rPr>
          <w:rFonts w:asciiTheme="majorBidi" w:eastAsiaTheme="minorHAnsi" w:hAnsiTheme="majorBidi" w:cstheme="majorBidi"/>
          <w:color w:val="000000" w:themeColor="text1"/>
          <w:sz w:val="20"/>
          <w:szCs w:val="20"/>
        </w:rPr>
        <w:t>50</w:t>
      </w:r>
      <w:r w:rsidRPr="003D4D65">
        <w:rPr>
          <w:rFonts w:asciiTheme="majorBidi" w:eastAsiaTheme="minorHAnsi" w:hAnsiTheme="majorBidi" w:cstheme="majorBidi"/>
          <w:color w:val="000000" w:themeColor="text1"/>
          <w:sz w:val="20"/>
          <w:szCs w:val="20"/>
        </w:rPr>
        <w:t>: Identify Performance Bottleneck in Multiple Queries -</w:t>
      </w:r>
      <w:r w:rsidRPr="003D4D65">
        <w:rPr>
          <w:rFonts w:asciiTheme="majorBidi" w:eastAsiaTheme="minorHAnsi" w:hAnsiTheme="majorBidi" w:cstheme="majorBidi"/>
          <w:color w:val="000000" w:themeColor="text1"/>
          <w:sz w:val="20"/>
          <w:szCs w:val="20"/>
        </w:rPr>
        <w:br/>
        <w:t xml:space="preserve">                 Modifications to the parsing algorithm for multiple queries ……….………………………………</w:t>
      </w:r>
      <w:r w:rsidR="000976C5">
        <w:rPr>
          <w:rFonts w:asciiTheme="majorBidi" w:eastAsiaTheme="minorHAnsi" w:hAnsiTheme="majorBidi" w:cstheme="majorBidi"/>
          <w:color w:val="000000" w:themeColor="text1"/>
          <w:sz w:val="20"/>
          <w:szCs w:val="20"/>
        </w:rPr>
        <w:t>69</w:t>
      </w:r>
    </w:p>
    <w:p w14:paraId="74917F63" w14:textId="6E34D04F" w:rsidR="002F05EA" w:rsidRPr="003D4D65" w:rsidRDefault="00166728" w:rsidP="00166728">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Figure 5</w:t>
      </w:r>
      <w:r w:rsidR="00B51115" w:rsidRPr="003D4D65">
        <w:rPr>
          <w:rFonts w:asciiTheme="majorBidi" w:eastAsiaTheme="minorHAnsi" w:hAnsiTheme="majorBidi" w:cstheme="majorBidi"/>
          <w:color w:val="000000" w:themeColor="text1"/>
          <w:sz w:val="20"/>
          <w:szCs w:val="20"/>
        </w:rPr>
        <w:t>1</w:t>
      </w:r>
      <w:r w:rsidRPr="003D4D65">
        <w:rPr>
          <w:rFonts w:asciiTheme="majorBidi" w:eastAsiaTheme="minorHAnsi" w:hAnsiTheme="majorBidi" w:cstheme="majorBidi"/>
          <w:color w:val="000000" w:themeColor="text1"/>
          <w:sz w:val="20"/>
          <w:szCs w:val="20"/>
        </w:rPr>
        <w:t>: Identify Performance Bottleneck in Multiple Queries -</w:t>
      </w:r>
      <w:r w:rsidRPr="003D4D65">
        <w:rPr>
          <w:rFonts w:asciiTheme="majorBidi" w:eastAsiaTheme="minorHAnsi" w:hAnsiTheme="majorBidi" w:cstheme="majorBidi"/>
          <w:color w:val="000000" w:themeColor="text1"/>
          <w:sz w:val="20"/>
          <w:szCs w:val="20"/>
        </w:rPr>
        <w:br/>
        <w:t xml:space="preserve">                 Modifications to the visualization algorithm for multiple queries visualizations……………</w:t>
      </w:r>
      <w:proofErr w:type="gramStart"/>
      <w:r w:rsidRPr="003D4D65">
        <w:rPr>
          <w:rFonts w:asciiTheme="majorBidi" w:eastAsiaTheme="minorHAnsi" w:hAnsiTheme="majorBidi" w:cstheme="majorBidi"/>
          <w:color w:val="000000" w:themeColor="text1"/>
          <w:sz w:val="20"/>
          <w:szCs w:val="20"/>
        </w:rPr>
        <w:t>…..</w:t>
      </w:r>
      <w:proofErr w:type="gramEnd"/>
      <w:r w:rsidRPr="003D4D65">
        <w:rPr>
          <w:rFonts w:asciiTheme="majorBidi" w:eastAsiaTheme="minorHAnsi" w:hAnsiTheme="majorBidi" w:cstheme="majorBidi"/>
          <w:color w:val="000000" w:themeColor="text1"/>
          <w:sz w:val="20"/>
          <w:szCs w:val="20"/>
        </w:rPr>
        <w:t>…</w:t>
      </w:r>
      <w:r w:rsidR="003D4D65" w:rsidRPr="003D4D65">
        <w:rPr>
          <w:rFonts w:asciiTheme="majorBidi" w:eastAsiaTheme="minorHAnsi" w:hAnsiTheme="majorBidi" w:cstheme="majorBidi"/>
          <w:color w:val="000000" w:themeColor="text1"/>
          <w:sz w:val="20"/>
          <w:szCs w:val="20"/>
        </w:rPr>
        <w:t>7</w:t>
      </w:r>
      <w:r w:rsidR="000976C5">
        <w:rPr>
          <w:rFonts w:asciiTheme="majorBidi" w:eastAsiaTheme="minorHAnsi" w:hAnsiTheme="majorBidi" w:cstheme="majorBidi"/>
          <w:color w:val="000000" w:themeColor="text1"/>
          <w:sz w:val="20"/>
          <w:szCs w:val="20"/>
        </w:rPr>
        <w:t>0</w:t>
      </w:r>
    </w:p>
    <w:p w14:paraId="28F65DF0" w14:textId="6DFE7A2F"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166728" w:rsidRPr="003D4D65">
        <w:rPr>
          <w:rFonts w:asciiTheme="majorBidi" w:eastAsiaTheme="minorHAnsi" w:hAnsiTheme="majorBidi" w:cstheme="majorBidi"/>
          <w:color w:val="000000" w:themeColor="text1"/>
          <w:sz w:val="20"/>
          <w:szCs w:val="20"/>
        </w:rPr>
        <w:t>5</w:t>
      </w:r>
      <w:r w:rsidR="00B51115" w:rsidRPr="003D4D65">
        <w:rPr>
          <w:rFonts w:asciiTheme="majorBidi" w:eastAsiaTheme="minorHAnsi" w:hAnsiTheme="majorBidi" w:cstheme="majorBidi"/>
          <w:color w:val="000000" w:themeColor="text1"/>
          <w:sz w:val="20"/>
          <w:szCs w:val="20"/>
        </w:rPr>
        <w:t>2</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Performance Bottleneck in Multiple Queries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Query 1 </w:t>
      </w:r>
      <w:r w:rsidR="00A91C5A" w:rsidRPr="003D4D65">
        <w:rPr>
          <w:rFonts w:asciiTheme="majorBidi" w:eastAsiaTheme="minorHAnsi" w:hAnsiTheme="majorBidi" w:cstheme="majorBidi"/>
          <w:color w:val="000000" w:themeColor="text1"/>
          <w:sz w:val="20"/>
          <w:szCs w:val="20"/>
        </w:rPr>
        <w:t>……………………………</w:t>
      </w:r>
      <w:r w:rsidR="00166728" w:rsidRPr="003D4D65">
        <w:rPr>
          <w:rFonts w:asciiTheme="majorBidi" w:eastAsiaTheme="minorHAnsi" w:hAnsiTheme="majorBidi" w:cstheme="majorBidi"/>
          <w:color w:val="000000" w:themeColor="text1"/>
          <w:sz w:val="20"/>
          <w:szCs w:val="20"/>
        </w:rPr>
        <w:t>.</w:t>
      </w:r>
      <w:r w:rsidR="00A91C5A" w:rsidRPr="003D4D65">
        <w:rPr>
          <w:rFonts w:asciiTheme="majorBidi" w:eastAsiaTheme="minorHAnsi" w:hAnsiTheme="majorBidi" w:cstheme="majorBidi"/>
          <w:color w:val="000000" w:themeColor="text1"/>
          <w:sz w:val="20"/>
          <w:szCs w:val="20"/>
        </w:rPr>
        <w:t>……</w:t>
      </w:r>
      <w:r w:rsidR="003D4D65" w:rsidRPr="003D4D65">
        <w:rPr>
          <w:rFonts w:asciiTheme="majorBidi" w:eastAsiaTheme="minorHAnsi" w:hAnsiTheme="majorBidi" w:cstheme="majorBidi"/>
          <w:color w:val="000000" w:themeColor="text1"/>
          <w:sz w:val="20"/>
          <w:szCs w:val="20"/>
        </w:rPr>
        <w:t>7</w:t>
      </w:r>
      <w:r w:rsidR="000976C5">
        <w:rPr>
          <w:rFonts w:asciiTheme="majorBidi" w:eastAsiaTheme="minorHAnsi" w:hAnsiTheme="majorBidi" w:cstheme="majorBidi"/>
          <w:color w:val="000000" w:themeColor="text1"/>
          <w:sz w:val="20"/>
          <w:szCs w:val="20"/>
        </w:rPr>
        <w:t>0</w:t>
      </w:r>
    </w:p>
    <w:p w14:paraId="0E7E83C7" w14:textId="56A25449"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166728" w:rsidRPr="003D4D65">
        <w:rPr>
          <w:rFonts w:asciiTheme="majorBidi" w:eastAsiaTheme="minorHAnsi" w:hAnsiTheme="majorBidi" w:cstheme="majorBidi"/>
          <w:color w:val="000000" w:themeColor="text1"/>
          <w:sz w:val="20"/>
          <w:szCs w:val="20"/>
        </w:rPr>
        <w:t>5</w:t>
      </w:r>
      <w:r w:rsidR="00B51115" w:rsidRPr="003D4D65">
        <w:rPr>
          <w:rFonts w:asciiTheme="majorBidi" w:eastAsiaTheme="minorHAnsi" w:hAnsiTheme="majorBidi" w:cstheme="majorBidi"/>
          <w:color w:val="000000" w:themeColor="text1"/>
          <w:sz w:val="20"/>
          <w:szCs w:val="20"/>
        </w:rPr>
        <w:t>3</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Performance Bottleneck in Multiple Queries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Query 2 </w:t>
      </w:r>
      <w:r w:rsidR="00A91C5A" w:rsidRPr="003D4D65">
        <w:rPr>
          <w:rFonts w:asciiTheme="majorBidi" w:eastAsiaTheme="minorHAnsi" w:hAnsiTheme="majorBidi" w:cstheme="majorBidi"/>
          <w:color w:val="000000" w:themeColor="text1"/>
          <w:sz w:val="20"/>
          <w:szCs w:val="20"/>
        </w:rPr>
        <w:t>……………………………</w:t>
      </w:r>
      <w:r w:rsidR="00166728" w:rsidRPr="003D4D65">
        <w:rPr>
          <w:rFonts w:asciiTheme="majorBidi" w:eastAsiaTheme="minorHAnsi" w:hAnsiTheme="majorBidi" w:cstheme="majorBidi"/>
          <w:color w:val="000000" w:themeColor="text1"/>
          <w:sz w:val="20"/>
          <w:szCs w:val="20"/>
        </w:rPr>
        <w:t>.</w:t>
      </w:r>
      <w:r w:rsidR="00A91C5A" w:rsidRPr="003D4D65">
        <w:rPr>
          <w:rFonts w:asciiTheme="majorBidi" w:eastAsiaTheme="minorHAnsi" w:hAnsiTheme="majorBidi" w:cstheme="majorBidi"/>
          <w:color w:val="000000" w:themeColor="text1"/>
          <w:sz w:val="20"/>
          <w:szCs w:val="20"/>
        </w:rPr>
        <w:t>……</w:t>
      </w:r>
      <w:r w:rsidR="003D4D65" w:rsidRPr="003D4D65">
        <w:rPr>
          <w:rFonts w:asciiTheme="majorBidi" w:eastAsiaTheme="minorHAnsi" w:hAnsiTheme="majorBidi" w:cstheme="majorBidi"/>
          <w:color w:val="000000" w:themeColor="text1"/>
          <w:sz w:val="20"/>
          <w:szCs w:val="20"/>
        </w:rPr>
        <w:t>7</w:t>
      </w:r>
      <w:r w:rsidR="000976C5">
        <w:rPr>
          <w:rFonts w:asciiTheme="majorBidi" w:eastAsiaTheme="minorHAnsi" w:hAnsiTheme="majorBidi" w:cstheme="majorBidi"/>
          <w:color w:val="000000" w:themeColor="text1"/>
          <w:sz w:val="20"/>
          <w:szCs w:val="20"/>
        </w:rPr>
        <w:t>0</w:t>
      </w:r>
    </w:p>
    <w:p w14:paraId="269216A0" w14:textId="2C884E0F"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166728" w:rsidRPr="003D4D65">
        <w:rPr>
          <w:rFonts w:asciiTheme="majorBidi" w:eastAsiaTheme="minorHAnsi" w:hAnsiTheme="majorBidi" w:cstheme="majorBidi"/>
          <w:color w:val="000000" w:themeColor="text1"/>
          <w:sz w:val="20"/>
          <w:szCs w:val="20"/>
        </w:rPr>
        <w:t>5</w:t>
      </w:r>
      <w:r w:rsidR="00B51115" w:rsidRPr="003D4D65">
        <w:rPr>
          <w:rFonts w:asciiTheme="majorBidi" w:eastAsiaTheme="minorHAnsi" w:hAnsiTheme="majorBidi" w:cstheme="majorBidi"/>
          <w:color w:val="000000" w:themeColor="text1"/>
          <w:sz w:val="20"/>
          <w:szCs w:val="20"/>
        </w:rPr>
        <w:t>4</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Performance Bottleneck in Multiple Queries - </w:t>
      </w:r>
      <w:r w:rsidR="00166728" w:rsidRPr="003D4D65">
        <w:rPr>
          <w:rFonts w:asciiTheme="majorBidi" w:eastAsiaTheme="minorHAnsi" w:hAnsiTheme="majorBidi" w:cstheme="majorBidi"/>
          <w:color w:val="000000" w:themeColor="text1"/>
          <w:sz w:val="20"/>
          <w:szCs w:val="20"/>
        </w:rPr>
        <w:br/>
        <w:t xml:space="preserve">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Sankey for quer</w:t>
      </w:r>
      <w:r w:rsidR="002F05EA" w:rsidRPr="003D4D65">
        <w:rPr>
          <w:rFonts w:asciiTheme="majorBidi" w:eastAsiaTheme="minorHAnsi" w:hAnsiTheme="majorBidi" w:cstheme="majorBidi"/>
          <w:color w:val="000000" w:themeColor="text1"/>
          <w:sz w:val="20"/>
          <w:szCs w:val="20"/>
        </w:rPr>
        <w:t>ies</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cardinality </w:t>
      </w:r>
      <w:r w:rsidR="00A91C5A" w:rsidRPr="003D4D65">
        <w:rPr>
          <w:rFonts w:asciiTheme="majorBidi" w:eastAsiaTheme="minorHAnsi" w:hAnsiTheme="majorBidi" w:cstheme="majorBidi"/>
          <w:color w:val="000000" w:themeColor="text1"/>
          <w:sz w:val="20"/>
          <w:szCs w:val="20"/>
        </w:rPr>
        <w:t>………</w:t>
      </w:r>
      <w:r w:rsidR="00166728" w:rsidRPr="003D4D65">
        <w:rPr>
          <w:rFonts w:asciiTheme="majorBidi" w:eastAsiaTheme="minorHAnsi" w:hAnsiTheme="majorBidi" w:cstheme="majorBidi"/>
          <w:color w:val="000000" w:themeColor="text1"/>
          <w:sz w:val="20"/>
          <w:szCs w:val="20"/>
        </w:rPr>
        <w:t>……………………………………………</w:t>
      </w:r>
      <w:proofErr w:type="gramStart"/>
      <w:r w:rsidR="00166728" w:rsidRPr="003D4D65">
        <w:rPr>
          <w:rFonts w:asciiTheme="majorBidi" w:eastAsiaTheme="minorHAnsi" w:hAnsiTheme="majorBidi" w:cstheme="majorBidi"/>
          <w:color w:val="000000" w:themeColor="text1"/>
          <w:sz w:val="20"/>
          <w:szCs w:val="20"/>
        </w:rPr>
        <w:t>….</w:t>
      </w:r>
      <w:r w:rsidR="00A91C5A" w:rsidRPr="003D4D65">
        <w:rPr>
          <w:rFonts w:asciiTheme="majorBidi" w:eastAsiaTheme="minorHAnsi" w:hAnsiTheme="majorBidi" w:cstheme="majorBidi"/>
          <w:color w:val="000000" w:themeColor="text1"/>
          <w:sz w:val="20"/>
          <w:szCs w:val="20"/>
        </w:rPr>
        <w:t>.</w:t>
      </w:r>
      <w:proofErr w:type="gramEnd"/>
      <w:r w:rsidR="003D4D65" w:rsidRPr="003D4D65">
        <w:rPr>
          <w:rFonts w:asciiTheme="majorBidi" w:eastAsiaTheme="minorHAnsi" w:hAnsiTheme="majorBidi" w:cstheme="majorBidi"/>
          <w:color w:val="000000" w:themeColor="text1"/>
          <w:sz w:val="20"/>
          <w:szCs w:val="20"/>
        </w:rPr>
        <w:t>7</w:t>
      </w:r>
      <w:r w:rsidR="006343DA">
        <w:rPr>
          <w:rFonts w:asciiTheme="majorBidi" w:eastAsiaTheme="minorHAnsi" w:hAnsiTheme="majorBidi" w:cstheme="majorBidi"/>
          <w:color w:val="000000" w:themeColor="text1"/>
          <w:sz w:val="20"/>
          <w:szCs w:val="20"/>
        </w:rPr>
        <w:t>1</w:t>
      </w:r>
    </w:p>
    <w:p w14:paraId="4D7ACDD8" w14:textId="0427719D"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166728" w:rsidRPr="003D4D65">
        <w:rPr>
          <w:rFonts w:asciiTheme="majorBidi" w:eastAsiaTheme="minorHAnsi" w:hAnsiTheme="majorBidi" w:cstheme="majorBidi"/>
          <w:color w:val="000000" w:themeColor="text1"/>
          <w:sz w:val="20"/>
          <w:szCs w:val="20"/>
        </w:rPr>
        <w:t>5</w:t>
      </w:r>
      <w:r w:rsidR="00B51115" w:rsidRPr="003D4D65">
        <w:rPr>
          <w:rFonts w:asciiTheme="majorBidi" w:eastAsiaTheme="minorHAnsi" w:hAnsiTheme="majorBidi" w:cstheme="majorBidi"/>
          <w:color w:val="000000" w:themeColor="text1"/>
          <w:sz w:val="20"/>
          <w:szCs w:val="20"/>
        </w:rPr>
        <w:t>5</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Performance Bottleneck in Multiple Queries - </w:t>
      </w:r>
      <w:r w:rsidR="00166728" w:rsidRPr="003D4D65">
        <w:rPr>
          <w:rFonts w:asciiTheme="majorBidi" w:eastAsiaTheme="minorHAnsi" w:hAnsiTheme="majorBidi" w:cstheme="majorBidi"/>
          <w:color w:val="000000" w:themeColor="text1"/>
          <w:sz w:val="20"/>
          <w:szCs w:val="20"/>
        </w:rPr>
        <w:br/>
        <w:t xml:space="preserve">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Sankey for quer</w:t>
      </w:r>
      <w:r w:rsidR="002F05EA" w:rsidRPr="003D4D65">
        <w:rPr>
          <w:rFonts w:asciiTheme="majorBidi" w:eastAsiaTheme="minorHAnsi" w:hAnsiTheme="majorBidi" w:cstheme="majorBidi"/>
          <w:color w:val="000000" w:themeColor="text1"/>
          <w:sz w:val="20"/>
          <w:szCs w:val="20"/>
        </w:rPr>
        <w:t>ies</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duration </w:t>
      </w:r>
      <w:r w:rsidR="00A91C5A" w:rsidRPr="003D4D65">
        <w:rPr>
          <w:rFonts w:asciiTheme="majorBidi" w:eastAsiaTheme="minorHAnsi" w:hAnsiTheme="majorBidi" w:cstheme="majorBidi"/>
          <w:color w:val="000000" w:themeColor="text1"/>
          <w:sz w:val="20"/>
          <w:szCs w:val="20"/>
        </w:rPr>
        <w:t>………………</w:t>
      </w:r>
      <w:r w:rsidR="00166728" w:rsidRPr="003D4D65">
        <w:rPr>
          <w:rFonts w:asciiTheme="majorBidi" w:eastAsiaTheme="minorHAnsi" w:hAnsiTheme="majorBidi" w:cstheme="majorBidi"/>
          <w:color w:val="000000" w:themeColor="text1"/>
          <w:sz w:val="20"/>
          <w:szCs w:val="20"/>
        </w:rPr>
        <w:t>…………………………………</w:t>
      </w:r>
      <w:r w:rsidR="00A91C5A" w:rsidRPr="003D4D65">
        <w:rPr>
          <w:rFonts w:asciiTheme="majorBidi" w:eastAsiaTheme="minorHAnsi" w:hAnsiTheme="majorBidi" w:cstheme="majorBidi"/>
          <w:color w:val="000000" w:themeColor="text1"/>
          <w:sz w:val="20"/>
          <w:szCs w:val="20"/>
        </w:rPr>
        <w:t>……….</w:t>
      </w:r>
      <w:r w:rsidR="003D4D65" w:rsidRPr="003D4D65">
        <w:rPr>
          <w:rFonts w:asciiTheme="majorBidi" w:eastAsiaTheme="minorHAnsi" w:hAnsiTheme="majorBidi" w:cstheme="majorBidi"/>
          <w:color w:val="000000" w:themeColor="text1"/>
          <w:sz w:val="20"/>
          <w:szCs w:val="20"/>
        </w:rPr>
        <w:t>7</w:t>
      </w:r>
      <w:r w:rsidR="006343DA">
        <w:rPr>
          <w:rFonts w:asciiTheme="majorBidi" w:eastAsiaTheme="minorHAnsi" w:hAnsiTheme="majorBidi" w:cstheme="majorBidi"/>
          <w:color w:val="000000" w:themeColor="text1"/>
          <w:sz w:val="20"/>
          <w:szCs w:val="20"/>
        </w:rPr>
        <w:t>2</w:t>
      </w:r>
    </w:p>
    <w:p w14:paraId="7B37A983" w14:textId="783E578B"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166728" w:rsidRPr="003D4D65">
        <w:rPr>
          <w:rFonts w:asciiTheme="majorBidi" w:eastAsiaTheme="minorHAnsi" w:hAnsiTheme="majorBidi" w:cstheme="majorBidi"/>
          <w:color w:val="000000" w:themeColor="text1"/>
          <w:sz w:val="20"/>
          <w:szCs w:val="20"/>
        </w:rPr>
        <w:t>5</w:t>
      </w:r>
      <w:r w:rsidR="00B51115" w:rsidRPr="003D4D65">
        <w:rPr>
          <w:rFonts w:asciiTheme="majorBidi" w:eastAsiaTheme="minorHAnsi" w:hAnsiTheme="majorBidi" w:cstheme="majorBidi"/>
          <w:color w:val="000000" w:themeColor="text1"/>
          <w:sz w:val="20"/>
          <w:szCs w:val="20"/>
        </w:rPr>
        <w:t>6</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Performance Bottleneck in Multiple Queries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Crew Index creation </w:t>
      </w:r>
      <w:r w:rsidR="00A91C5A"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w:t>
      </w:r>
      <w:r w:rsidR="00A91C5A"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 xml:space="preserve">… </w:t>
      </w:r>
      <w:r w:rsidR="003D4D65" w:rsidRPr="003D4D65">
        <w:rPr>
          <w:rFonts w:asciiTheme="majorBidi" w:eastAsiaTheme="minorHAnsi" w:hAnsiTheme="majorBidi" w:cstheme="majorBidi"/>
          <w:color w:val="000000" w:themeColor="text1"/>
          <w:sz w:val="20"/>
          <w:szCs w:val="20"/>
        </w:rPr>
        <w:t>7</w:t>
      </w:r>
      <w:r w:rsidR="006343DA">
        <w:rPr>
          <w:rFonts w:asciiTheme="majorBidi" w:eastAsiaTheme="minorHAnsi" w:hAnsiTheme="majorBidi" w:cstheme="majorBidi"/>
          <w:color w:val="000000" w:themeColor="text1"/>
          <w:sz w:val="20"/>
          <w:szCs w:val="20"/>
        </w:rPr>
        <w:t>2</w:t>
      </w:r>
    </w:p>
    <w:p w14:paraId="216F02D3" w14:textId="0AB16297" w:rsidR="005C43C1" w:rsidRPr="003D4D65" w:rsidRDefault="005C43C1" w:rsidP="00166728">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166728" w:rsidRPr="003D4D65">
        <w:rPr>
          <w:rFonts w:asciiTheme="majorBidi" w:eastAsiaTheme="minorHAnsi" w:hAnsiTheme="majorBidi" w:cstheme="majorBidi"/>
          <w:color w:val="000000" w:themeColor="text1"/>
          <w:sz w:val="20"/>
          <w:szCs w:val="20"/>
        </w:rPr>
        <w:t>5</w:t>
      </w:r>
      <w:r w:rsidR="00B51115" w:rsidRPr="003D4D65">
        <w:rPr>
          <w:rFonts w:asciiTheme="majorBidi" w:eastAsiaTheme="minorHAnsi" w:hAnsiTheme="majorBidi" w:cstheme="majorBidi"/>
          <w:color w:val="000000" w:themeColor="text1"/>
          <w:sz w:val="20"/>
          <w:szCs w:val="20"/>
        </w:rPr>
        <w:t>7</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Performance Bottleneck in Multiple Queries - </w:t>
      </w:r>
      <w:r w:rsidR="00166728" w:rsidRPr="003D4D65">
        <w:rPr>
          <w:rFonts w:asciiTheme="majorBidi" w:eastAsiaTheme="minorHAnsi" w:hAnsiTheme="majorBidi" w:cstheme="majorBidi"/>
          <w:color w:val="000000" w:themeColor="text1"/>
          <w:sz w:val="20"/>
          <w:szCs w:val="20"/>
        </w:rPr>
        <w:br/>
        <w:t xml:space="preserve">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Sankey </w:t>
      </w:r>
      <w:r w:rsidR="002F05EA" w:rsidRPr="003D4D65">
        <w:rPr>
          <w:rFonts w:asciiTheme="majorBidi" w:eastAsiaTheme="minorHAnsi" w:hAnsiTheme="majorBidi" w:cstheme="majorBidi"/>
          <w:color w:val="000000" w:themeColor="text1"/>
          <w:sz w:val="20"/>
          <w:szCs w:val="20"/>
        </w:rPr>
        <w:t>for queries</w:t>
      </w:r>
      <w:r w:rsidR="00ED2B47">
        <w:rPr>
          <w:rFonts w:asciiTheme="majorBidi" w:eastAsiaTheme="minorHAnsi" w:hAnsiTheme="majorBidi" w:cstheme="majorBidi"/>
          <w:color w:val="000000" w:themeColor="text1"/>
          <w:sz w:val="20"/>
          <w:szCs w:val="20"/>
        </w:rPr>
        <w:t>’</w:t>
      </w:r>
      <w:r w:rsidR="00166728" w:rsidRPr="003D4D65">
        <w:rPr>
          <w:rFonts w:asciiTheme="majorBidi" w:eastAsiaTheme="minorHAnsi" w:hAnsiTheme="majorBidi" w:cstheme="majorBidi"/>
          <w:color w:val="000000" w:themeColor="text1"/>
          <w:sz w:val="20"/>
          <w:szCs w:val="20"/>
        </w:rPr>
        <w:t xml:space="preserve"> </w:t>
      </w:r>
      <w:r w:rsidRPr="003D4D65">
        <w:rPr>
          <w:rFonts w:asciiTheme="majorBidi" w:eastAsiaTheme="minorHAnsi" w:hAnsiTheme="majorBidi" w:cstheme="majorBidi"/>
          <w:color w:val="000000" w:themeColor="text1"/>
          <w:sz w:val="20"/>
          <w:szCs w:val="20"/>
        </w:rPr>
        <w:t>duration with Crew inde</w:t>
      </w:r>
      <w:r w:rsidR="002F05EA" w:rsidRPr="003D4D65">
        <w:rPr>
          <w:rFonts w:asciiTheme="majorBidi" w:eastAsiaTheme="minorHAnsi" w:hAnsiTheme="majorBidi" w:cstheme="majorBidi"/>
          <w:color w:val="000000" w:themeColor="text1"/>
          <w:sz w:val="20"/>
          <w:szCs w:val="20"/>
        </w:rPr>
        <w:t>x</w:t>
      </w:r>
      <w:r w:rsidR="00A91C5A" w:rsidRPr="003D4D65">
        <w:rPr>
          <w:rFonts w:asciiTheme="majorBidi" w:eastAsiaTheme="minorHAnsi" w:hAnsiTheme="majorBidi" w:cstheme="majorBidi"/>
          <w:color w:val="000000" w:themeColor="text1"/>
          <w:sz w:val="20"/>
          <w:szCs w:val="20"/>
        </w:rPr>
        <w:t>…………</w:t>
      </w:r>
      <w:r w:rsidR="00166728"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w:t>
      </w:r>
      <w:r w:rsidR="00166728" w:rsidRPr="003D4D65">
        <w:rPr>
          <w:rFonts w:asciiTheme="majorBidi" w:eastAsiaTheme="minorHAnsi" w:hAnsiTheme="majorBidi" w:cstheme="majorBidi"/>
          <w:color w:val="000000" w:themeColor="text1"/>
          <w:sz w:val="20"/>
          <w:szCs w:val="20"/>
        </w:rPr>
        <w:t>….</w:t>
      </w:r>
      <w:r w:rsidR="003D4D65" w:rsidRPr="003D4D65">
        <w:rPr>
          <w:rFonts w:asciiTheme="majorBidi" w:eastAsiaTheme="minorHAnsi" w:hAnsiTheme="majorBidi" w:cstheme="majorBidi"/>
          <w:color w:val="000000" w:themeColor="text1"/>
          <w:sz w:val="20"/>
          <w:szCs w:val="20"/>
        </w:rPr>
        <w:t>7</w:t>
      </w:r>
      <w:r w:rsidR="006343DA">
        <w:rPr>
          <w:rFonts w:asciiTheme="majorBidi" w:eastAsiaTheme="minorHAnsi" w:hAnsiTheme="majorBidi" w:cstheme="majorBidi"/>
          <w:color w:val="000000" w:themeColor="text1"/>
          <w:sz w:val="20"/>
          <w:szCs w:val="20"/>
        </w:rPr>
        <w:t>3</w:t>
      </w:r>
    </w:p>
    <w:p w14:paraId="3ACC126C" w14:textId="521FEE55"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166728" w:rsidRPr="003D4D65">
        <w:rPr>
          <w:rFonts w:asciiTheme="majorBidi" w:eastAsiaTheme="minorHAnsi" w:hAnsiTheme="majorBidi" w:cstheme="majorBidi"/>
          <w:color w:val="000000" w:themeColor="text1"/>
          <w:sz w:val="20"/>
          <w:szCs w:val="20"/>
        </w:rPr>
        <w:t>5</w:t>
      </w:r>
      <w:r w:rsidR="00B51115" w:rsidRPr="003D4D65">
        <w:rPr>
          <w:rFonts w:asciiTheme="majorBidi" w:eastAsiaTheme="minorHAnsi" w:hAnsiTheme="majorBidi" w:cstheme="majorBidi"/>
          <w:color w:val="000000" w:themeColor="text1"/>
          <w:sz w:val="20"/>
          <w:szCs w:val="20"/>
        </w:rPr>
        <w:t>8</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Performance Bottleneck in Multiple Queries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Titles Index creation </w:t>
      </w:r>
      <w:r w:rsidR="00A91C5A"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w:t>
      </w:r>
      <w:r w:rsidR="003D4D65" w:rsidRPr="003D4D65">
        <w:rPr>
          <w:rFonts w:asciiTheme="majorBidi" w:eastAsiaTheme="minorHAnsi" w:hAnsiTheme="majorBidi" w:cstheme="majorBidi"/>
          <w:color w:val="000000" w:themeColor="text1"/>
          <w:sz w:val="20"/>
          <w:szCs w:val="20"/>
        </w:rPr>
        <w:t>7</w:t>
      </w:r>
      <w:r w:rsidR="006343DA">
        <w:rPr>
          <w:rFonts w:asciiTheme="majorBidi" w:eastAsiaTheme="minorHAnsi" w:hAnsiTheme="majorBidi" w:cstheme="majorBidi"/>
          <w:color w:val="000000" w:themeColor="text1"/>
          <w:sz w:val="20"/>
          <w:szCs w:val="20"/>
        </w:rPr>
        <w:t>3</w:t>
      </w:r>
    </w:p>
    <w:p w14:paraId="05B82E9B" w14:textId="4F10C78E" w:rsidR="005C43C1" w:rsidRPr="003D4D65" w:rsidRDefault="005C43C1" w:rsidP="00D86E0D">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166728" w:rsidRPr="003D4D65">
        <w:rPr>
          <w:rFonts w:asciiTheme="majorBidi" w:eastAsiaTheme="minorHAnsi" w:hAnsiTheme="majorBidi" w:cstheme="majorBidi"/>
          <w:color w:val="000000" w:themeColor="text1"/>
          <w:sz w:val="20"/>
          <w:szCs w:val="20"/>
        </w:rPr>
        <w:t>5</w:t>
      </w:r>
      <w:r w:rsidR="00B51115" w:rsidRPr="003D4D65">
        <w:rPr>
          <w:rFonts w:asciiTheme="majorBidi" w:eastAsiaTheme="minorHAnsi" w:hAnsiTheme="majorBidi" w:cstheme="majorBidi"/>
          <w:color w:val="000000" w:themeColor="text1"/>
          <w:sz w:val="20"/>
          <w:szCs w:val="20"/>
        </w:rPr>
        <w:t>9</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Identify Performance Bottleneck in Multiple Queries - </w:t>
      </w:r>
      <w:r w:rsidR="00166728" w:rsidRPr="003D4D65">
        <w:rPr>
          <w:rFonts w:asciiTheme="majorBidi" w:eastAsiaTheme="minorHAnsi" w:hAnsiTheme="majorBidi" w:cstheme="majorBidi"/>
          <w:color w:val="000000" w:themeColor="text1"/>
          <w:sz w:val="20"/>
          <w:szCs w:val="20"/>
        </w:rPr>
        <w:br/>
        <w:t xml:space="preserve">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Sankey for quer</w:t>
      </w:r>
      <w:r w:rsidR="002F05EA" w:rsidRPr="003D4D65">
        <w:rPr>
          <w:rFonts w:asciiTheme="majorBidi" w:eastAsiaTheme="minorHAnsi" w:hAnsiTheme="majorBidi" w:cstheme="majorBidi"/>
          <w:color w:val="000000" w:themeColor="text1"/>
          <w:sz w:val="20"/>
          <w:szCs w:val="20"/>
        </w:rPr>
        <w:t>ies’</w:t>
      </w:r>
      <w:r w:rsidRPr="003D4D65">
        <w:rPr>
          <w:rFonts w:asciiTheme="majorBidi" w:eastAsiaTheme="minorHAnsi" w:hAnsiTheme="majorBidi" w:cstheme="majorBidi"/>
          <w:color w:val="000000" w:themeColor="text1"/>
          <w:sz w:val="20"/>
          <w:szCs w:val="20"/>
        </w:rPr>
        <w:t xml:space="preserve"> duration with Title index </w:t>
      </w:r>
      <w:r w:rsidR="00A91C5A" w:rsidRPr="003D4D65">
        <w:rPr>
          <w:rFonts w:asciiTheme="majorBidi" w:eastAsiaTheme="minorHAnsi" w:hAnsiTheme="majorBidi" w:cstheme="majorBidi"/>
          <w:color w:val="000000" w:themeColor="text1"/>
          <w:sz w:val="20"/>
          <w:szCs w:val="20"/>
        </w:rPr>
        <w:t>…</w:t>
      </w:r>
      <w:r w:rsidR="00166728"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w:t>
      </w:r>
      <w:r w:rsidR="003D4D65" w:rsidRPr="003D4D65">
        <w:rPr>
          <w:rFonts w:asciiTheme="majorBidi" w:eastAsiaTheme="minorHAnsi" w:hAnsiTheme="majorBidi" w:cstheme="majorBidi"/>
          <w:color w:val="000000" w:themeColor="text1"/>
          <w:sz w:val="20"/>
          <w:szCs w:val="20"/>
        </w:rPr>
        <w:t>7</w:t>
      </w:r>
      <w:r w:rsidR="006343DA">
        <w:rPr>
          <w:rFonts w:asciiTheme="majorBidi" w:eastAsiaTheme="minorHAnsi" w:hAnsiTheme="majorBidi" w:cstheme="majorBidi"/>
          <w:color w:val="000000" w:themeColor="text1"/>
          <w:sz w:val="20"/>
          <w:szCs w:val="20"/>
        </w:rPr>
        <w:t>4</w:t>
      </w:r>
    </w:p>
    <w:p w14:paraId="1F1018A8" w14:textId="2E07048D"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B51115" w:rsidRPr="003D4D65">
        <w:rPr>
          <w:rFonts w:asciiTheme="majorBidi" w:eastAsiaTheme="minorHAnsi" w:hAnsiTheme="majorBidi" w:cstheme="majorBidi"/>
          <w:color w:val="000000" w:themeColor="text1"/>
          <w:sz w:val="20"/>
          <w:szCs w:val="20"/>
        </w:rPr>
        <w:t>60</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When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won’t help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Skew problems </w:t>
      </w:r>
      <w:r w:rsidR="00A91C5A"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w:t>
      </w:r>
      <w:r w:rsidR="003D4D65" w:rsidRPr="003D4D65">
        <w:rPr>
          <w:rFonts w:asciiTheme="majorBidi" w:eastAsiaTheme="minorHAnsi" w:hAnsiTheme="majorBidi" w:cstheme="majorBidi"/>
          <w:color w:val="000000" w:themeColor="text1"/>
          <w:sz w:val="20"/>
          <w:szCs w:val="20"/>
        </w:rPr>
        <w:t>7</w:t>
      </w:r>
      <w:r w:rsidR="006343DA">
        <w:rPr>
          <w:rFonts w:asciiTheme="majorBidi" w:eastAsiaTheme="minorHAnsi" w:hAnsiTheme="majorBidi" w:cstheme="majorBidi"/>
          <w:color w:val="000000" w:themeColor="text1"/>
          <w:sz w:val="20"/>
          <w:szCs w:val="20"/>
        </w:rPr>
        <w:t>5</w:t>
      </w:r>
    </w:p>
    <w:p w14:paraId="478EA432" w14:textId="5E466E9C"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166728" w:rsidRPr="003D4D65">
        <w:rPr>
          <w:rFonts w:asciiTheme="majorBidi" w:eastAsiaTheme="minorHAnsi" w:hAnsiTheme="majorBidi" w:cstheme="majorBidi"/>
          <w:color w:val="000000" w:themeColor="text1"/>
          <w:sz w:val="20"/>
          <w:szCs w:val="20"/>
        </w:rPr>
        <w:t>6</w:t>
      </w:r>
      <w:r w:rsidR="00B51115" w:rsidRPr="003D4D65">
        <w:rPr>
          <w:rFonts w:asciiTheme="majorBidi" w:eastAsiaTheme="minorHAnsi" w:hAnsiTheme="majorBidi" w:cstheme="majorBidi"/>
          <w:color w:val="000000" w:themeColor="text1"/>
          <w:sz w:val="20"/>
          <w:szCs w:val="20"/>
        </w:rPr>
        <w:t>1</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When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won’t help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Skew problems mitigation </w:t>
      </w:r>
      <w:r w:rsidR="00A91C5A"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w:t>
      </w:r>
      <w:r w:rsidR="00A91C5A" w:rsidRPr="003D4D65">
        <w:rPr>
          <w:rFonts w:asciiTheme="majorBidi" w:eastAsiaTheme="minorHAnsi" w:hAnsiTheme="majorBidi" w:cstheme="majorBidi"/>
          <w:color w:val="000000" w:themeColor="text1"/>
          <w:sz w:val="20"/>
          <w:szCs w:val="20"/>
        </w:rPr>
        <w:t>.</w:t>
      </w:r>
      <w:r w:rsidR="003D4D65" w:rsidRPr="003D4D65">
        <w:rPr>
          <w:rFonts w:asciiTheme="majorBidi" w:eastAsiaTheme="minorHAnsi" w:hAnsiTheme="majorBidi" w:cstheme="majorBidi"/>
          <w:color w:val="000000" w:themeColor="text1"/>
          <w:sz w:val="20"/>
          <w:szCs w:val="20"/>
        </w:rPr>
        <w:t>7</w:t>
      </w:r>
      <w:r w:rsidR="006343DA">
        <w:rPr>
          <w:rFonts w:asciiTheme="majorBidi" w:eastAsiaTheme="minorHAnsi" w:hAnsiTheme="majorBidi" w:cstheme="majorBidi"/>
          <w:color w:val="000000" w:themeColor="text1"/>
          <w:sz w:val="20"/>
          <w:szCs w:val="20"/>
        </w:rPr>
        <w:t>5</w:t>
      </w:r>
    </w:p>
    <w:p w14:paraId="463DF0B9" w14:textId="4F0E4B42"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166728" w:rsidRPr="003D4D65">
        <w:rPr>
          <w:rFonts w:asciiTheme="majorBidi" w:eastAsiaTheme="minorHAnsi" w:hAnsiTheme="majorBidi" w:cstheme="majorBidi"/>
          <w:color w:val="000000" w:themeColor="text1"/>
          <w:sz w:val="20"/>
          <w:szCs w:val="20"/>
        </w:rPr>
        <w:t>6</w:t>
      </w:r>
      <w:r w:rsidR="00B51115" w:rsidRPr="003D4D65">
        <w:rPr>
          <w:rFonts w:asciiTheme="majorBidi" w:eastAsiaTheme="minorHAnsi" w:hAnsiTheme="majorBidi" w:cstheme="majorBidi"/>
          <w:color w:val="000000" w:themeColor="text1"/>
          <w:sz w:val="20"/>
          <w:szCs w:val="20"/>
        </w:rPr>
        <w:t>2</w:t>
      </w:r>
      <w:r w:rsidR="00D86E0D" w:rsidRPr="003D4D65">
        <w:rPr>
          <w:rFonts w:asciiTheme="majorBidi" w:eastAsiaTheme="minorHAnsi" w:hAnsiTheme="majorBidi" w:cstheme="majorBidi"/>
          <w:color w:val="000000" w:themeColor="text1"/>
          <w:sz w:val="20"/>
          <w:szCs w:val="20"/>
        </w:rPr>
        <w:t>:</w:t>
      </w:r>
      <w:r w:rsidR="00B51115" w:rsidRPr="003D4D65">
        <w:rPr>
          <w:rFonts w:asciiTheme="majorBidi" w:eastAsiaTheme="minorHAnsi" w:hAnsiTheme="majorBidi" w:cstheme="majorBidi"/>
          <w:color w:val="000000" w:themeColor="text1"/>
          <w:sz w:val="20"/>
          <w:szCs w:val="20"/>
        </w:rPr>
        <w:t xml:space="preserve"> </w:t>
      </w:r>
      <w:r w:rsidRPr="003D4D65">
        <w:rPr>
          <w:rFonts w:asciiTheme="majorBidi" w:eastAsiaTheme="minorHAnsi" w:hAnsiTheme="majorBidi" w:cstheme="majorBidi"/>
          <w:color w:val="000000" w:themeColor="text1"/>
          <w:sz w:val="20"/>
          <w:szCs w:val="20"/>
        </w:rPr>
        <w:t xml:space="preserve">When </w:t>
      </w:r>
      <w:proofErr w:type="spellStart"/>
      <w:r w:rsidRPr="003D4D65">
        <w:rPr>
          <w:rFonts w:asciiTheme="majorBidi" w:eastAsiaTheme="minorHAnsi" w:hAnsiTheme="majorBidi" w:cstheme="majorBidi"/>
          <w:color w:val="000000" w:themeColor="text1"/>
          <w:sz w:val="20"/>
          <w:szCs w:val="20"/>
        </w:rPr>
        <w:t>QueryFlow</w:t>
      </w:r>
      <w:proofErr w:type="spellEnd"/>
      <w:r w:rsidRPr="003D4D65">
        <w:rPr>
          <w:rFonts w:asciiTheme="majorBidi" w:eastAsiaTheme="minorHAnsi" w:hAnsiTheme="majorBidi" w:cstheme="majorBidi"/>
          <w:color w:val="000000" w:themeColor="text1"/>
          <w:sz w:val="20"/>
          <w:szCs w:val="20"/>
        </w:rPr>
        <w:t xml:space="preserve"> won’t help </w:t>
      </w:r>
      <w:r w:rsidR="00ED2B47">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complexity problem </w:t>
      </w:r>
      <w:r w:rsidR="00A91C5A"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 xml:space="preserve">. </w:t>
      </w:r>
      <w:r w:rsidR="003D4D65" w:rsidRPr="003D4D65">
        <w:rPr>
          <w:rFonts w:asciiTheme="majorBidi" w:eastAsiaTheme="minorHAnsi" w:hAnsiTheme="majorBidi" w:cstheme="majorBidi"/>
          <w:color w:val="000000" w:themeColor="text1"/>
          <w:sz w:val="20"/>
          <w:szCs w:val="20"/>
        </w:rPr>
        <w:t>7</w:t>
      </w:r>
      <w:r w:rsidR="006343DA">
        <w:rPr>
          <w:rFonts w:asciiTheme="majorBidi" w:eastAsiaTheme="minorHAnsi" w:hAnsiTheme="majorBidi" w:cstheme="majorBidi"/>
          <w:color w:val="000000" w:themeColor="text1"/>
          <w:sz w:val="20"/>
          <w:szCs w:val="20"/>
        </w:rPr>
        <w:t>6</w:t>
      </w:r>
    </w:p>
    <w:p w14:paraId="5148CBE3" w14:textId="4D9AC382" w:rsidR="005C43C1" w:rsidRPr="003D4D65"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B51115" w:rsidRPr="003D4D65">
        <w:rPr>
          <w:rFonts w:asciiTheme="majorBidi" w:eastAsiaTheme="minorHAnsi" w:hAnsiTheme="majorBidi" w:cstheme="majorBidi"/>
          <w:color w:val="000000" w:themeColor="text1"/>
          <w:sz w:val="20"/>
          <w:szCs w:val="20"/>
        </w:rPr>
        <w:t>63</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TPC-H Schema </w:t>
      </w:r>
      <w:r w:rsidR="00A91C5A" w:rsidRPr="003D4D65">
        <w:rPr>
          <w:rFonts w:asciiTheme="majorBidi" w:eastAsiaTheme="minorHAnsi" w:hAnsiTheme="majorBidi" w:cstheme="majorBidi"/>
          <w:color w:val="000000" w:themeColor="text1"/>
          <w:sz w:val="20"/>
          <w:szCs w:val="20"/>
        </w:rPr>
        <w:t>………………………………………………………………………………</w:t>
      </w:r>
      <w:proofErr w:type="gramStart"/>
      <w:r w:rsidR="008B677C" w:rsidRPr="003D4D65">
        <w:rPr>
          <w:rFonts w:asciiTheme="majorBidi" w:eastAsiaTheme="minorHAnsi" w:hAnsiTheme="majorBidi" w:cstheme="majorBidi"/>
          <w:color w:val="000000" w:themeColor="text1"/>
          <w:sz w:val="20"/>
          <w:szCs w:val="20"/>
        </w:rPr>
        <w:t>…..</w:t>
      </w:r>
      <w:proofErr w:type="gramEnd"/>
      <w:r w:rsidR="008B677C" w:rsidRPr="003D4D65">
        <w:rPr>
          <w:rFonts w:asciiTheme="majorBidi" w:eastAsiaTheme="minorHAnsi" w:hAnsiTheme="majorBidi" w:cstheme="majorBidi"/>
          <w:color w:val="000000" w:themeColor="text1"/>
          <w:sz w:val="20"/>
          <w:szCs w:val="20"/>
        </w:rPr>
        <w:t xml:space="preserve"> </w:t>
      </w:r>
      <w:r w:rsidR="003D4D65" w:rsidRPr="003D4D65">
        <w:rPr>
          <w:rFonts w:asciiTheme="majorBidi" w:eastAsiaTheme="minorHAnsi" w:hAnsiTheme="majorBidi" w:cstheme="majorBidi"/>
          <w:color w:val="000000" w:themeColor="text1"/>
          <w:sz w:val="20"/>
          <w:szCs w:val="20"/>
        </w:rPr>
        <w:t>7</w:t>
      </w:r>
      <w:r w:rsidR="006343DA">
        <w:rPr>
          <w:rFonts w:asciiTheme="majorBidi" w:eastAsiaTheme="minorHAnsi" w:hAnsiTheme="majorBidi" w:cstheme="majorBidi"/>
          <w:color w:val="000000" w:themeColor="text1"/>
          <w:sz w:val="20"/>
          <w:szCs w:val="20"/>
        </w:rPr>
        <w:t>7</w:t>
      </w:r>
    </w:p>
    <w:p w14:paraId="70C2A5C5" w14:textId="454B3030" w:rsidR="005C43C1" w:rsidRPr="00E1275E" w:rsidRDefault="005C43C1" w:rsidP="005C43C1">
      <w:pPr>
        <w:spacing w:line="360" w:lineRule="auto"/>
        <w:rPr>
          <w:rFonts w:asciiTheme="majorBidi" w:eastAsiaTheme="minorHAnsi" w:hAnsiTheme="majorBidi" w:cstheme="majorBidi"/>
          <w:color w:val="000000" w:themeColor="text1"/>
          <w:sz w:val="20"/>
          <w:szCs w:val="20"/>
        </w:rPr>
      </w:pPr>
      <w:r w:rsidRPr="003D4D65">
        <w:rPr>
          <w:rFonts w:asciiTheme="majorBidi" w:eastAsiaTheme="minorHAnsi" w:hAnsiTheme="majorBidi" w:cstheme="majorBidi"/>
          <w:color w:val="000000" w:themeColor="text1"/>
          <w:sz w:val="20"/>
          <w:szCs w:val="20"/>
        </w:rPr>
        <w:t xml:space="preserve">Figure </w:t>
      </w:r>
      <w:r w:rsidR="00166728" w:rsidRPr="003D4D65">
        <w:rPr>
          <w:rFonts w:asciiTheme="majorBidi" w:eastAsiaTheme="minorHAnsi" w:hAnsiTheme="majorBidi" w:cstheme="majorBidi"/>
          <w:color w:val="000000" w:themeColor="text1"/>
          <w:sz w:val="20"/>
          <w:szCs w:val="20"/>
        </w:rPr>
        <w:t>6</w:t>
      </w:r>
      <w:r w:rsidR="00B51115" w:rsidRPr="003D4D65">
        <w:rPr>
          <w:rFonts w:asciiTheme="majorBidi" w:eastAsiaTheme="minorHAnsi" w:hAnsiTheme="majorBidi" w:cstheme="majorBidi"/>
          <w:color w:val="000000" w:themeColor="text1"/>
          <w:sz w:val="20"/>
          <w:szCs w:val="20"/>
        </w:rPr>
        <w:t>4</w:t>
      </w:r>
      <w:r w:rsidR="00D86E0D" w:rsidRPr="003D4D65">
        <w:rPr>
          <w:rFonts w:asciiTheme="majorBidi" w:eastAsiaTheme="minorHAnsi" w:hAnsiTheme="majorBidi" w:cstheme="majorBidi"/>
          <w:color w:val="000000" w:themeColor="text1"/>
          <w:sz w:val="20"/>
          <w:szCs w:val="20"/>
        </w:rPr>
        <w:t>:</w:t>
      </w:r>
      <w:r w:rsidRPr="003D4D65">
        <w:rPr>
          <w:rFonts w:asciiTheme="majorBidi" w:eastAsiaTheme="minorHAnsi" w:hAnsiTheme="majorBidi" w:cstheme="majorBidi"/>
          <w:color w:val="000000" w:themeColor="text1"/>
          <w:sz w:val="20"/>
          <w:szCs w:val="20"/>
        </w:rPr>
        <w:t xml:space="preserve"> TPC-H </w:t>
      </w:r>
      <w:r w:rsidR="004F1F47" w:rsidRPr="003D4D65">
        <w:rPr>
          <w:rFonts w:asciiTheme="majorBidi" w:eastAsiaTheme="minorHAnsi" w:hAnsiTheme="majorBidi" w:cstheme="majorBidi"/>
          <w:color w:val="000000" w:themeColor="text1"/>
          <w:sz w:val="20"/>
          <w:szCs w:val="20"/>
        </w:rPr>
        <w:t>SF-</w:t>
      </w:r>
      <w:r w:rsidR="003D4D65" w:rsidRPr="003D4D65">
        <w:rPr>
          <w:rFonts w:asciiTheme="majorBidi" w:eastAsiaTheme="minorHAnsi" w:hAnsiTheme="majorBidi" w:cstheme="majorBidi"/>
          <w:color w:val="000000" w:themeColor="text1"/>
          <w:sz w:val="20"/>
          <w:szCs w:val="20"/>
        </w:rPr>
        <w:t>5</w:t>
      </w:r>
      <w:r w:rsidR="004F1F47" w:rsidRPr="003D4D65">
        <w:rPr>
          <w:rFonts w:asciiTheme="majorBidi" w:eastAsiaTheme="minorHAnsi" w:hAnsiTheme="majorBidi" w:cstheme="majorBidi"/>
          <w:color w:val="000000" w:themeColor="text1"/>
          <w:sz w:val="20"/>
          <w:szCs w:val="20"/>
        </w:rPr>
        <w:t xml:space="preserve"> </w:t>
      </w:r>
      <w:r w:rsidRPr="003D4D65">
        <w:rPr>
          <w:rFonts w:asciiTheme="majorBidi" w:eastAsiaTheme="minorHAnsi" w:hAnsiTheme="majorBidi" w:cstheme="majorBidi"/>
          <w:color w:val="000000" w:themeColor="text1"/>
          <w:sz w:val="20"/>
          <w:szCs w:val="20"/>
        </w:rPr>
        <w:t>Baseline</w:t>
      </w:r>
      <w:r w:rsidR="00166728" w:rsidRPr="003D4D65">
        <w:rPr>
          <w:rFonts w:asciiTheme="majorBidi" w:eastAsiaTheme="minorHAnsi" w:hAnsiTheme="majorBidi" w:cstheme="majorBidi"/>
          <w:color w:val="000000" w:themeColor="text1"/>
          <w:sz w:val="20"/>
          <w:szCs w:val="20"/>
        </w:rPr>
        <w:t xml:space="preserve"> </w:t>
      </w:r>
      <w:r w:rsidR="004F1F47" w:rsidRPr="003D4D65">
        <w:rPr>
          <w:rFonts w:asciiTheme="majorBidi" w:eastAsiaTheme="minorHAnsi" w:hAnsiTheme="majorBidi" w:cstheme="majorBidi"/>
          <w:color w:val="000000" w:themeColor="text1"/>
          <w:sz w:val="20"/>
          <w:szCs w:val="20"/>
        </w:rPr>
        <w:t>Histogram...……</w:t>
      </w:r>
      <w:r w:rsidR="00A91C5A" w:rsidRPr="003D4D65">
        <w:rPr>
          <w:rFonts w:asciiTheme="majorBidi" w:eastAsiaTheme="minorHAnsi" w:hAnsiTheme="majorBidi" w:cstheme="majorBidi"/>
          <w:color w:val="000000" w:themeColor="text1"/>
          <w:sz w:val="20"/>
          <w:szCs w:val="20"/>
        </w:rPr>
        <w:t>……</w:t>
      </w:r>
      <w:r w:rsidR="00166728" w:rsidRPr="003D4D65">
        <w:rPr>
          <w:rFonts w:asciiTheme="majorBidi" w:eastAsiaTheme="minorHAnsi" w:hAnsiTheme="majorBidi" w:cstheme="majorBidi"/>
          <w:color w:val="000000" w:themeColor="text1"/>
          <w:sz w:val="20"/>
          <w:szCs w:val="20"/>
        </w:rPr>
        <w:t xml:space="preserve"> </w:t>
      </w:r>
      <w:r w:rsidR="00A91C5A" w:rsidRPr="003D4D65">
        <w:rPr>
          <w:rFonts w:asciiTheme="majorBidi" w:eastAsiaTheme="minorHAnsi" w:hAnsiTheme="majorBidi" w:cstheme="majorBidi"/>
          <w:color w:val="000000" w:themeColor="text1"/>
          <w:sz w:val="20"/>
          <w:szCs w:val="20"/>
        </w:rPr>
        <w:t>………………………………………...</w:t>
      </w:r>
      <w:r w:rsidR="008B677C" w:rsidRPr="003D4D65">
        <w:rPr>
          <w:rFonts w:asciiTheme="majorBidi" w:eastAsiaTheme="minorHAnsi" w:hAnsiTheme="majorBidi" w:cstheme="majorBidi"/>
          <w:color w:val="000000" w:themeColor="text1"/>
          <w:sz w:val="20"/>
          <w:szCs w:val="20"/>
        </w:rPr>
        <w:t xml:space="preserve">................ </w:t>
      </w:r>
      <w:r w:rsidR="003D4D65" w:rsidRPr="00E1275E">
        <w:rPr>
          <w:rFonts w:asciiTheme="majorBidi" w:eastAsiaTheme="minorHAnsi" w:hAnsiTheme="majorBidi" w:cstheme="majorBidi"/>
          <w:color w:val="000000" w:themeColor="text1"/>
          <w:sz w:val="20"/>
          <w:szCs w:val="20"/>
        </w:rPr>
        <w:t>8</w:t>
      </w:r>
      <w:r w:rsidR="006343DA">
        <w:rPr>
          <w:rFonts w:asciiTheme="majorBidi" w:eastAsiaTheme="minorHAnsi" w:hAnsiTheme="majorBidi" w:cstheme="majorBidi"/>
          <w:color w:val="000000" w:themeColor="text1"/>
          <w:sz w:val="20"/>
          <w:szCs w:val="20"/>
        </w:rPr>
        <w:t>0</w:t>
      </w:r>
    </w:p>
    <w:p w14:paraId="765E5C64" w14:textId="708472BB" w:rsidR="005C43C1" w:rsidRPr="00E1275E" w:rsidRDefault="005C43C1" w:rsidP="005C43C1">
      <w:pPr>
        <w:spacing w:line="360" w:lineRule="auto"/>
        <w:rPr>
          <w:rFonts w:asciiTheme="majorBidi" w:eastAsiaTheme="minorHAnsi" w:hAnsiTheme="majorBidi" w:cstheme="majorBidi"/>
          <w:color w:val="000000" w:themeColor="text1"/>
          <w:sz w:val="20"/>
          <w:szCs w:val="20"/>
        </w:rPr>
      </w:pPr>
      <w:r w:rsidRPr="00E1275E">
        <w:rPr>
          <w:rFonts w:asciiTheme="majorBidi" w:eastAsiaTheme="minorHAnsi" w:hAnsiTheme="majorBidi" w:cstheme="majorBidi"/>
          <w:color w:val="000000" w:themeColor="text1"/>
          <w:sz w:val="20"/>
          <w:szCs w:val="20"/>
        </w:rPr>
        <w:t xml:space="preserve">Figure </w:t>
      </w:r>
      <w:r w:rsidR="00166728" w:rsidRPr="00E1275E">
        <w:rPr>
          <w:rFonts w:asciiTheme="majorBidi" w:eastAsiaTheme="minorHAnsi" w:hAnsiTheme="majorBidi" w:cstheme="majorBidi"/>
          <w:color w:val="000000" w:themeColor="text1"/>
          <w:sz w:val="20"/>
          <w:szCs w:val="20"/>
        </w:rPr>
        <w:t>6</w:t>
      </w:r>
      <w:r w:rsidR="00B51115" w:rsidRPr="00E1275E">
        <w:rPr>
          <w:rFonts w:asciiTheme="majorBidi" w:eastAsiaTheme="minorHAnsi" w:hAnsiTheme="majorBidi" w:cstheme="majorBidi"/>
          <w:color w:val="000000" w:themeColor="text1"/>
          <w:sz w:val="20"/>
          <w:szCs w:val="20"/>
        </w:rPr>
        <w:t>5</w:t>
      </w:r>
      <w:r w:rsidR="00D86E0D" w:rsidRPr="00E1275E">
        <w:rPr>
          <w:rFonts w:asciiTheme="majorBidi" w:eastAsiaTheme="minorHAnsi" w:hAnsiTheme="majorBidi" w:cstheme="majorBidi"/>
          <w:color w:val="000000" w:themeColor="text1"/>
          <w:sz w:val="20"/>
          <w:szCs w:val="20"/>
        </w:rPr>
        <w:t>:</w:t>
      </w:r>
      <w:r w:rsidRPr="00E1275E">
        <w:rPr>
          <w:rFonts w:asciiTheme="majorBidi" w:eastAsiaTheme="minorHAnsi" w:hAnsiTheme="majorBidi" w:cstheme="majorBidi"/>
          <w:color w:val="000000" w:themeColor="text1"/>
          <w:sz w:val="20"/>
          <w:szCs w:val="20"/>
        </w:rPr>
        <w:t xml:space="preserve"> TPC-H SF-</w:t>
      </w:r>
      <w:r w:rsidR="003D4D65" w:rsidRPr="00E1275E">
        <w:rPr>
          <w:rFonts w:asciiTheme="majorBidi" w:eastAsiaTheme="minorHAnsi" w:hAnsiTheme="majorBidi" w:cstheme="majorBidi"/>
          <w:color w:val="000000" w:themeColor="text1"/>
          <w:sz w:val="20"/>
          <w:szCs w:val="20"/>
        </w:rPr>
        <w:t>5</w:t>
      </w:r>
      <w:r w:rsidRPr="00E1275E">
        <w:rPr>
          <w:rFonts w:asciiTheme="majorBidi" w:eastAsiaTheme="minorHAnsi" w:hAnsiTheme="majorBidi" w:cstheme="majorBidi"/>
          <w:color w:val="000000" w:themeColor="text1"/>
          <w:sz w:val="20"/>
          <w:szCs w:val="20"/>
        </w:rPr>
        <w:t xml:space="preserve"> Sankey-diagram for all queries </w:t>
      </w:r>
      <w:r w:rsidR="00A91C5A" w:rsidRPr="00E1275E">
        <w:rPr>
          <w:rFonts w:asciiTheme="majorBidi" w:eastAsiaTheme="minorHAnsi" w:hAnsiTheme="majorBidi" w:cstheme="majorBidi"/>
          <w:color w:val="000000" w:themeColor="text1"/>
          <w:sz w:val="20"/>
          <w:szCs w:val="20"/>
        </w:rPr>
        <w:t xml:space="preserve">…………………………………………………… </w:t>
      </w:r>
      <w:r w:rsidR="003D4D65" w:rsidRPr="00E1275E">
        <w:rPr>
          <w:rFonts w:asciiTheme="majorBidi" w:eastAsiaTheme="minorHAnsi" w:hAnsiTheme="majorBidi" w:cstheme="majorBidi"/>
          <w:color w:val="000000" w:themeColor="text1"/>
          <w:sz w:val="20"/>
          <w:szCs w:val="20"/>
        </w:rPr>
        <w:t>8</w:t>
      </w:r>
      <w:r w:rsidR="006343DA">
        <w:rPr>
          <w:rFonts w:asciiTheme="majorBidi" w:eastAsiaTheme="minorHAnsi" w:hAnsiTheme="majorBidi" w:cstheme="majorBidi"/>
          <w:color w:val="000000" w:themeColor="text1"/>
          <w:sz w:val="20"/>
          <w:szCs w:val="20"/>
        </w:rPr>
        <w:t>0</w:t>
      </w:r>
    </w:p>
    <w:p w14:paraId="1D0B62D7" w14:textId="24327336" w:rsidR="005C43C1" w:rsidRPr="00E1275E" w:rsidRDefault="005C43C1" w:rsidP="005C43C1">
      <w:pPr>
        <w:spacing w:line="360" w:lineRule="auto"/>
        <w:rPr>
          <w:rFonts w:asciiTheme="majorBidi" w:eastAsiaTheme="minorHAnsi" w:hAnsiTheme="majorBidi" w:cstheme="majorBidi"/>
          <w:color w:val="000000" w:themeColor="text1"/>
          <w:sz w:val="20"/>
          <w:szCs w:val="20"/>
        </w:rPr>
      </w:pPr>
      <w:r w:rsidRPr="00E1275E">
        <w:rPr>
          <w:rFonts w:asciiTheme="majorBidi" w:eastAsiaTheme="minorHAnsi" w:hAnsiTheme="majorBidi" w:cstheme="majorBidi"/>
          <w:color w:val="000000" w:themeColor="text1"/>
          <w:sz w:val="20"/>
          <w:szCs w:val="20"/>
        </w:rPr>
        <w:t>Figure 6</w:t>
      </w:r>
      <w:r w:rsidR="00B51115" w:rsidRPr="00E1275E">
        <w:rPr>
          <w:rFonts w:asciiTheme="majorBidi" w:eastAsiaTheme="minorHAnsi" w:hAnsiTheme="majorBidi" w:cstheme="majorBidi"/>
          <w:color w:val="000000" w:themeColor="text1"/>
          <w:sz w:val="20"/>
          <w:szCs w:val="20"/>
        </w:rPr>
        <w:t>6</w:t>
      </w:r>
      <w:r w:rsidR="00D86E0D" w:rsidRPr="00E1275E">
        <w:rPr>
          <w:rFonts w:asciiTheme="majorBidi" w:eastAsiaTheme="minorHAnsi" w:hAnsiTheme="majorBidi" w:cstheme="majorBidi"/>
          <w:color w:val="000000" w:themeColor="text1"/>
          <w:sz w:val="20"/>
          <w:szCs w:val="20"/>
        </w:rPr>
        <w:t>:</w:t>
      </w:r>
      <w:r w:rsidRPr="00E1275E">
        <w:rPr>
          <w:rFonts w:asciiTheme="majorBidi" w:eastAsiaTheme="minorHAnsi" w:hAnsiTheme="majorBidi" w:cstheme="majorBidi"/>
          <w:color w:val="000000" w:themeColor="text1"/>
          <w:sz w:val="20"/>
          <w:szCs w:val="20"/>
        </w:rPr>
        <w:t xml:space="preserve"> TPC-H SF-</w:t>
      </w:r>
      <w:r w:rsidR="003D4D65" w:rsidRPr="00E1275E">
        <w:rPr>
          <w:rFonts w:asciiTheme="majorBidi" w:eastAsiaTheme="minorHAnsi" w:hAnsiTheme="majorBidi" w:cstheme="majorBidi"/>
          <w:color w:val="000000" w:themeColor="text1"/>
          <w:sz w:val="20"/>
          <w:szCs w:val="20"/>
        </w:rPr>
        <w:t>5</w:t>
      </w:r>
      <w:r w:rsidRPr="00E1275E">
        <w:rPr>
          <w:rFonts w:asciiTheme="majorBidi" w:eastAsiaTheme="minorHAnsi" w:hAnsiTheme="majorBidi" w:cstheme="majorBidi"/>
          <w:color w:val="000000" w:themeColor="text1"/>
          <w:sz w:val="20"/>
          <w:szCs w:val="20"/>
        </w:rPr>
        <w:t xml:space="preserve"> Sankey-diagram for </w:t>
      </w:r>
      <w:r w:rsidR="003D4D65" w:rsidRPr="00E1275E">
        <w:rPr>
          <w:rFonts w:asciiTheme="majorBidi" w:eastAsiaTheme="minorHAnsi" w:hAnsiTheme="majorBidi" w:cstheme="majorBidi"/>
          <w:color w:val="000000" w:themeColor="text1"/>
          <w:sz w:val="20"/>
          <w:szCs w:val="20"/>
        </w:rPr>
        <w:t xml:space="preserve">the </w:t>
      </w:r>
      <w:r w:rsidRPr="00E1275E">
        <w:rPr>
          <w:rFonts w:asciiTheme="majorBidi" w:eastAsiaTheme="minorHAnsi" w:hAnsiTheme="majorBidi" w:cstheme="majorBidi"/>
          <w:color w:val="000000" w:themeColor="text1"/>
          <w:sz w:val="20"/>
          <w:szCs w:val="20"/>
        </w:rPr>
        <w:t xml:space="preserve">slowest queries </w:t>
      </w:r>
      <w:r w:rsidR="00A91C5A" w:rsidRPr="00E1275E">
        <w:rPr>
          <w:rFonts w:asciiTheme="majorBidi" w:eastAsiaTheme="minorHAnsi" w:hAnsiTheme="majorBidi" w:cstheme="majorBidi"/>
          <w:color w:val="000000" w:themeColor="text1"/>
          <w:sz w:val="20"/>
          <w:szCs w:val="20"/>
        </w:rPr>
        <w:t>………………………………………</w:t>
      </w:r>
      <w:proofErr w:type="gramStart"/>
      <w:r w:rsidR="00A91C5A" w:rsidRPr="00E1275E">
        <w:rPr>
          <w:rFonts w:asciiTheme="majorBidi" w:eastAsiaTheme="minorHAnsi" w:hAnsiTheme="majorBidi" w:cstheme="majorBidi"/>
          <w:color w:val="000000" w:themeColor="text1"/>
          <w:sz w:val="20"/>
          <w:szCs w:val="20"/>
        </w:rPr>
        <w:t>…</w:t>
      </w:r>
      <w:r w:rsidR="003D4D65" w:rsidRPr="00E1275E">
        <w:rPr>
          <w:rFonts w:asciiTheme="majorBidi" w:eastAsiaTheme="minorHAnsi" w:hAnsiTheme="majorBidi" w:cstheme="majorBidi"/>
          <w:color w:val="000000" w:themeColor="text1"/>
          <w:sz w:val="20"/>
          <w:szCs w:val="20"/>
        </w:rPr>
        <w:t>..</w:t>
      </w:r>
      <w:proofErr w:type="gramEnd"/>
      <w:r w:rsidR="00A91C5A" w:rsidRPr="00E1275E">
        <w:rPr>
          <w:rFonts w:asciiTheme="majorBidi" w:eastAsiaTheme="minorHAnsi" w:hAnsiTheme="majorBidi" w:cstheme="majorBidi"/>
          <w:color w:val="000000" w:themeColor="text1"/>
          <w:sz w:val="20"/>
          <w:szCs w:val="20"/>
        </w:rPr>
        <w:t xml:space="preserve"> </w:t>
      </w:r>
      <w:r w:rsidR="003D4D65" w:rsidRPr="00E1275E">
        <w:rPr>
          <w:rFonts w:asciiTheme="majorBidi" w:eastAsiaTheme="minorHAnsi" w:hAnsiTheme="majorBidi" w:cstheme="majorBidi"/>
          <w:color w:val="000000" w:themeColor="text1"/>
          <w:sz w:val="20"/>
          <w:szCs w:val="20"/>
        </w:rPr>
        <w:t>8</w:t>
      </w:r>
      <w:r w:rsidR="006343DA">
        <w:rPr>
          <w:rFonts w:asciiTheme="majorBidi" w:eastAsiaTheme="minorHAnsi" w:hAnsiTheme="majorBidi" w:cstheme="majorBidi"/>
          <w:color w:val="000000" w:themeColor="text1"/>
          <w:sz w:val="20"/>
          <w:szCs w:val="20"/>
        </w:rPr>
        <w:t>1</w:t>
      </w:r>
    </w:p>
    <w:p w14:paraId="63D9C077" w14:textId="3E7A9B16" w:rsidR="004F1F47" w:rsidRPr="00E1275E" w:rsidRDefault="004F1F47" w:rsidP="004F1F47">
      <w:pPr>
        <w:spacing w:line="360" w:lineRule="auto"/>
        <w:rPr>
          <w:rFonts w:asciiTheme="majorBidi" w:eastAsiaTheme="minorHAnsi" w:hAnsiTheme="majorBidi" w:cstheme="majorBidi"/>
          <w:color w:val="000000" w:themeColor="text1"/>
          <w:sz w:val="20"/>
          <w:szCs w:val="20"/>
        </w:rPr>
      </w:pPr>
      <w:r w:rsidRPr="00E1275E">
        <w:rPr>
          <w:rFonts w:asciiTheme="majorBidi" w:eastAsiaTheme="minorHAnsi" w:hAnsiTheme="majorBidi" w:cstheme="majorBidi"/>
          <w:color w:val="000000" w:themeColor="text1"/>
          <w:sz w:val="20"/>
          <w:szCs w:val="20"/>
        </w:rPr>
        <w:lastRenderedPageBreak/>
        <w:t>Figure 6</w:t>
      </w:r>
      <w:r w:rsidR="00B51115" w:rsidRPr="00E1275E">
        <w:rPr>
          <w:rFonts w:asciiTheme="majorBidi" w:eastAsiaTheme="minorHAnsi" w:hAnsiTheme="majorBidi" w:cstheme="majorBidi"/>
          <w:color w:val="000000" w:themeColor="text1"/>
          <w:sz w:val="20"/>
          <w:szCs w:val="20"/>
        </w:rPr>
        <w:t>7</w:t>
      </w:r>
      <w:r w:rsidRPr="00E1275E">
        <w:rPr>
          <w:rFonts w:asciiTheme="majorBidi" w:eastAsiaTheme="minorHAnsi" w:hAnsiTheme="majorBidi" w:cstheme="majorBidi"/>
          <w:color w:val="000000" w:themeColor="text1"/>
          <w:sz w:val="20"/>
          <w:szCs w:val="20"/>
        </w:rPr>
        <w:t>: TPC-H SF-</w:t>
      </w:r>
      <w:r w:rsidR="003D4D65" w:rsidRPr="00E1275E">
        <w:rPr>
          <w:rFonts w:asciiTheme="majorBidi" w:eastAsiaTheme="minorHAnsi" w:hAnsiTheme="majorBidi" w:cstheme="majorBidi"/>
          <w:color w:val="000000" w:themeColor="text1"/>
          <w:sz w:val="20"/>
          <w:szCs w:val="20"/>
        </w:rPr>
        <w:t>5</w:t>
      </w:r>
      <w:r w:rsidRPr="00E1275E">
        <w:rPr>
          <w:rFonts w:asciiTheme="majorBidi" w:eastAsiaTheme="minorHAnsi" w:hAnsiTheme="majorBidi" w:cstheme="majorBidi"/>
          <w:color w:val="000000" w:themeColor="text1"/>
          <w:sz w:val="20"/>
          <w:szCs w:val="20"/>
        </w:rPr>
        <w:t xml:space="preserve"> Optimized </w:t>
      </w:r>
      <w:r w:rsidR="003D4D65" w:rsidRPr="00E1275E">
        <w:rPr>
          <w:rFonts w:asciiTheme="majorBidi" w:eastAsiaTheme="minorHAnsi" w:hAnsiTheme="majorBidi" w:cstheme="majorBidi"/>
          <w:color w:val="000000" w:themeColor="text1"/>
          <w:sz w:val="20"/>
          <w:szCs w:val="20"/>
        </w:rPr>
        <w:t>configuration h</w:t>
      </w:r>
      <w:r w:rsidRPr="00E1275E">
        <w:rPr>
          <w:rFonts w:asciiTheme="majorBidi" w:eastAsiaTheme="minorHAnsi" w:hAnsiTheme="majorBidi" w:cstheme="majorBidi"/>
          <w:color w:val="000000" w:themeColor="text1"/>
          <w:sz w:val="20"/>
          <w:szCs w:val="20"/>
        </w:rPr>
        <w:t>istogram …</w:t>
      </w:r>
      <w:r w:rsidR="00E1275E" w:rsidRPr="00E1275E">
        <w:rPr>
          <w:rFonts w:asciiTheme="majorBidi" w:eastAsiaTheme="minorHAnsi" w:hAnsiTheme="majorBidi" w:cstheme="majorBidi"/>
          <w:color w:val="000000" w:themeColor="text1"/>
          <w:sz w:val="20"/>
          <w:szCs w:val="20"/>
        </w:rPr>
        <w:t>.</w:t>
      </w:r>
      <w:r w:rsidRPr="00E1275E">
        <w:rPr>
          <w:rFonts w:asciiTheme="majorBidi" w:eastAsiaTheme="minorHAnsi" w:hAnsiTheme="majorBidi" w:cstheme="majorBidi"/>
          <w:color w:val="000000" w:themeColor="text1"/>
          <w:sz w:val="20"/>
          <w:szCs w:val="20"/>
        </w:rPr>
        <w:t>…………………………………………</w:t>
      </w:r>
      <w:r w:rsidR="008B677C" w:rsidRPr="00E1275E">
        <w:rPr>
          <w:rFonts w:asciiTheme="majorBidi" w:eastAsiaTheme="minorHAnsi" w:hAnsiTheme="majorBidi" w:cstheme="majorBidi"/>
          <w:color w:val="000000" w:themeColor="text1"/>
          <w:sz w:val="20"/>
          <w:szCs w:val="20"/>
        </w:rPr>
        <w:t>…</w:t>
      </w:r>
      <w:r w:rsidRPr="00E1275E">
        <w:rPr>
          <w:rFonts w:asciiTheme="majorBidi" w:eastAsiaTheme="minorHAnsi" w:hAnsiTheme="majorBidi" w:cstheme="majorBidi"/>
          <w:color w:val="000000" w:themeColor="text1"/>
          <w:sz w:val="20"/>
          <w:szCs w:val="20"/>
        </w:rPr>
        <w:t xml:space="preserve"> </w:t>
      </w:r>
      <w:r w:rsidR="00E1275E" w:rsidRPr="00E1275E">
        <w:rPr>
          <w:rFonts w:asciiTheme="majorBidi" w:eastAsiaTheme="minorHAnsi" w:hAnsiTheme="majorBidi" w:cstheme="majorBidi"/>
          <w:color w:val="000000" w:themeColor="text1"/>
          <w:sz w:val="20"/>
          <w:szCs w:val="20"/>
        </w:rPr>
        <w:t>8</w:t>
      </w:r>
      <w:r w:rsidR="006343DA">
        <w:rPr>
          <w:rFonts w:asciiTheme="majorBidi" w:eastAsiaTheme="minorHAnsi" w:hAnsiTheme="majorBidi" w:cstheme="majorBidi"/>
          <w:color w:val="000000" w:themeColor="text1"/>
          <w:sz w:val="20"/>
          <w:szCs w:val="20"/>
        </w:rPr>
        <w:t>1</w:t>
      </w:r>
    </w:p>
    <w:p w14:paraId="2222FA45" w14:textId="43047556" w:rsidR="00E1275E" w:rsidRPr="00E1275E" w:rsidRDefault="004F1F47" w:rsidP="00E1275E">
      <w:pPr>
        <w:spacing w:line="360" w:lineRule="auto"/>
        <w:rPr>
          <w:rFonts w:asciiTheme="majorBidi" w:eastAsiaTheme="minorHAnsi" w:hAnsiTheme="majorBidi" w:cstheme="majorBidi"/>
          <w:color w:val="000000" w:themeColor="text1"/>
          <w:sz w:val="20"/>
          <w:szCs w:val="20"/>
        </w:rPr>
      </w:pPr>
      <w:r w:rsidRPr="00E1275E">
        <w:rPr>
          <w:rFonts w:asciiTheme="majorBidi" w:eastAsiaTheme="minorHAnsi" w:hAnsiTheme="majorBidi" w:cstheme="majorBidi"/>
          <w:color w:val="000000" w:themeColor="text1"/>
          <w:sz w:val="20"/>
          <w:szCs w:val="20"/>
        </w:rPr>
        <w:t>Figure 6</w:t>
      </w:r>
      <w:r w:rsidR="00B51115" w:rsidRPr="00E1275E">
        <w:rPr>
          <w:rFonts w:asciiTheme="majorBidi" w:eastAsiaTheme="minorHAnsi" w:hAnsiTheme="majorBidi" w:cstheme="majorBidi"/>
          <w:color w:val="000000" w:themeColor="text1"/>
          <w:sz w:val="20"/>
          <w:szCs w:val="20"/>
        </w:rPr>
        <w:t>8</w:t>
      </w:r>
      <w:r w:rsidRPr="00E1275E">
        <w:rPr>
          <w:rFonts w:asciiTheme="majorBidi" w:eastAsiaTheme="minorHAnsi" w:hAnsiTheme="majorBidi" w:cstheme="majorBidi"/>
          <w:color w:val="000000" w:themeColor="text1"/>
          <w:sz w:val="20"/>
          <w:szCs w:val="20"/>
        </w:rPr>
        <w:t>: TPC-H SF-</w:t>
      </w:r>
      <w:r w:rsidR="003D4D65" w:rsidRPr="00E1275E">
        <w:rPr>
          <w:rFonts w:asciiTheme="majorBidi" w:eastAsiaTheme="minorHAnsi" w:hAnsiTheme="majorBidi" w:cstheme="majorBidi"/>
          <w:color w:val="000000" w:themeColor="text1"/>
          <w:sz w:val="20"/>
          <w:szCs w:val="20"/>
        </w:rPr>
        <w:t>5</w:t>
      </w:r>
      <w:r w:rsidRPr="00E1275E">
        <w:rPr>
          <w:rFonts w:asciiTheme="majorBidi" w:eastAsiaTheme="minorHAnsi" w:hAnsiTheme="majorBidi" w:cstheme="majorBidi"/>
          <w:color w:val="000000" w:themeColor="text1"/>
          <w:sz w:val="20"/>
          <w:szCs w:val="20"/>
        </w:rPr>
        <w:t xml:space="preserve"> Optimized</w:t>
      </w:r>
      <w:r w:rsidR="00E1275E" w:rsidRPr="00E1275E">
        <w:rPr>
          <w:rFonts w:asciiTheme="majorBidi" w:eastAsiaTheme="minorHAnsi" w:hAnsiTheme="majorBidi" w:cstheme="majorBidi"/>
          <w:color w:val="000000" w:themeColor="text1"/>
          <w:sz w:val="20"/>
          <w:szCs w:val="20"/>
        </w:rPr>
        <w:t xml:space="preserve"> configuration</w:t>
      </w:r>
      <w:r w:rsidRPr="00E1275E">
        <w:rPr>
          <w:rFonts w:asciiTheme="majorBidi" w:eastAsiaTheme="minorHAnsi" w:hAnsiTheme="majorBidi" w:cstheme="majorBidi"/>
          <w:color w:val="000000" w:themeColor="text1"/>
          <w:sz w:val="20"/>
          <w:szCs w:val="20"/>
        </w:rPr>
        <w:t xml:space="preserve"> vs Baseline …………</w:t>
      </w:r>
      <w:proofErr w:type="gramStart"/>
      <w:r w:rsidRPr="00E1275E">
        <w:rPr>
          <w:rFonts w:asciiTheme="majorBidi" w:eastAsiaTheme="minorHAnsi" w:hAnsiTheme="majorBidi" w:cstheme="majorBidi"/>
          <w:color w:val="000000" w:themeColor="text1"/>
          <w:sz w:val="20"/>
          <w:szCs w:val="20"/>
        </w:rPr>
        <w:t>…..</w:t>
      </w:r>
      <w:proofErr w:type="gramEnd"/>
      <w:r w:rsidRPr="00E1275E">
        <w:rPr>
          <w:rFonts w:asciiTheme="majorBidi" w:eastAsiaTheme="minorHAnsi" w:hAnsiTheme="majorBidi" w:cstheme="majorBidi"/>
          <w:color w:val="000000" w:themeColor="text1"/>
          <w:sz w:val="20"/>
          <w:szCs w:val="20"/>
        </w:rPr>
        <w:t>…………………………</w:t>
      </w:r>
      <w:r w:rsidR="008B677C" w:rsidRPr="00E1275E">
        <w:rPr>
          <w:rFonts w:asciiTheme="majorBidi" w:eastAsiaTheme="minorHAnsi" w:hAnsiTheme="majorBidi" w:cstheme="majorBidi"/>
          <w:color w:val="000000" w:themeColor="text1"/>
          <w:sz w:val="20"/>
          <w:szCs w:val="20"/>
        </w:rPr>
        <w:t>….</w:t>
      </w:r>
      <w:r w:rsidRPr="00E1275E">
        <w:rPr>
          <w:rFonts w:asciiTheme="majorBidi" w:eastAsiaTheme="minorHAnsi" w:hAnsiTheme="majorBidi" w:cstheme="majorBidi"/>
          <w:color w:val="000000" w:themeColor="text1"/>
          <w:sz w:val="20"/>
          <w:szCs w:val="20"/>
        </w:rPr>
        <w:t xml:space="preserve"> </w:t>
      </w:r>
      <w:r w:rsidR="00E1275E" w:rsidRPr="00E1275E">
        <w:rPr>
          <w:rFonts w:asciiTheme="majorBidi" w:eastAsiaTheme="minorHAnsi" w:hAnsiTheme="majorBidi" w:cstheme="majorBidi"/>
          <w:color w:val="000000" w:themeColor="text1"/>
          <w:sz w:val="20"/>
          <w:szCs w:val="20"/>
        </w:rPr>
        <w:t>8</w:t>
      </w:r>
      <w:r w:rsidR="006343DA">
        <w:rPr>
          <w:rFonts w:asciiTheme="majorBidi" w:eastAsiaTheme="minorHAnsi" w:hAnsiTheme="majorBidi" w:cstheme="majorBidi"/>
          <w:color w:val="000000" w:themeColor="text1"/>
          <w:sz w:val="20"/>
          <w:szCs w:val="20"/>
        </w:rPr>
        <w:t>2</w:t>
      </w:r>
      <w:bookmarkStart w:id="3" w:name="_Toc62286987"/>
    </w:p>
    <w:p w14:paraId="75D31FE8" w14:textId="1D163CA9" w:rsidR="00E1275E" w:rsidRPr="00E1275E" w:rsidRDefault="00E1275E" w:rsidP="00E1275E">
      <w:pPr>
        <w:spacing w:line="360" w:lineRule="auto"/>
        <w:rPr>
          <w:rFonts w:asciiTheme="majorBidi" w:eastAsiaTheme="minorHAnsi" w:hAnsiTheme="majorBidi" w:cstheme="majorBidi"/>
          <w:color w:val="000000" w:themeColor="text1"/>
          <w:sz w:val="20"/>
          <w:szCs w:val="20"/>
        </w:rPr>
      </w:pPr>
      <w:r w:rsidRPr="00E1275E">
        <w:rPr>
          <w:rFonts w:asciiTheme="majorBidi" w:eastAsiaTheme="minorHAnsi" w:hAnsiTheme="majorBidi" w:cstheme="majorBidi"/>
          <w:color w:val="000000" w:themeColor="text1"/>
          <w:sz w:val="20"/>
          <w:szCs w:val="20"/>
        </w:rPr>
        <w:t>Figure 69: TPC-H SF-5 Sankey-diagram for slowest queries after configuration optimization ………</w:t>
      </w:r>
      <w:proofErr w:type="gramStart"/>
      <w:r w:rsidRPr="00E1275E">
        <w:rPr>
          <w:rFonts w:asciiTheme="majorBidi" w:eastAsiaTheme="minorHAnsi" w:hAnsiTheme="majorBidi" w:cstheme="majorBidi"/>
          <w:color w:val="000000" w:themeColor="text1"/>
          <w:sz w:val="20"/>
          <w:szCs w:val="20"/>
        </w:rPr>
        <w:t>…..</w:t>
      </w:r>
      <w:proofErr w:type="gramEnd"/>
      <w:r w:rsidRPr="00E1275E">
        <w:rPr>
          <w:rFonts w:asciiTheme="majorBidi" w:eastAsiaTheme="minorHAnsi" w:hAnsiTheme="majorBidi" w:cstheme="majorBidi"/>
          <w:color w:val="000000" w:themeColor="text1"/>
          <w:sz w:val="20"/>
          <w:szCs w:val="20"/>
        </w:rPr>
        <w:t>8</w:t>
      </w:r>
      <w:r w:rsidR="006343DA">
        <w:rPr>
          <w:rFonts w:asciiTheme="majorBidi" w:eastAsiaTheme="minorHAnsi" w:hAnsiTheme="majorBidi" w:cstheme="majorBidi"/>
          <w:color w:val="000000" w:themeColor="text1"/>
          <w:sz w:val="20"/>
          <w:szCs w:val="20"/>
        </w:rPr>
        <w:t>2</w:t>
      </w:r>
    </w:p>
    <w:p w14:paraId="3F7BEBC3" w14:textId="7921DFC1" w:rsidR="00E1275E" w:rsidRPr="00E1275E" w:rsidRDefault="00E1275E" w:rsidP="00E1275E">
      <w:pPr>
        <w:spacing w:line="360" w:lineRule="auto"/>
        <w:rPr>
          <w:rFonts w:asciiTheme="majorBidi" w:eastAsiaTheme="minorHAnsi" w:hAnsiTheme="majorBidi" w:cstheme="majorBidi"/>
          <w:color w:val="000000" w:themeColor="text1"/>
          <w:sz w:val="20"/>
          <w:szCs w:val="20"/>
        </w:rPr>
      </w:pPr>
      <w:r w:rsidRPr="00E1275E">
        <w:rPr>
          <w:rFonts w:asciiTheme="majorBidi" w:eastAsiaTheme="minorHAnsi" w:hAnsiTheme="majorBidi" w:cstheme="majorBidi"/>
          <w:color w:val="000000" w:themeColor="text1"/>
          <w:sz w:val="20"/>
          <w:szCs w:val="20"/>
        </w:rPr>
        <w:t>Figure 70: TPC-H SF-5 Slowest Query ……………………………………………………………</w:t>
      </w:r>
      <w:proofErr w:type="gramStart"/>
      <w:r w:rsidRPr="00E1275E">
        <w:rPr>
          <w:rFonts w:asciiTheme="majorBidi" w:eastAsiaTheme="minorHAnsi" w:hAnsiTheme="majorBidi" w:cstheme="majorBidi"/>
          <w:color w:val="000000" w:themeColor="text1"/>
          <w:sz w:val="20"/>
          <w:szCs w:val="20"/>
        </w:rPr>
        <w:t>…..</w:t>
      </w:r>
      <w:proofErr w:type="gramEnd"/>
      <w:r w:rsidRPr="00E1275E">
        <w:rPr>
          <w:rFonts w:asciiTheme="majorBidi" w:eastAsiaTheme="minorHAnsi" w:hAnsiTheme="majorBidi" w:cstheme="majorBidi"/>
          <w:color w:val="000000" w:themeColor="text1"/>
          <w:sz w:val="20"/>
          <w:szCs w:val="20"/>
        </w:rPr>
        <w:t>….8</w:t>
      </w:r>
      <w:r w:rsidR="006343DA">
        <w:rPr>
          <w:rFonts w:asciiTheme="majorBidi" w:eastAsiaTheme="minorHAnsi" w:hAnsiTheme="majorBidi" w:cstheme="majorBidi"/>
          <w:color w:val="000000" w:themeColor="text1"/>
          <w:sz w:val="20"/>
          <w:szCs w:val="20"/>
        </w:rPr>
        <w:t>3</w:t>
      </w:r>
    </w:p>
    <w:p w14:paraId="101061A6" w14:textId="2391F071" w:rsidR="00E1275E" w:rsidRPr="00E1275E" w:rsidRDefault="00E1275E" w:rsidP="00E1275E">
      <w:pPr>
        <w:spacing w:line="360" w:lineRule="auto"/>
        <w:rPr>
          <w:rFonts w:asciiTheme="majorBidi" w:eastAsiaTheme="minorHAnsi" w:hAnsiTheme="majorBidi" w:cstheme="majorBidi"/>
          <w:color w:val="000000" w:themeColor="text1"/>
          <w:sz w:val="20"/>
          <w:szCs w:val="20"/>
        </w:rPr>
      </w:pPr>
      <w:r w:rsidRPr="00E1275E">
        <w:rPr>
          <w:rFonts w:asciiTheme="majorBidi" w:eastAsiaTheme="minorHAnsi" w:hAnsiTheme="majorBidi" w:cstheme="majorBidi"/>
          <w:color w:val="000000" w:themeColor="text1"/>
          <w:sz w:val="20"/>
          <w:szCs w:val="20"/>
        </w:rPr>
        <w:t>Figure 71: TPC-H SF-5 Sankey-diagram for the slowest query …………………………………………. 8</w:t>
      </w:r>
      <w:r w:rsidR="006343DA">
        <w:rPr>
          <w:rFonts w:asciiTheme="majorBidi" w:eastAsiaTheme="minorHAnsi" w:hAnsiTheme="majorBidi" w:cstheme="majorBidi"/>
          <w:color w:val="000000" w:themeColor="text1"/>
          <w:sz w:val="20"/>
          <w:szCs w:val="20"/>
        </w:rPr>
        <w:t>3</w:t>
      </w:r>
    </w:p>
    <w:p w14:paraId="5F7ECD8F" w14:textId="4B5A5027" w:rsidR="00E1275E" w:rsidRPr="00E1275E" w:rsidRDefault="00E1275E" w:rsidP="00E1275E">
      <w:pPr>
        <w:spacing w:line="360" w:lineRule="auto"/>
        <w:rPr>
          <w:rFonts w:asciiTheme="majorBidi" w:eastAsiaTheme="minorHAnsi" w:hAnsiTheme="majorBidi" w:cstheme="majorBidi"/>
          <w:color w:val="000000" w:themeColor="text1"/>
          <w:sz w:val="20"/>
          <w:szCs w:val="20"/>
        </w:rPr>
      </w:pPr>
      <w:r w:rsidRPr="00E1275E">
        <w:rPr>
          <w:rFonts w:asciiTheme="majorBidi" w:eastAsiaTheme="minorHAnsi" w:hAnsiTheme="majorBidi" w:cstheme="majorBidi"/>
          <w:color w:val="000000" w:themeColor="text1"/>
          <w:sz w:val="20"/>
          <w:szCs w:val="20"/>
        </w:rPr>
        <w:t xml:space="preserve">Figure 72: TPC-H SF-5 </w:t>
      </w:r>
      <w:proofErr w:type="spellStart"/>
      <w:r w:rsidRPr="00E1275E">
        <w:rPr>
          <w:rFonts w:asciiTheme="majorBidi" w:eastAsiaTheme="minorHAnsi" w:hAnsiTheme="majorBidi" w:cstheme="majorBidi"/>
          <w:color w:val="000000" w:themeColor="text1"/>
          <w:sz w:val="20"/>
          <w:szCs w:val="20"/>
        </w:rPr>
        <w:t>lineitem</w:t>
      </w:r>
      <w:proofErr w:type="spellEnd"/>
      <w:r w:rsidRPr="00E1275E">
        <w:rPr>
          <w:rFonts w:asciiTheme="majorBidi" w:eastAsiaTheme="minorHAnsi" w:hAnsiTheme="majorBidi" w:cstheme="majorBidi"/>
          <w:color w:val="000000" w:themeColor="text1"/>
          <w:sz w:val="20"/>
          <w:szCs w:val="20"/>
        </w:rPr>
        <w:t xml:space="preserve"> Index Creation ………………………………………………………….8</w:t>
      </w:r>
      <w:r w:rsidR="006343DA">
        <w:rPr>
          <w:rFonts w:asciiTheme="majorBidi" w:eastAsiaTheme="minorHAnsi" w:hAnsiTheme="majorBidi" w:cstheme="majorBidi"/>
          <w:color w:val="000000" w:themeColor="text1"/>
          <w:sz w:val="20"/>
          <w:szCs w:val="20"/>
        </w:rPr>
        <w:t>4</w:t>
      </w:r>
    </w:p>
    <w:p w14:paraId="1EA0BFE4" w14:textId="62C1B8F0" w:rsidR="00E1275E" w:rsidRPr="00E1275E" w:rsidRDefault="00E1275E" w:rsidP="00E1275E">
      <w:pPr>
        <w:spacing w:line="360" w:lineRule="auto"/>
        <w:rPr>
          <w:rFonts w:asciiTheme="majorBidi" w:eastAsiaTheme="minorHAnsi" w:hAnsiTheme="majorBidi" w:cstheme="majorBidi"/>
          <w:color w:val="000000" w:themeColor="text1"/>
          <w:sz w:val="20"/>
          <w:szCs w:val="20"/>
        </w:rPr>
      </w:pPr>
      <w:r w:rsidRPr="00E1275E">
        <w:rPr>
          <w:rFonts w:asciiTheme="majorBidi" w:eastAsiaTheme="minorHAnsi" w:hAnsiTheme="majorBidi" w:cstheme="majorBidi"/>
          <w:color w:val="000000" w:themeColor="text1"/>
          <w:sz w:val="20"/>
          <w:szCs w:val="20"/>
        </w:rPr>
        <w:t>Figure 73: TPC-H SF-5 Sankey-diagram for the slowest query after index creation…………………</w:t>
      </w:r>
      <w:proofErr w:type="gramStart"/>
      <w:r w:rsidRPr="00E1275E">
        <w:rPr>
          <w:rFonts w:asciiTheme="majorBidi" w:eastAsiaTheme="minorHAnsi" w:hAnsiTheme="majorBidi" w:cstheme="majorBidi"/>
          <w:color w:val="000000" w:themeColor="text1"/>
          <w:sz w:val="20"/>
          <w:szCs w:val="20"/>
        </w:rPr>
        <w:t>…..</w:t>
      </w:r>
      <w:proofErr w:type="gramEnd"/>
      <w:r w:rsidRPr="00E1275E">
        <w:rPr>
          <w:rFonts w:asciiTheme="majorBidi" w:eastAsiaTheme="minorHAnsi" w:hAnsiTheme="majorBidi" w:cstheme="majorBidi"/>
          <w:color w:val="000000" w:themeColor="text1"/>
          <w:sz w:val="20"/>
          <w:szCs w:val="20"/>
        </w:rPr>
        <w:t xml:space="preserve"> 8</w:t>
      </w:r>
      <w:r w:rsidR="006343DA">
        <w:rPr>
          <w:rFonts w:asciiTheme="majorBidi" w:eastAsiaTheme="minorHAnsi" w:hAnsiTheme="majorBidi" w:cstheme="majorBidi"/>
          <w:color w:val="000000" w:themeColor="text1"/>
          <w:sz w:val="20"/>
          <w:szCs w:val="20"/>
        </w:rPr>
        <w:t>4</w:t>
      </w:r>
    </w:p>
    <w:p w14:paraId="17EE589C" w14:textId="3CE0C80C" w:rsidR="00E1275E" w:rsidRPr="00E1275E" w:rsidRDefault="00E1275E" w:rsidP="00E1275E">
      <w:pPr>
        <w:spacing w:line="360" w:lineRule="auto"/>
        <w:rPr>
          <w:rFonts w:asciiTheme="majorBidi" w:eastAsiaTheme="minorHAnsi" w:hAnsiTheme="majorBidi" w:cstheme="majorBidi"/>
          <w:color w:val="000000" w:themeColor="text1"/>
          <w:sz w:val="20"/>
          <w:szCs w:val="20"/>
        </w:rPr>
      </w:pPr>
      <w:r w:rsidRPr="00E1275E">
        <w:rPr>
          <w:rFonts w:asciiTheme="majorBidi" w:eastAsiaTheme="minorHAnsi" w:hAnsiTheme="majorBidi" w:cstheme="majorBidi"/>
          <w:color w:val="000000" w:themeColor="text1"/>
          <w:sz w:val="20"/>
          <w:szCs w:val="20"/>
        </w:rPr>
        <w:t xml:space="preserve">Figure 74: TPC-H SF-5 Optimized configuration and queries </w:t>
      </w:r>
      <w:proofErr w:type="gramStart"/>
      <w:r w:rsidRPr="00E1275E">
        <w:rPr>
          <w:rFonts w:asciiTheme="majorBidi" w:eastAsiaTheme="minorHAnsi" w:hAnsiTheme="majorBidi" w:cstheme="majorBidi"/>
          <w:color w:val="000000" w:themeColor="text1"/>
          <w:sz w:val="20"/>
          <w:szCs w:val="20"/>
        </w:rPr>
        <w:t>histogram  …</w:t>
      </w:r>
      <w:proofErr w:type="gramEnd"/>
      <w:r w:rsidRPr="00E1275E">
        <w:rPr>
          <w:rFonts w:asciiTheme="majorBidi" w:eastAsiaTheme="minorHAnsi" w:hAnsiTheme="majorBidi" w:cstheme="majorBidi"/>
          <w:color w:val="000000" w:themeColor="text1"/>
          <w:sz w:val="20"/>
          <w:szCs w:val="20"/>
        </w:rPr>
        <w:t>……………………………..8</w:t>
      </w:r>
      <w:r w:rsidR="006343DA">
        <w:rPr>
          <w:rFonts w:asciiTheme="majorBidi" w:eastAsiaTheme="minorHAnsi" w:hAnsiTheme="majorBidi" w:cstheme="majorBidi"/>
          <w:color w:val="000000" w:themeColor="text1"/>
          <w:sz w:val="20"/>
          <w:szCs w:val="20"/>
        </w:rPr>
        <w:t>4</w:t>
      </w:r>
    </w:p>
    <w:p w14:paraId="149216F1" w14:textId="16674DAD" w:rsidR="00D3388E" w:rsidRPr="00E1275E" w:rsidRDefault="00E1275E" w:rsidP="00E1275E">
      <w:pPr>
        <w:spacing w:line="360" w:lineRule="auto"/>
        <w:rPr>
          <w:rFonts w:asciiTheme="majorBidi" w:eastAsiaTheme="minorHAnsi" w:hAnsiTheme="majorBidi" w:cstheme="majorBidi"/>
          <w:color w:val="000000" w:themeColor="text1"/>
          <w:sz w:val="20"/>
          <w:szCs w:val="20"/>
        </w:rPr>
      </w:pPr>
      <w:r w:rsidRPr="00E1275E">
        <w:rPr>
          <w:rFonts w:asciiTheme="majorBidi" w:eastAsiaTheme="minorHAnsi" w:hAnsiTheme="majorBidi" w:cstheme="majorBidi"/>
          <w:color w:val="000000" w:themeColor="text1"/>
          <w:sz w:val="20"/>
          <w:szCs w:val="20"/>
        </w:rPr>
        <w:t>Figure 75: TPC-H SF-5 Optimized configuration vs Baseline vs Optimized query …………………….  8</w:t>
      </w:r>
      <w:r w:rsidR="006343DA">
        <w:rPr>
          <w:rFonts w:asciiTheme="majorBidi" w:eastAsiaTheme="minorHAnsi" w:hAnsiTheme="majorBidi" w:cstheme="majorBidi"/>
          <w:color w:val="000000" w:themeColor="text1"/>
          <w:sz w:val="20"/>
          <w:szCs w:val="20"/>
        </w:rPr>
        <w:t>5</w:t>
      </w:r>
    </w:p>
    <w:p w14:paraId="0890AA42" w14:textId="30E0545C" w:rsidR="00B51115" w:rsidRDefault="00B51115" w:rsidP="00B51115"/>
    <w:p w14:paraId="2911119C" w14:textId="0EDD4C64" w:rsidR="00B51115" w:rsidRDefault="00B51115" w:rsidP="00B51115"/>
    <w:p w14:paraId="5AC84D14" w14:textId="77777777" w:rsidR="00B51115" w:rsidRPr="00B51115" w:rsidRDefault="00B51115" w:rsidP="00B51115"/>
    <w:p w14:paraId="3B3DCBCA" w14:textId="77777777" w:rsidR="00D3388E" w:rsidRDefault="00D3388E" w:rsidP="00175C6B">
      <w:pPr>
        <w:pStyle w:val="Heading1"/>
        <w:rPr>
          <w:rFonts w:asciiTheme="majorBidi" w:hAnsiTheme="majorBidi"/>
        </w:rPr>
      </w:pPr>
    </w:p>
    <w:p w14:paraId="798BCD8E" w14:textId="77777777" w:rsidR="00D3388E" w:rsidRDefault="00D3388E" w:rsidP="00175C6B">
      <w:pPr>
        <w:pStyle w:val="Heading1"/>
        <w:rPr>
          <w:rFonts w:asciiTheme="majorBidi" w:hAnsiTheme="majorBidi"/>
        </w:rPr>
      </w:pPr>
    </w:p>
    <w:p w14:paraId="23828B83" w14:textId="77777777" w:rsidR="00D3388E" w:rsidRDefault="00D3388E" w:rsidP="00175C6B">
      <w:pPr>
        <w:pStyle w:val="Heading1"/>
        <w:rPr>
          <w:rFonts w:asciiTheme="majorBidi" w:hAnsiTheme="majorBidi"/>
        </w:rPr>
      </w:pPr>
    </w:p>
    <w:p w14:paraId="3AC9737E" w14:textId="77777777" w:rsidR="00D3388E" w:rsidRDefault="00D3388E" w:rsidP="00175C6B">
      <w:pPr>
        <w:pStyle w:val="Heading1"/>
        <w:rPr>
          <w:rFonts w:asciiTheme="majorBidi" w:hAnsiTheme="majorBidi"/>
        </w:rPr>
      </w:pPr>
    </w:p>
    <w:p w14:paraId="465E21E5" w14:textId="77777777" w:rsidR="00B51115" w:rsidRDefault="00B51115" w:rsidP="00175C6B">
      <w:pPr>
        <w:pStyle w:val="Heading1"/>
        <w:rPr>
          <w:rFonts w:asciiTheme="majorBidi" w:hAnsiTheme="majorBidi"/>
        </w:rPr>
      </w:pPr>
    </w:p>
    <w:p w14:paraId="5B97CCE4" w14:textId="77777777" w:rsidR="00B51115" w:rsidRDefault="00B51115" w:rsidP="00175C6B">
      <w:pPr>
        <w:pStyle w:val="Heading1"/>
        <w:rPr>
          <w:rFonts w:asciiTheme="majorBidi" w:hAnsiTheme="majorBidi"/>
        </w:rPr>
      </w:pPr>
    </w:p>
    <w:p w14:paraId="29780570" w14:textId="77777777" w:rsidR="00B51115" w:rsidRDefault="00B51115" w:rsidP="00175C6B">
      <w:pPr>
        <w:pStyle w:val="Heading1"/>
        <w:rPr>
          <w:rFonts w:asciiTheme="majorBidi" w:hAnsiTheme="majorBidi"/>
        </w:rPr>
      </w:pPr>
    </w:p>
    <w:p w14:paraId="3BEFEC7D" w14:textId="77777777" w:rsidR="00B51115" w:rsidRDefault="00B51115" w:rsidP="00175C6B">
      <w:pPr>
        <w:pStyle w:val="Heading1"/>
        <w:rPr>
          <w:rFonts w:asciiTheme="majorBidi" w:hAnsiTheme="majorBidi"/>
        </w:rPr>
      </w:pPr>
    </w:p>
    <w:p w14:paraId="6B244C17" w14:textId="77777777" w:rsidR="00B51115" w:rsidRDefault="00B51115" w:rsidP="00175C6B">
      <w:pPr>
        <w:pStyle w:val="Heading1"/>
        <w:rPr>
          <w:rFonts w:asciiTheme="majorBidi" w:hAnsiTheme="majorBidi"/>
        </w:rPr>
      </w:pPr>
    </w:p>
    <w:p w14:paraId="7FA66113" w14:textId="77777777" w:rsidR="00B51115" w:rsidRDefault="00B51115" w:rsidP="00175C6B">
      <w:pPr>
        <w:pStyle w:val="Heading1"/>
        <w:rPr>
          <w:rFonts w:asciiTheme="majorBidi" w:hAnsiTheme="majorBidi"/>
        </w:rPr>
      </w:pPr>
    </w:p>
    <w:p w14:paraId="361D1497" w14:textId="77777777" w:rsidR="00B51115" w:rsidRDefault="00B51115" w:rsidP="00175C6B">
      <w:pPr>
        <w:pStyle w:val="Heading1"/>
        <w:rPr>
          <w:rFonts w:asciiTheme="majorBidi" w:hAnsiTheme="majorBidi"/>
        </w:rPr>
      </w:pPr>
    </w:p>
    <w:p w14:paraId="1C3B1EC7" w14:textId="77777777" w:rsidR="00B51115" w:rsidRDefault="00B51115" w:rsidP="00175C6B">
      <w:pPr>
        <w:pStyle w:val="Heading1"/>
        <w:rPr>
          <w:rFonts w:asciiTheme="majorBidi" w:hAnsiTheme="majorBidi"/>
        </w:rPr>
      </w:pPr>
    </w:p>
    <w:p w14:paraId="7D0A7DCB" w14:textId="4F091C15" w:rsidR="00B51115" w:rsidRDefault="00B51115" w:rsidP="00175C6B">
      <w:pPr>
        <w:pStyle w:val="Heading1"/>
        <w:rPr>
          <w:rFonts w:asciiTheme="majorBidi" w:hAnsiTheme="majorBidi"/>
        </w:rPr>
      </w:pPr>
    </w:p>
    <w:p w14:paraId="5F0E9F7B" w14:textId="77777777" w:rsidR="00B51115" w:rsidRPr="00B51115" w:rsidRDefault="00B51115" w:rsidP="00B51115"/>
    <w:p w14:paraId="7D7E1C11" w14:textId="0748C9FB" w:rsidR="00DA7B7B" w:rsidRPr="00601154" w:rsidRDefault="00D9085A" w:rsidP="00175C6B">
      <w:pPr>
        <w:pStyle w:val="Heading1"/>
        <w:rPr>
          <w:rFonts w:asciiTheme="majorBidi" w:hAnsiTheme="majorBidi"/>
        </w:rPr>
      </w:pPr>
      <w:r w:rsidRPr="00601154">
        <w:rPr>
          <w:rFonts w:asciiTheme="majorBidi" w:hAnsiTheme="majorBidi"/>
        </w:rPr>
        <w:lastRenderedPageBreak/>
        <w:t>Chapter 1: Introduction</w:t>
      </w:r>
      <w:bookmarkEnd w:id="3"/>
      <w:r w:rsidR="00D25357">
        <w:rPr>
          <w:rFonts w:asciiTheme="majorBidi" w:hAnsiTheme="majorBidi"/>
        </w:rPr>
        <w:br/>
      </w:r>
    </w:p>
    <w:p w14:paraId="16E21D88" w14:textId="51DF525E" w:rsidR="00C03CA4" w:rsidRPr="00601154" w:rsidRDefault="00C03CA4" w:rsidP="00C03CA4">
      <w:pPr>
        <w:pStyle w:val="Heading5"/>
        <w:rPr>
          <w:rFonts w:asciiTheme="majorBidi" w:hAnsiTheme="majorBidi"/>
        </w:rPr>
      </w:pPr>
      <w:r w:rsidRPr="00601154">
        <w:rPr>
          <w:rFonts w:asciiTheme="majorBidi" w:hAnsiTheme="majorBidi"/>
        </w:rPr>
        <w:br/>
        <w:t>1.1 Problem description</w:t>
      </w:r>
    </w:p>
    <w:p w14:paraId="523C23E2" w14:textId="0152CC21" w:rsidR="00761255" w:rsidRPr="00601154" w:rsidRDefault="00CF570E" w:rsidP="00437EF9">
      <w:pPr>
        <w:pStyle w:val="NormalWeb"/>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t>Structure Query Language (</w:t>
      </w:r>
      <w:r w:rsidR="00D9085A" w:rsidRPr="00601154">
        <w:rPr>
          <w:rFonts w:asciiTheme="majorBidi" w:hAnsiTheme="majorBidi" w:cstheme="majorBidi"/>
          <w:color w:val="000000" w:themeColor="text1"/>
        </w:rPr>
        <w:t>SQL</w:t>
      </w:r>
      <w:r w:rsidRPr="00601154">
        <w:rPr>
          <w:rFonts w:asciiTheme="majorBidi" w:hAnsiTheme="majorBidi" w:cstheme="majorBidi"/>
          <w:color w:val="000000" w:themeColor="text1"/>
        </w:rPr>
        <w:t>) is used for interaction between DBMS and its users. SQL</w:t>
      </w:r>
      <w:r w:rsidR="00D9085A" w:rsidRPr="00601154">
        <w:rPr>
          <w:rFonts w:asciiTheme="majorBidi" w:hAnsiTheme="majorBidi" w:cstheme="majorBidi"/>
          <w:color w:val="000000" w:themeColor="text1"/>
        </w:rPr>
        <w:t xml:space="preserve"> is a declarative query language, designed for managing and manipulating data, and for decades SQL has been the standard for specifying queries over DBMS.</w:t>
      </w:r>
      <w:r w:rsidR="001E1B31" w:rsidRPr="00601154">
        <w:rPr>
          <w:rFonts w:asciiTheme="majorBidi" w:hAnsiTheme="majorBidi" w:cstheme="majorBidi"/>
          <w:color w:val="000000" w:themeColor="text1"/>
        </w:rPr>
        <w:br/>
      </w:r>
      <w:r w:rsidRPr="00601154">
        <w:rPr>
          <w:rFonts w:asciiTheme="majorBidi" w:hAnsiTheme="majorBidi" w:cstheme="majorBidi"/>
          <w:color w:val="000000" w:themeColor="text1"/>
        </w:rPr>
        <w:br/>
      </w:r>
      <w:r w:rsidR="00D9085A" w:rsidRPr="00601154">
        <w:rPr>
          <w:rFonts w:asciiTheme="majorBidi" w:hAnsiTheme="majorBidi" w:cstheme="majorBidi"/>
          <w:color w:val="000000" w:themeColor="text1"/>
        </w:rPr>
        <w:t xml:space="preserve">Unfortunately, non-trivial queries are hard to perfect, even for SQL experts. </w:t>
      </w:r>
      <w:r w:rsidR="007977AD" w:rsidRPr="00601154">
        <w:rPr>
          <w:rFonts w:asciiTheme="majorBidi" w:hAnsiTheme="majorBidi" w:cstheme="majorBidi"/>
          <w:color w:val="000000" w:themeColor="text1"/>
        </w:rPr>
        <w:t xml:space="preserve">Identifying flaws in complex queries and bringing those queries to perfection is challenging.  As SQL queries may return zero entries, duplicate entries, unexpected results, or not meet the minimal performance requirements. </w:t>
      </w:r>
      <w:r w:rsidR="00D9085A" w:rsidRPr="00601154">
        <w:rPr>
          <w:rFonts w:asciiTheme="majorBidi" w:hAnsiTheme="majorBidi" w:cstheme="majorBidi"/>
          <w:color w:val="000000" w:themeColor="text1"/>
        </w:rPr>
        <w:t xml:space="preserve">Hence, the </w:t>
      </w:r>
      <w:r w:rsidR="007E551B" w:rsidRPr="00601154">
        <w:rPr>
          <w:rFonts w:asciiTheme="majorBidi" w:hAnsiTheme="majorBidi" w:cstheme="majorBidi"/>
          <w:color w:val="000000" w:themeColor="text1"/>
        </w:rPr>
        <w:t xml:space="preserve">ability to understand </w:t>
      </w:r>
      <w:r w:rsidR="00697255" w:rsidRPr="00601154">
        <w:rPr>
          <w:rFonts w:asciiTheme="majorBidi" w:hAnsiTheme="majorBidi" w:cstheme="majorBidi"/>
          <w:color w:val="000000" w:themeColor="text1"/>
        </w:rPr>
        <w:t xml:space="preserve">and </w:t>
      </w:r>
      <w:r w:rsidR="00032B8D" w:rsidRPr="00601154">
        <w:rPr>
          <w:rFonts w:asciiTheme="majorBidi" w:hAnsiTheme="majorBidi" w:cstheme="majorBidi"/>
          <w:color w:val="000000" w:themeColor="text1"/>
        </w:rPr>
        <w:t>“</w:t>
      </w:r>
      <w:proofErr w:type="gramStart"/>
      <w:r w:rsidR="00697255" w:rsidRPr="00601154">
        <w:rPr>
          <w:rFonts w:asciiTheme="majorBidi" w:hAnsiTheme="majorBidi" w:cstheme="majorBidi"/>
          <w:color w:val="000000" w:themeColor="text1"/>
        </w:rPr>
        <w:t>debug</w:t>
      </w:r>
      <w:r w:rsidR="00032B8D" w:rsidRPr="00601154">
        <w:rPr>
          <w:rFonts w:asciiTheme="majorBidi" w:hAnsiTheme="majorBidi" w:cstheme="majorBidi"/>
          <w:color w:val="000000" w:themeColor="text1"/>
        </w:rPr>
        <w:t xml:space="preserve">“ </w:t>
      </w:r>
      <w:r w:rsidR="00697255" w:rsidRPr="00601154">
        <w:rPr>
          <w:rFonts w:asciiTheme="majorBidi" w:hAnsiTheme="majorBidi" w:cstheme="majorBidi"/>
          <w:color w:val="000000" w:themeColor="text1"/>
        </w:rPr>
        <w:t>the</w:t>
      </w:r>
      <w:proofErr w:type="gramEnd"/>
      <w:r w:rsidR="00697255" w:rsidRPr="00601154">
        <w:rPr>
          <w:rFonts w:asciiTheme="majorBidi" w:hAnsiTheme="majorBidi" w:cstheme="majorBidi"/>
          <w:color w:val="000000" w:themeColor="text1"/>
        </w:rPr>
        <w:t xml:space="preserve"> </w:t>
      </w:r>
      <w:r w:rsidR="007E551B" w:rsidRPr="00601154">
        <w:rPr>
          <w:rFonts w:asciiTheme="majorBidi" w:hAnsiTheme="majorBidi" w:cstheme="majorBidi"/>
          <w:color w:val="000000" w:themeColor="text1"/>
        </w:rPr>
        <w:t xml:space="preserve">execution </w:t>
      </w:r>
      <w:r w:rsidR="00032B8D" w:rsidRPr="00601154">
        <w:rPr>
          <w:rFonts w:asciiTheme="majorBidi" w:hAnsiTheme="majorBidi" w:cstheme="majorBidi"/>
          <w:color w:val="000000" w:themeColor="text1"/>
        </w:rPr>
        <w:t>of a</w:t>
      </w:r>
      <w:r w:rsidR="00363EF6">
        <w:rPr>
          <w:rFonts w:asciiTheme="majorBidi" w:hAnsiTheme="majorBidi" w:cstheme="majorBidi"/>
          <w:color w:val="000000" w:themeColor="text1"/>
        </w:rPr>
        <w:t>n</w:t>
      </w:r>
      <w:r w:rsidR="00032B8D" w:rsidRPr="00601154">
        <w:rPr>
          <w:rFonts w:asciiTheme="majorBidi" w:hAnsiTheme="majorBidi" w:cstheme="majorBidi"/>
          <w:color w:val="000000" w:themeColor="text1"/>
        </w:rPr>
        <w:t xml:space="preserve"> SQL query </w:t>
      </w:r>
      <w:r w:rsidR="00D9085A" w:rsidRPr="00601154">
        <w:rPr>
          <w:rFonts w:asciiTheme="majorBidi" w:hAnsiTheme="majorBidi" w:cstheme="majorBidi"/>
          <w:color w:val="000000" w:themeColor="text1"/>
        </w:rPr>
        <w:t>is a necessary step towards us</w:t>
      </w:r>
      <w:r w:rsidR="007E551B" w:rsidRPr="00601154">
        <w:rPr>
          <w:rFonts w:asciiTheme="majorBidi" w:hAnsiTheme="majorBidi" w:cstheme="majorBidi"/>
          <w:color w:val="000000" w:themeColor="text1"/>
        </w:rPr>
        <w:t>ing</w:t>
      </w:r>
      <w:r w:rsidR="00D9085A" w:rsidRPr="00601154">
        <w:rPr>
          <w:rFonts w:asciiTheme="majorBidi" w:hAnsiTheme="majorBidi" w:cstheme="majorBidi"/>
          <w:color w:val="000000" w:themeColor="text1"/>
        </w:rPr>
        <w:t xml:space="preserve"> DBMSs effectively.</w:t>
      </w:r>
      <w:r w:rsidR="007977AD" w:rsidRPr="00601154">
        <w:rPr>
          <w:rFonts w:asciiTheme="majorBidi" w:hAnsiTheme="majorBidi" w:cstheme="majorBidi"/>
          <w:color w:val="000000" w:themeColor="text1"/>
        </w:rPr>
        <w:t xml:space="preserve"> </w:t>
      </w:r>
    </w:p>
    <w:p w14:paraId="1249220F" w14:textId="1042AF47" w:rsidR="001E1B31" w:rsidRPr="00601154" w:rsidRDefault="001E1B31" w:rsidP="00437EF9">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t>To mitigate it, most databases’ optimizers will provide the execution plan. When we execute a</w:t>
      </w:r>
      <w:r w:rsidR="00363EF6">
        <w:rPr>
          <w:rFonts w:asciiTheme="majorBidi" w:hAnsiTheme="majorBidi" w:cstheme="majorBidi"/>
          <w:color w:val="000000" w:themeColor="text1"/>
        </w:rPr>
        <w:t>n</w:t>
      </w:r>
      <w:r w:rsidRPr="00601154">
        <w:rPr>
          <w:rFonts w:asciiTheme="majorBidi" w:hAnsiTheme="majorBidi" w:cstheme="majorBidi"/>
          <w:color w:val="000000" w:themeColor="text1"/>
        </w:rPr>
        <w:t xml:space="preserve"> SQL query, </w:t>
      </w:r>
      <w:r w:rsidR="00CB4029">
        <w:rPr>
          <w:rFonts w:asciiTheme="majorBidi" w:hAnsiTheme="majorBidi" w:cstheme="majorBidi"/>
          <w:color w:val="000000" w:themeColor="text1"/>
        </w:rPr>
        <w:t xml:space="preserve">the </w:t>
      </w:r>
      <w:r w:rsidRPr="00601154">
        <w:rPr>
          <w:rFonts w:asciiTheme="majorBidi" w:hAnsiTheme="majorBidi" w:cstheme="majorBidi"/>
          <w:color w:val="000000" w:themeColor="text1"/>
        </w:rPr>
        <w:t xml:space="preserve">DBMS first parse and validate the query. </w:t>
      </w:r>
      <w:r w:rsidR="000D12FF">
        <w:rPr>
          <w:rFonts w:asciiTheme="majorBidi" w:hAnsiTheme="majorBidi" w:cstheme="majorBidi"/>
          <w:color w:val="000000" w:themeColor="text1"/>
        </w:rPr>
        <w:t>Then, i</w:t>
      </w:r>
      <w:r w:rsidRPr="00601154">
        <w:rPr>
          <w:rFonts w:asciiTheme="majorBidi" w:hAnsiTheme="majorBidi" w:cstheme="majorBidi"/>
          <w:color w:val="000000" w:themeColor="text1"/>
        </w:rPr>
        <w:t xml:space="preserve">f the query is valid the optimizer translates </w:t>
      </w:r>
      <w:r w:rsidR="000D12FF">
        <w:rPr>
          <w:rFonts w:asciiTheme="majorBidi" w:hAnsiTheme="majorBidi" w:cstheme="majorBidi"/>
          <w:color w:val="000000" w:themeColor="text1"/>
        </w:rPr>
        <w:t>the query</w:t>
      </w:r>
      <w:r w:rsidRPr="00601154">
        <w:rPr>
          <w:rFonts w:asciiTheme="majorBidi" w:hAnsiTheme="majorBidi" w:cstheme="majorBidi"/>
          <w:color w:val="000000" w:themeColor="text1"/>
        </w:rPr>
        <w:t xml:space="preserve"> to a tree representation, called an execution plan. The execution plan is a sequence of steps used to access data to provide the users the result for </w:t>
      </w:r>
      <w:r w:rsidR="00761D9D">
        <w:rPr>
          <w:rFonts w:asciiTheme="majorBidi" w:hAnsiTheme="majorBidi" w:cstheme="majorBidi"/>
          <w:color w:val="000000" w:themeColor="text1"/>
        </w:rPr>
        <w:t>their</w:t>
      </w:r>
      <w:r w:rsidRPr="00601154">
        <w:rPr>
          <w:rFonts w:asciiTheme="majorBidi" w:hAnsiTheme="majorBidi" w:cstheme="majorBidi"/>
          <w:color w:val="000000" w:themeColor="text1"/>
        </w:rPr>
        <w:t xml:space="preserve"> query.</w:t>
      </w:r>
      <w:r w:rsidR="00437EF9" w:rsidRPr="00601154">
        <w:rPr>
          <w:rFonts w:asciiTheme="majorBidi" w:hAnsiTheme="majorBidi" w:cstheme="majorBidi"/>
          <w:color w:val="000000" w:themeColor="text1"/>
        </w:rPr>
        <w:t xml:space="preserve"> Understanding the behavior of each step is critical to understanding the query behavior in general. </w:t>
      </w:r>
      <w:r w:rsidR="00601154">
        <w:rPr>
          <w:rFonts w:asciiTheme="majorBidi" w:hAnsiTheme="majorBidi" w:cstheme="majorBidi"/>
          <w:color w:val="000000" w:themeColor="text1"/>
        </w:rPr>
        <w:br/>
      </w:r>
    </w:p>
    <w:p w14:paraId="4412637D" w14:textId="09C45968" w:rsidR="00761255" w:rsidRPr="00601154" w:rsidRDefault="001E1B31" w:rsidP="00CB4029">
      <w:pPr>
        <w:spacing w:line="360" w:lineRule="auto"/>
        <w:rPr>
          <w:rFonts w:asciiTheme="majorBidi" w:hAnsiTheme="majorBidi" w:cstheme="majorBidi"/>
        </w:rPr>
      </w:pPr>
      <w:r w:rsidRPr="00601154">
        <w:rPr>
          <w:rFonts w:asciiTheme="majorBidi" w:hAnsiTheme="majorBidi" w:cstheme="majorBidi"/>
          <w:color w:val="000000" w:themeColor="text1"/>
        </w:rPr>
        <w:t>As DBMS users, we are expected to use the execution plans, to</w:t>
      </w:r>
      <w:r w:rsidR="00AF2860">
        <w:rPr>
          <w:rFonts w:asciiTheme="majorBidi" w:hAnsiTheme="majorBidi" w:cstheme="majorBidi"/>
          <w:color w:val="000000" w:themeColor="text1"/>
        </w:rPr>
        <w:t xml:space="preserve"> make sense of our queries and to</w:t>
      </w:r>
      <w:r w:rsidRPr="00601154">
        <w:rPr>
          <w:rFonts w:asciiTheme="majorBidi" w:hAnsiTheme="majorBidi" w:cstheme="majorBidi"/>
          <w:color w:val="000000" w:themeColor="text1"/>
        </w:rPr>
        <w:t xml:space="preserve"> understand our queries’ characteristics.</w:t>
      </w:r>
      <w:r w:rsidR="00437EF9"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t>Unfortunately</w:t>
      </w:r>
      <w:r w:rsidR="007E551B"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t>the execution plan</w:t>
      </w:r>
      <w:r w:rsidR="00437EF9" w:rsidRPr="00601154">
        <w:rPr>
          <w:rFonts w:asciiTheme="majorBidi" w:hAnsiTheme="majorBidi" w:cstheme="majorBidi"/>
          <w:color w:val="000000" w:themeColor="text1"/>
        </w:rPr>
        <w:t>s</w:t>
      </w:r>
      <w:r w:rsidRPr="00601154">
        <w:rPr>
          <w:rFonts w:asciiTheme="majorBidi" w:hAnsiTheme="majorBidi" w:cstheme="majorBidi"/>
          <w:color w:val="000000" w:themeColor="text1"/>
        </w:rPr>
        <w:t xml:space="preserve"> for complex queries can be overwhelming and hard to read</w:t>
      </w:r>
      <w:r w:rsidR="00437EF9" w:rsidRPr="00601154">
        <w:rPr>
          <w:rFonts w:asciiTheme="majorBidi" w:hAnsiTheme="majorBidi" w:cstheme="majorBidi"/>
          <w:color w:val="000000" w:themeColor="text1"/>
        </w:rPr>
        <w:t>.</w:t>
      </w:r>
      <w:r w:rsidRPr="00601154">
        <w:rPr>
          <w:rFonts w:asciiTheme="majorBidi" w:hAnsiTheme="majorBidi" w:cstheme="majorBidi"/>
          <w:color w:val="000000" w:themeColor="text1"/>
        </w:rPr>
        <w:t xml:space="preserve"> </w:t>
      </w:r>
      <w:r w:rsidR="00437EF9" w:rsidRPr="00601154">
        <w:rPr>
          <w:rFonts w:asciiTheme="majorBidi" w:hAnsiTheme="majorBidi" w:cstheme="majorBidi"/>
          <w:color w:val="111111"/>
          <w:spacing w:val="-3"/>
          <w:shd w:val="clear" w:color="auto" w:fill="FAFAFA"/>
        </w:rPr>
        <w:t xml:space="preserve">This makes </w:t>
      </w:r>
      <w:r w:rsidR="00CB4029">
        <w:rPr>
          <w:rFonts w:asciiTheme="majorBidi" w:hAnsiTheme="majorBidi" w:cstheme="majorBidi"/>
          <w:color w:val="111111"/>
          <w:spacing w:val="-3"/>
          <w:shd w:val="clear" w:color="auto" w:fill="FAFAFA"/>
        </w:rPr>
        <w:t xml:space="preserve">the identification </w:t>
      </w:r>
      <w:r w:rsidR="00B3525D">
        <w:rPr>
          <w:rFonts w:asciiTheme="majorBidi" w:hAnsiTheme="majorBidi" w:cstheme="majorBidi"/>
          <w:color w:val="111111"/>
          <w:spacing w:val="-3"/>
          <w:shd w:val="clear" w:color="auto" w:fill="FAFAFA"/>
        </w:rPr>
        <w:t xml:space="preserve">of </w:t>
      </w:r>
      <w:r w:rsidR="00B3525D" w:rsidRPr="00601154">
        <w:rPr>
          <w:rFonts w:asciiTheme="majorBidi" w:hAnsiTheme="majorBidi" w:cstheme="majorBidi"/>
          <w:color w:val="111111"/>
          <w:spacing w:val="-3"/>
          <w:shd w:val="clear" w:color="auto" w:fill="FAFAFA"/>
        </w:rPr>
        <w:t>flaws</w:t>
      </w:r>
      <w:r w:rsidR="00437EF9" w:rsidRPr="00601154">
        <w:rPr>
          <w:rFonts w:asciiTheme="majorBidi" w:hAnsiTheme="majorBidi" w:cstheme="majorBidi"/>
          <w:color w:val="111111"/>
          <w:spacing w:val="-3"/>
          <w:shd w:val="clear" w:color="auto" w:fill="FAFAFA"/>
        </w:rPr>
        <w:t xml:space="preserve"> in a</w:t>
      </w:r>
      <w:r w:rsidR="00CB4029">
        <w:rPr>
          <w:rFonts w:asciiTheme="majorBidi" w:hAnsiTheme="majorBidi" w:cstheme="majorBidi"/>
          <w:color w:val="111111"/>
          <w:spacing w:val="-3"/>
          <w:shd w:val="clear" w:color="auto" w:fill="FAFAFA"/>
        </w:rPr>
        <w:t>n</w:t>
      </w:r>
      <w:r w:rsidR="00437EF9" w:rsidRPr="00601154">
        <w:rPr>
          <w:rFonts w:asciiTheme="majorBidi" w:hAnsiTheme="majorBidi" w:cstheme="majorBidi"/>
          <w:color w:val="111111"/>
          <w:spacing w:val="-3"/>
          <w:shd w:val="clear" w:color="auto" w:fill="FAFAFA"/>
        </w:rPr>
        <w:t xml:space="preserve"> SQL query a difficult and unintuitive task</w:t>
      </w:r>
      <w:r w:rsidR="000F3FF0">
        <w:rPr>
          <w:rFonts w:asciiTheme="majorBidi" w:hAnsiTheme="majorBidi" w:cstheme="majorBidi"/>
          <w:color w:val="111111"/>
          <w:spacing w:val="-3"/>
          <w:shd w:val="clear" w:color="auto" w:fill="FAFAFA"/>
        </w:rPr>
        <w:t xml:space="preserve"> with the current tooling</w:t>
      </w:r>
      <w:r w:rsidR="00437EF9" w:rsidRPr="00601154">
        <w:rPr>
          <w:rFonts w:asciiTheme="majorBidi" w:hAnsiTheme="majorBidi" w:cstheme="majorBidi"/>
          <w:color w:val="111111"/>
          <w:spacing w:val="-3"/>
          <w:shd w:val="clear" w:color="auto" w:fill="FAFAFA"/>
        </w:rPr>
        <w:t xml:space="preserve">. </w:t>
      </w:r>
      <w:r w:rsidR="00601154">
        <w:rPr>
          <w:rFonts w:asciiTheme="majorBidi" w:hAnsiTheme="majorBidi" w:cstheme="majorBidi"/>
          <w:color w:val="111111"/>
          <w:spacing w:val="-3"/>
          <w:shd w:val="clear" w:color="auto" w:fill="FAFAFA"/>
        </w:rPr>
        <w:br/>
      </w:r>
      <w:r w:rsidR="00D25357">
        <w:rPr>
          <w:rFonts w:asciiTheme="majorBidi" w:hAnsiTheme="majorBidi" w:cstheme="majorBidi"/>
        </w:rPr>
        <w:br/>
      </w:r>
    </w:p>
    <w:p w14:paraId="4C3E4FF5" w14:textId="05C2131B" w:rsidR="00C03CA4" w:rsidRPr="00601154" w:rsidRDefault="00C03CA4" w:rsidP="00C03CA4">
      <w:pPr>
        <w:pStyle w:val="Heading5"/>
        <w:rPr>
          <w:rFonts w:asciiTheme="majorBidi" w:hAnsiTheme="majorBidi"/>
        </w:rPr>
      </w:pPr>
      <w:r w:rsidRPr="00601154">
        <w:rPr>
          <w:rFonts w:asciiTheme="majorBidi" w:hAnsiTheme="majorBidi"/>
        </w:rPr>
        <w:t>1.2 Motivation</w:t>
      </w:r>
    </w:p>
    <w:p w14:paraId="405D1886" w14:textId="7781C4F1" w:rsidR="002D5BE7" w:rsidRPr="00601154" w:rsidRDefault="00437EF9" w:rsidP="007E551B">
      <w:pPr>
        <w:pStyle w:val="NormalWeb"/>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t>Our aim is to help users find and fix their queries in a more intuitive way. One of the most prominent techniques is to visualize the execution plan. This gives users a more intuitive understanding of how the</w:t>
      </w:r>
      <w:r w:rsidR="00240450">
        <w:rPr>
          <w:rFonts w:asciiTheme="majorBidi" w:hAnsiTheme="majorBidi" w:cstheme="majorBidi"/>
          <w:color w:val="000000" w:themeColor="text1"/>
        </w:rPr>
        <w:t>ir</w:t>
      </w:r>
      <w:r w:rsidRPr="00601154">
        <w:rPr>
          <w:rFonts w:asciiTheme="majorBidi" w:hAnsiTheme="majorBidi" w:cstheme="majorBidi"/>
          <w:color w:val="000000" w:themeColor="text1"/>
        </w:rPr>
        <w:t xml:space="preserve"> quer</w:t>
      </w:r>
      <w:r w:rsidR="00240450">
        <w:rPr>
          <w:rFonts w:asciiTheme="majorBidi" w:hAnsiTheme="majorBidi" w:cstheme="majorBidi"/>
          <w:color w:val="000000" w:themeColor="text1"/>
        </w:rPr>
        <w:t>ies</w:t>
      </w:r>
      <w:r w:rsidRPr="00601154">
        <w:rPr>
          <w:rFonts w:asciiTheme="majorBidi" w:hAnsiTheme="majorBidi" w:cstheme="majorBidi"/>
          <w:color w:val="000000" w:themeColor="text1"/>
        </w:rPr>
        <w:t xml:space="preserve"> </w:t>
      </w:r>
      <w:proofErr w:type="gramStart"/>
      <w:r w:rsidR="00240450">
        <w:rPr>
          <w:rFonts w:asciiTheme="majorBidi" w:hAnsiTheme="majorBidi" w:cstheme="majorBidi"/>
          <w:color w:val="000000" w:themeColor="text1"/>
        </w:rPr>
        <w:t>are</w:t>
      </w:r>
      <w:proofErr w:type="gramEnd"/>
      <w:r w:rsidR="00240450">
        <w:rPr>
          <w:rFonts w:asciiTheme="majorBidi" w:hAnsiTheme="majorBidi" w:cstheme="majorBidi"/>
          <w:color w:val="000000" w:themeColor="text1"/>
        </w:rPr>
        <w:t xml:space="preserve"> </w:t>
      </w:r>
      <w:r w:rsidRPr="00601154">
        <w:rPr>
          <w:rFonts w:asciiTheme="majorBidi" w:hAnsiTheme="majorBidi" w:cstheme="majorBidi"/>
          <w:color w:val="000000" w:themeColor="text1"/>
        </w:rPr>
        <w:t>executed (or planned) and</w:t>
      </w:r>
      <w:r w:rsidR="00974468" w:rsidRPr="00601154">
        <w:rPr>
          <w:rFonts w:asciiTheme="majorBidi" w:hAnsiTheme="majorBidi" w:cstheme="majorBidi"/>
          <w:color w:val="000000" w:themeColor="text1"/>
        </w:rPr>
        <w:t xml:space="preserve"> a better</w:t>
      </w:r>
      <w:r w:rsidRPr="00601154">
        <w:rPr>
          <w:rFonts w:asciiTheme="majorBidi" w:hAnsiTheme="majorBidi" w:cstheme="majorBidi"/>
          <w:color w:val="000000" w:themeColor="text1"/>
        </w:rPr>
        <w:t xml:space="preserve"> understand</w:t>
      </w:r>
      <w:r w:rsidR="00974468" w:rsidRPr="00601154">
        <w:rPr>
          <w:rFonts w:asciiTheme="majorBidi" w:hAnsiTheme="majorBidi" w:cstheme="majorBidi"/>
          <w:color w:val="000000" w:themeColor="text1"/>
        </w:rPr>
        <w:t>ing of</w:t>
      </w:r>
      <w:r w:rsidRPr="00601154">
        <w:rPr>
          <w:rFonts w:asciiTheme="majorBidi" w:hAnsiTheme="majorBidi" w:cstheme="majorBidi"/>
          <w:color w:val="000000" w:themeColor="text1"/>
        </w:rPr>
        <w:t xml:space="preserve"> the quer</w:t>
      </w:r>
      <w:r w:rsidR="00240450">
        <w:rPr>
          <w:rFonts w:asciiTheme="majorBidi" w:hAnsiTheme="majorBidi" w:cstheme="majorBidi"/>
          <w:color w:val="000000" w:themeColor="text1"/>
        </w:rPr>
        <w:t>ies’</w:t>
      </w:r>
      <w:r w:rsidRPr="00601154">
        <w:rPr>
          <w:rFonts w:asciiTheme="majorBidi" w:hAnsiTheme="majorBidi" w:cstheme="majorBidi"/>
          <w:color w:val="000000" w:themeColor="text1"/>
        </w:rPr>
        <w:t xml:space="preserve"> sub-expressions characteristics</w:t>
      </w:r>
      <w:r w:rsidR="00974468" w:rsidRPr="00601154">
        <w:rPr>
          <w:rFonts w:asciiTheme="majorBidi" w:hAnsiTheme="majorBidi" w:cstheme="majorBidi"/>
          <w:color w:val="000000" w:themeColor="text1"/>
        </w:rPr>
        <w:t>.</w:t>
      </w:r>
    </w:p>
    <w:p w14:paraId="1C2C58FD" w14:textId="0FC0BCB2" w:rsidR="0062352F" w:rsidRPr="00601154" w:rsidRDefault="002D5BE7" w:rsidP="00974468">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lang w:val="en-GB"/>
        </w:rPr>
        <w:lastRenderedPageBreak/>
        <w:t xml:space="preserve">The goal of this thesis is to give a better way to identify </w:t>
      </w:r>
      <w:r w:rsidR="00C03CA4" w:rsidRPr="00601154">
        <w:rPr>
          <w:rFonts w:asciiTheme="majorBidi" w:hAnsiTheme="majorBidi" w:cstheme="majorBidi"/>
          <w:color w:val="000000" w:themeColor="text1"/>
          <w:lang w:val="en-GB"/>
        </w:rPr>
        <w:t xml:space="preserve">the most common </w:t>
      </w:r>
      <w:r w:rsidRPr="00601154">
        <w:rPr>
          <w:rFonts w:asciiTheme="majorBidi" w:hAnsiTheme="majorBidi" w:cstheme="majorBidi"/>
          <w:color w:val="000000" w:themeColor="text1"/>
          <w:lang w:val="en-GB"/>
        </w:rPr>
        <w:t xml:space="preserve">flaws in SQL queries. </w:t>
      </w:r>
      <w:r w:rsidR="007E551B" w:rsidRPr="00601154">
        <w:rPr>
          <w:rFonts w:asciiTheme="majorBidi" w:hAnsiTheme="majorBidi" w:cstheme="majorBidi"/>
          <w:color w:val="000000" w:themeColor="text1"/>
          <w:lang w:val="en-GB"/>
        </w:rPr>
        <w:t xml:space="preserve">This is done </w:t>
      </w:r>
      <w:r w:rsidRPr="00601154">
        <w:rPr>
          <w:rFonts w:asciiTheme="majorBidi" w:hAnsiTheme="majorBidi" w:cstheme="majorBidi"/>
          <w:color w:val="000000" w:themeColor="text1"/>
          <w:lang w:val="en-GB"/>
        </w:rPr>
        <w:t xml:space="preserve">by </w:t>
      </w:r>
      <w:r w:rsidR="00375248" w:rsidRPr="00601154">
        <w:rPr>
          <w:rFonts w:asciiTheme="majorBidi" w:hAnsiTheme="majorBidi" w:cstheme="majorBidi"/>
          <w:color w:val="000000" w:themeColor="text1"/>
          <w:lang w:val="en-GB"/>
        </w:rPr>
        <w:t xml:space="preserve">parsing the </w:t>
      </w:r>
      <w:r w:rsidR="00032B8D" w:rsidRPr="00601154">
        <w:rPr>
          <w:rFonts w:asciiTheme="majorBidi" w:hAnsiTheme="majorBidi" w:cstheme="majorBidi"/>
          <w:color w:val="000000" w:themeColor="text1"/>
          <w:lang w:val="en-GB"/>
        </w:rPr>
        <w:t xml:space="preserve">queries’ </w:t>
      </w:r>
      <w:r w:rsidR="00375248" w:rsidRPr="00601154">
        <w:rPr>
          <w:rFonts w:asciiTheme="majorBidi" w:hAnsiTheme="majorBidi" w:cstheme="majorBidi"/>
          <w:color w:val="000000" w:themeColor="text1"/>
          <w:lang w:val="en-GB"/>
        </w:rPr>
        <w:t xml:space="preserve">execution </w:t>
      </w:r>
      <w:r w:rsidR="00032B8D" w:rsidRPr="00601154">
        <w:rPr>
          <w:rFonts w:asciiTheme="majorBidi" w:hAnsiTheme="majorBidi" w:cstheme="majorBidi"/>
          <w:color w:val="000000" w:themeColor="text1"/>
          <w:lang w:val="en-GB"/>
        </w:rPr>
        <w:t xml:space="preserve">plans </w:t>
      </w:r>
      <w:r w:rsidR="00375248" w:rsidRPr="00601154">
        <w:rPr>
          <w:rFonts w:asciiTheme="majorBidi" w:hAnsiTheme="majorBidi" w:cstheme="majorBidi"/>
          <w:color w:val="000000" w:themeColor="text1"/>
          <w:lang w:val="en-GB"/>
        </w:rPr>
        <w:t xml:space="preserve">and </w:t>
      </w:r>
      <w:r w:rsidRPr="00601154">
        <w:rPr>
          <w:rFonts w:asciiTheme="majorBidi" w:hAnsiTheme="majorBidi" w:cstheme="majorBidi"/>
          <w:color w:val="000000" w:themeColor="text1"/>
          <w:lang w:val="en-GB"/>
        </w:rPr>
        <w:t xml:space="preserve">representing </w:t>
      </w:r>
      <w:r w:rsidR="00375248" w:rsidRPr="00601154">
        <w:rPr>
          <w:rFonts w:asciiTheme="majorBidi" w:hAnsiTheme="majorBidi" w:cstheme="majorBidi"/>
          <w:color w:val="000000" w:themeColor="text1"/>
          <w:lang w:val="en-GB"/>
        </w:rPr>
        <w:t xml:space="preserve">them </w:t>
      </w:r>
      <w:r w:rsidRPr="00601154">
        <w:rPr>
          <w:rFonts w:asciiTheme="majorBidi" w:hAnsiTheme="majorBidi" w:cstheme="majorBidi"/>
          <w:color w:val="000000" w:themeColor="text1"/>
          <w:lang w:val="en-GB"/>
        </w:rPr>
        <w:t>in an intuitive way using Sankey</w:t>
      </w:r>
      <w:r w:rsidR="00114B69">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diagrams. </w:t>
      </w:r>
      <w:r w:rsidR="00063FB3" w:rsidRPr="00601154">
        <w:rPr>
          <w:rFonts w:asciiTheme="majorBidi" w:hAnsiTheme="majorBidi" w:cstheme="majorBidi"/>
          <w:color w:val="000000" w:themeColor="text1"/>
          <w:lang w:val="en-GB"/>
        </w:rPr>
        <w:t>Sankey-diagram</w:t>
      </w:r>
      <w:r w:rsidR="00974468" w:rsidRPr="00601154">
        <w:rPr>
          <w:rFonts w:asciiTheme="majorBidi" w:hAnsiTheme="majorBidi" w:cstheme="majorBidi"/>
          <w:color w:val="000000" w:themeColor="text1"/>
          <w:lang w:val="en-GB"/>
        </w:rPr>
        <w:t xml:space="preserve"> [1]</w:t>
      </w:r>
      <w:r w:rsidR="00063FB3" w:rsidRPr="00601154">
        <w:rPr>
          <w:rFonts w:asciiTheme="majorBidi" w:hAnsiTheme="majorBidi" w:cstheme="majorBidi"/>
          <w:color w:val="000000" w:themeColor="text1"/>
          <w:lang w:val="en-GB"/>
        </w:rPr>
        <w:t xml:space="preserve"> is a visualization technique to display any kind of measurable </w:t>
      </w:r>
      <w:r w:rsidR="00974468" w:rsidRPr="00601154">
        <w:rPr>
          <w:rFonts w:asciiTheme="majorBidi" w:hAnsiTheme="majorBidi" w:cstheme="majorBidi"/>
          <w:color w:val="000000" w:themeColor="text1"/>
          <w:lang w:val="en-GB"/>
        </w:rPr>
        <w:t>flow.</w:t>
      </w:r>
      <w:r w:rsidR="00063FB3" w:rsidRPr="00601154">
        <w:rPr>
          <w:rFonts w:asciiTheme="majorBidi" w:hAnsiTheme="majorBidi" w:cstheme="majorBidi"/>
          <w:color w:val="000000" w:themeColor="text1"/>
          <w:lang w:val="en-GB"/>
        </w:rPr>
        <w:t xml:space="preserve"> Sankey-diagram is a graph representation with specific characteristics on the nodes and edges. The nodes represent the </w:t>
      </w:r>
      <w:r w:rsidR="00974468" w:rsidRPr="00601154">
        <w:rPr>
          <w:rFonts w:asciiTheme="majorBidi" w:hAnsiTheme="majorBidi" w:cstheme="majorBidi"/>
          <w:color w:val="000000" w:themeColor="text1"/>
          <w:lang w:val="en-GB"/>
        </w:rPr>
        <w:t>entity, a</w:t>
      </w:r>
      <w:r w:rsidR="00063FB3" w:rsidRPr="00601154">
        <w:rPr>
          <w:rFonts w:asciiTheme="majorBidi" w:hAnsiTheme="majorBidi" w:cstheme="majorBidi"/>
          <w:color w:val="000000" w:themeColor="text1"/>
          <w:lang w:val="en-GB"/>
        </w:rPr>
        <w:t xml:space="preserve">nd the </w:t>
      </w:r>
      <w:r w:rsidR="00974468" w:rsidRPr="00601154">
        <w:rPr>
          <w:rFonts w:asciiTheme="majorBidi" w:hAnsiTheme="majorBidi" w:cstheme="majorBidi"/>
          <w:color w:val="000000" w:themeColor="text1"/>
          <w:lang w:val="en-GB"/>
        </w:rPr>
        <w:t xml:space="preserve">edges </w:t>
      </w:r>
      <w:r w:rsidR="00063FB3" w:rsidRPr="00601154">
        <w:rPr>
          <w:rFonts w:asciiTheme="majorBidi" w:hAnsiTheme="majorBidi" w:cstheme="majorBidi"/>
          <w:color w:val="000000" w:themeColor="text1"/>
          <w:lang w:val="en-GB"/>
        </w:rPr>
        <w:t xml:space="preserve">represent a measurable </w:t>
      </w:r>
      <w:r w:rsidR="00974468" w:rsidRPr="00601154">
        <w:rPr>
          <w:rFonts w:asciiTheme="majorBidi" w:hAnsiTheme="majorBidi" w:cstheme="majorBidi"/>
          <w:color w:val="000000" w:themeColor="text1"/>
          <w:lang w:val="en-GB"/>
        </w:rPr>
        <w:t xml:space="preserve">metric </w:t>
      </w:r>
      <w:r w:rsidR="00063FB3" w:rsidRPr="00601154">
        <w:rPr>
          <w:rFonts w:asciiTheme="majorBidi" w:hAnsiTheme="majorBidi" w:cstheme="majorBidi"/>
          <w:color w:val="000000" w:themeColor="text1"/>
          <w:lang w:val="en-GB"/>
        </w:rPr>
        <w:t xml:space="preserve">with </w:t>
      </w:r>
      <w:r w:rsidR="00974468" w:rsidRPr="00601154">
        <w:rPr>
          <w:rFonts w:asciiTheme="majorBidi" w:hAnsiTheme="majorBidi" w:cstheme="majorBidi"/>
          <w:color w:val="000000" w:themeColor="text1"/>
          <w:lang w:val="en-GB"/>
        </w:rPr>
        <w:t xml:space="preserve">proportional </w:t>
      </w:r>
      <w:r w:rsidR="00063FB3" w:rsidRPr="00601154">
        <w:rPr>
          <w:rFonts w:asciiTheme="majorBidi" w:hAnsiTheme="majorBidi" w:cstheme="majorBidi"/>
          <w:color w:val="000000" w:themeColor="text1"/>
          <w:lang w:val="en-GB"/>
        </w:rPr>
        <w:t>width.</w:t>
      </w:r>
      <w:r w:rsidR="00601154">
        <w:rPr>
          <w:rFonts w:asciiTheme="majorBidi" w:hAnsiTheme="majorBidi" w:cstheme="majorBidi"/>
          <w:color w:val="000000" w:themeColor="text1"/>
          <w:lang w:val="en-GB"/>
        </w:rPr>
        <w:br/>
      </w:r>
      <w:r w:rsidR="00D25357">
        <w:rPr>
          <w:rFonts w:asciiTheme="majorBidi" w:hAnsiTheme="majorBidi" w:cstheme="majorBidi"/>
          <w:color w:val="000000" w:themeColor="text1"/>
        </w:rPr>
        <w:br/>
      </w:r>
    </w:p>
    <w:p w14:paraId="11CE757B" w14:textId="29417593" w:rsidR="0062352F" w:rsidRPr="00601154" w:rsidRDefault="0062352F" w:rsidP="00C03CA4">
      <w:pPr>
        <w:pStyle w:val="Heading5"/>
        <w:rPr>
          <w:rFonts w:asciiTheme="majorBidi" w:hAnsiTheme="majorBidi"/>
        </w:rPr>
      </w:pPr>
      <w:r w:rsidRPr="00601154">
        <w:rPr>
          <w:rFonts w:asciiTheme="majorBidi" w:hAnsiTheme="majorBidi"/>
        </w:rPr>
        <w:t>1.3 Main Contribution</w:t>
      </w:r>
      <w:r w:rsidR="00F41253" w:rsidRPr="00601154">
        <w:rPr>
          <w:rFonts w:asciiTheme="majorBidi" w:hAnsiTheme="majorBidi"/>
        </w:rPr>
        <w:t>s</w:t>
      </w:r>
      <w:r w:rsidRPr="00601154">
        <w:rPr>
          <w:rFonts w:asciiTheme="majorBidi" w:hAnsiTheme="majorBidi"/>
        </w:rPr>
        <w:br/>
      </w:r>
    </w:p>
    <w:p w14:paraId="4B400D26" w14:textId="41E84DE9" w:rsidR="00761255" w:rsidRPr="00601154" w:rsidRDefault="00761255" w:rsidP="00CB4029">
      <w:pPr>
        <w:pStyle w:val="ListParagraph"/>
        <w:numPr>
          <w:ilvl w:val="0"/>
          <w:numId w:val="2"/>
        </w:numPr>
        <w:rPr>
          <w:rFonts w:asciiTheme="majorBidi" w:hAnsiTheme="majorBidi" w:cstheme="majorBidi"/>
          <w:color w:val="000000" w:themeColor="text1"/>
          <w:szCs w:val="24"/>
        </w:rPr>
      </w:pPr>
      <w:r w:rsidRPr="00601154">
        <w:rPr>
          <w:rFonts w:asciiTheme="majorBidi" w:hAnsiTheme="majorBidi" w:cstheme="majorBidi"/>
          <w:b/>
          <w:bCs/>
          <w:color w:val="000000" w:themeColor="text1"/>
          <w:szCs w:val="24"/>
          <w:lang w:val="en-US"/>
        </w:rPr>
        <w:t>Execution Plans Parsing –</w:t>
      </w:r>
      <w:r w:rsidRPr="00601154">
        <w:rPr>
          <w:rFonts w:asciiTheme="majorBidi" w:hAnsiTheme="majorBidi" w:cstheme="majorBidi"/>
          <w:color w:val="000000" w:themeColor="text1"/>
        </w:rPr>
        <w:t xml:space="preserve"> Databases create execution plans per query, which limits the user’s ability </w:t>
      </w:r>
      <w:r w:rsidRPr="00601154">
        <w:rPr>
          <w:rFonts w:asciiTheme="majorBidi" w:hAnsiTheme="majorBidi" w:cstheme="majorBidi"/>
          <w:color w:val="000000" w:themeColor="text1"/>
          <w:szCs w:val="24"/>
          <w:lang w:val="en-US"/>
        </w:rPr>
        <w:t xml:space="preserve">to find and fix flaws like performance bottlenecks across </w:t>
      </w:r>
      <w:r w:rsidR="007E2255" w:rsidRPr="00601154">
        <w:rPr>
          <w:rFonts w:asciiTheme="majorBidi" w:hAnsiTheme="majorBidi" w:cstheme="majorBidi"/>
          <w:color w:val="000000" w:themeColor="text1"/>
          <w:szCs w:val="24"/>
          <w:lang w:val="en-US"/>
        </w:rPr>
        <w:t>several</w:t>
      </w:r>
      <w:r w:rsidRPr="00601154">
        <w:rPr>
          <w:rFonts w:asciiTheme="majorBidi" w:hAnsiTheme="majorBidi" w:cstheme="majorBidi"/>
          <w:color w:val="000000" w:themeColor="text1"/>
          <w:szCs w:val="24"/>
          <w:lang w:val="en-US"/>
        </w:rPr>
        <w:t xml:space="preserve"> queries. Also, the sub-expression granularity of the execution plan and the </w:t>
      </w:r>
      <w:r w:rsidR="00974468" w:rsidRPr="00601154">
        <w:rPr>
          <w:rFonts w:asciiTheme="majorBidi" w:hAnsiTheme="majorBidi" w:cstheme="majorBidi"/>
          <w:color w:val="000000" w:themeColor="text1"/>
          <w:szCs w:val="24"/>
          <w:lang w:val="en-US"/>
        </w:rPr>
        <w:t>relation</w:t>
      </w:r>
      <w:r w:rsidR="00666F2C" w:rsidRPr="00601154">
        <w:rPr>
          <w:rFonts w:asciiTheme="majorBidi" w:hAnsiTheme="majorBidi" w:cstheme="majorBidi"/>
          <w:color w:val="000000" w:themeColor="text1"/>
          <w:szCs w:val="24"/>
          <w:lang w:val="en-US"/>
        </w:rPr>
        <w:t>al</w:t>
      </w:r>
      <w:r w:rsidR="00974468" w:rsidRPr="00601154">
        <w:rPr>
          <w:rFonts w:asciiTheme="majorBidi" w:hAnsiTheme="majorBidi" w:cstheme="majorBidi"/>
          <w:color w:val="000000" w:themeColor="text1"/>
          <w:szCs w:val="24"/>
          <w:lang w:val="en-US"/>
        </w:rPr>
        <w:t xml:space="preserve"> opera</w:t>
      </w:r>
      <w:r w:rsidR="007E2255" w:rsidRPr="00601154">
        <w:rPr>
          <w:rFonts w:asciiTheme="majorBidi" w:hAnsiTheme="majorBidi" w:cstheme="majorBidi"/>
          <w:color w:val="000000" w:themeColor="text1"/>
          <w:szCs w:val="24"/>
          <w:lang w:val="en-US"/>
        </w:rPr>
        <w:t xml:space="preserve">tions </w:t>
      </w:r>
      <w:r w:rsidR="00CB4029">
        <w:rPr>
          <w:rFonts w:asciiTheme="majorBidi" w:hAnsiTheme="majorBidi" w:cstheme="majorBidi"/>
          <w:color w:val="000000" w:themeColor="text1"/>
          <w:szCs w:val="24"/>
          <w:lang w:val="en-US"/>
        </w:rPr>
        <w:t xml:space="preserve">may be </w:t>
      </w:r>
      <w:r w:rsidRPr="00601154">
        <w:rPr>
          <w:rFonts w:asciiTheme="majorBidi" w:hAnsiTheme="majorBidi" w:cstheme="majorBidi"/>
          <w:color w:val="000000" w:themeColor="text1"/>
          <w:szCs w:val="24"/>
          <w:lang w:val="en-US"/>
        </w:rPr>
        <w:t>different. We mitigate these issues by adding another parsing phase after the database created the execution plan.</w:t>
      </w:r>
    </w:p>
    <w:p w14:paraId="734539B4" w14:textId="34CC8DF4" w:rsidR="00761255" w:rsidRPr="00601154" w:rsidRDefault="00761255" w:rsidP="00761255">
      <w:pPr>
        <w:pStyle w:val="ListParagraph"/>
        <w:numPr>
          <w:ilvl w:val="0"/>
          <w:numId w:val="2"/>
        </w:numPr>
        <w:rPr>
          <w:rFonts w:asciiTheme="majorBidi" w:hAnsiTheme="majorBidi" w:cstheme="majorBidi"/>
          <w:color w:val="000000" w:themeColor="text1"/>
          <w:szCs w:val="24"/>
          <w:lang w:val="en-US"/>
        </w:rPr>
      </w:pPr>
      <w:r w:rsidRPr="00601154">
        <w:rPr>
          <w:rFonts w:asciiTheme="majorBidi" w:hAnsiTheme="majorBidi" w:cstheme="majorBidi"/>
          <w:b/>
          <w:bCs/>
          <w:color w:val="000000" w:themeColor="text1"/>
          <w:szCs w:val="24"/>
          <w:lang w:val="en-US"/>
        </w:rPr>
        <w:t>Execution Plans Enrichment</w:t>
      </w:r>
      <w:r w:rsidRPr="00601154">
        <w:rPr>
          <w:rFonts w:asciiTheme="majorBidi" w:hAnsiTheme="majorBidi" w:cstheme="majorBidi"/>
          <w:color w:val="000000" w:themeColor="text1"/>
          <w:szCs w:val="24"/>
          <w:lang w:val="en-US"/>
        </w:rPr>
        <w:t xml:space="preserve"> – Execution plans include a lot of statistics for our queries. Unfortunately, some useful statistics are missing from the execution plan or may have an unintuitive representation and granularity. We mitigate these issues by:</w:t>
      </w:r>
    </w:p>
    <w:p w14:paraId="41C3927F" w14:textId="47318DDB" w:rsidR="00761255" w:rsidRPr="00601154" w:rsidRDefault="00761255" w:rsidP="00761255">
      <w:pPr>
        <w:pStyle w:val="ListParagraph"/>
        <w:numPr>
          <w:ilvl w:val="0"/>
          <w:numId w:val="18"/>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lang w:val="en-US"/>
        </w:rPr>
        <w:t>Inferring sub-expressions from existing ones</w:t>
      </w:r>
      <w:r w:rsidR="007E2255" w:rsidRPr="00601154">
        <w:rPr>
          <w:rFonts w:asciiTheme="majorBidi" w:hAnsiTheme="majorBidi" w:cstheme="majorBidi"/>
          <w:color w:val="000000" w:themeColor="text1"/>
          <w:szCs w:val="24"/>
          <w:lang w:val="en-US"/>
        </w:rPr>
        <w:t xml:space="preserve">. For example, </w:t>
      </w:r>
      <w:r w:rsidRPr="00601154">
        <w:rPr>
          <w:rFonts w:asciiTheme="majorBidi" w:hAnsiTheme="majorBidi" w:cstheme="majorBidi"/>
          <w:color w:val="000000" w:themeColor="text1"/>
          <w:szCs w:val="24"/>
          <w:lang w:val="en-US"/>
        </w:rPr>
        <w:t xml:space="preserve">whether a sub-expression is redundant or not. </w:t>
      </w:r>
    </w:p>
    <w:p w14:paraId="2B67D943" w14:textId="77777777" w:rsidR="007E2255" w:rsidRPr="00601154" w:rsidRDefault="00761255" w:rsidP="00761255">
      <w:pPr>
        <w:pStyle w:val="ListParagraph"/>
        <w:numPr>
          <w:ilvl w:val="0"/>
          <w:numId w:val="18"/>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lang w:val="en-US"/>
        </w:rPr>
        <w:t>Adding sub-expressions statistics with a more intuitive granularity (not cumulative)</w:t>
      </w:r>
      <w:r w:rsidR="007E2255" w:rsidRPr="00601154">
        <w:rPr>
          <w:rFonts w:asciiTheme="majorBidi" w:hAnsiTheme="majorBidi" w:cstheme="majorBidi"/>
          <w:color w:val="000000" w:themeColor="text1"/>
          <w:szCs w:val="24"/>
          <w:lang w:val="en-US"/>
        </w:rPr>
        <w:t>.</w:t>
      </w:r>
    </w:p>
    <w:p w14:paraId="06D7DF64" w14:textId="5281A3AA" w:rsidR="00761255" w:rsidRPr="00601154" w:rsidRDefault="007E2255" w:rsidP="00761255">
      <w:pPr>
        <w:pStyle w:val="ListParagraph"/>
        <w:numPr>
          <w:ilvl w:val="0"/>
          <w:numId w:val="18"/>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lang w:val="en-US"/>
        </w:rPr>
        <w:t>Adding sub-expressions statistics with a</w:t>
      </w:r>
      <w:r w:rsidR="00761255" w:rsidRPr="00601154">
        <w:rPr>
          <w:rFonts w:asciiTheme="majorBidi" w:hAnsiTheme="majorBidi" w:cstheme="majorBidi"/>
          <w:color w:val="000000" w:themeColor="text1"/>
          <w:szCs w:val="24"/>
          <w:lang w:val="en-US"/>
        </w:rPr>
        <w:t xml:space="preserve"> more intuitive representation (like percentages).</w:t>
      </w:r>
    </w:p>
    <w:p w14:paraId="22A1BD39" w14:textId="00968302" w:rsidR="00761255" w:rsidRPr="00601154" w:rsidRDefault="00761255" w:rsidP="00761255">
      <w:pPr>
        <w:pStyle w:val="ListParagraph"/>
        <w:numPr>
          <w:ilvl w:val="0"/>
          <w:numId w:val="2"/>
        </w:numPr>
        <w:rPr>
          <w:rFonts w:asciiTheme="majorBidi" w:hAnsiTheme="majorBidi" w:cstheme="majorBidi"/>
          <w:color w:val="000000" w:themeColor="text1"/>
          <w:szCs w:val="24"/>
          <w:lang w:val="en-US"/>
        </w:rPr>
      </w:pPr>
      <w:r w:rsidRPr="00601154">
        <w:rPr>
          <w:rFonts w:asciiTheme="majorBidi" w:hAnsiTheme="majorBidi" w:cstheme="majorBidi"/>
          <w:b/>
          <w:bCs/>
          <w:color w:val="000000" w:themeColor="text1"/>
          <w:szCs w:val="24"/>
          <w:lang w:val="en-US"/>
        </w:rPr>
        <w:t>Execution Plans Visualization</w:t>
      </w:r>
      <w:r w:rsidRPr="00601154">
        <w:rPr>
          <w:rFonts w:asciiTheme="majorBidi" w:hAnsiTheme="majorBidi" w:cstheme="majorBidi"/>
          <w:color w:val="000000" w:themeColor="text1"/>
          <w:szCs w:val="24"/>
          <w:lang w:val="en-US"/>
        </w:rPr>
        <w:t xml:space="preserve"> </w:t>
      </w:r>
      <w:r w:rsidR="00ED2B47">
        <w:rPr>
          <w:rFonts w:asciiTheme="majorBidi" w:hAnsiTheme="majorBidi" w:cstheme="majorBidi"/>
          <w:color w:val="000000" w:themeColor="text1"/>
          <w:szCs w:val="24"/>
          <w:lang w:val="en-US"/>
        </w:rPr>
        <w:t>–</w:t>
      </w:r>
      <w:r w:rsidRPr="00601154">
        <w:rPr>
          <w:rFonts w:asciiTheme="majorBidi" w:hAnsiTheme="majorBidi" w:cstheme="majorBidi"/>
          <w:color w:val="000000" w:themeColor="text1"/>
          <w:szCs w:val="24"/>
          <w:lang w:val="en-US"/>
        </w:rPr>
        <w:t xml:space="preserve"> A new representation for queries as a Sankey</w:t>
      </w:r>
      <w:r w:rsidR="007E2255" w:rsidRPr="00601154">
        <w:rPr>
          <w:rFonts w:asciiTheme="majorBidi" w:hAnsiTheme="majorBidi" w:cstheme="majorBidi"/>
          <w:color w:val="000000" w:themeColor="text1"/>
          <w:szCs w:val="24"/>
          <w:lang w:val="en-US"/>
        </w:rPr>
        <w:t xml:space="preserve"> </w:t>
      </w:r>
      <w:r w:rsidRPr="00601154">
        <w:rPr>
          <w:rFonts w:asciiTheme="majorBidi" w:hAnsiTheme="majorBidi" w:cstheme="majorBidi"/>
          <w:color w:val="000000" w:themeColor="text1"/>
          <w:szCs w:val="24"/>
          <w:lang w:val="en-US"/>
        </w:rPr>
        <w:t>diagram</w:t>
      </w:r>
      <w:r w:rsidR="007E2255" w:rsidRPr="00601154">
        <w:rPr>
          <w:rFonts w:asciiTheme="majorBidi" w:hAnsiTheme="majorBidi" w:cstheme="majorBidi"/>
          <w:color w:val="000000" w:themeColor="text1"/>
          <w:szCs w:val="24"/>
          <w:lang w:val="en-US"/>
        </w:rPr>
        <w:t>.</w:t>
      </w:r>
      <w:r w:rsidRPr="00601154">
        <w:rPr>
          <w:rFonts w:asciiTheme="majorBidi" w:hAnsiTheme="majorBidi" w:cstheme="majorBidi"/>
          <w:color w:val="000000" w:themeColor="text1"/>
          <w:szCs w:val="24"/>
          <w:lang w:val="en-US"/>
        </w:rPr>
        <w:t xml:space="preserve"> </w:t>
      </w:r>
      <w:r w:rsidR="007E2255" w:rsidRPr="00601154">
        <w:rPr>
          <w:rFonts w:asciiTheme="majorBidi" w:hAnsiTheme="majorBidi" w:cstheme="majorBidi"/>
          <w:color w:val="000000" w:themeColor="text1"/>
          <w:szCs w:val="24"/>
          <w:lang w:val="en-US"/>
        </w:rPr>
        <w:t xml:space="preserve">This </w:t>
      </w:r>
      <w:r w:rsidRPr="00601154">
        <w:rPr>
          <w:rFonts w:asciiTheme="majorBidi" w:hAnsiTheme="majorBidi" w:cstheme="majorBidi"/>
          <w:color w:val="000000" w:themeColor="text1"/>
          <w:szCs w:val="24"/>
          <w:lang w:val="en-US"/>
        </w:rPr>
        <w:t xml:space="preserve">allows us to understand the nature of a query, </w:t>
      </w:r>
      <w:r w:rsidR="007E2255" w:rsidRPr="00601154">
        <w:rPr>
          <w:rFonts w:asciiTheme="majorBidi" w:hAnsiTheme="majorBidi" w:cstheme="majorBidi"/>
          <w:color w:val="000000" w:themeColor="text1"/>
          <w:szCs w:val="24"/>
          <w:lang w:val="en-US"/>
        </w:rPr>
        <w:t>several</w:t>
      </w:r>
      <w:r w:rsidRPr="00601154">
        <w:rPr>
          <w:rFonts w:asciiTheme="majorBidi" w:hAnsiTheme="majorBidi" w:cstheme="majorBidi"/>
          <w:color w:val="000000" w:themeColor="text1"/>
          <w:szCs w:val="24"/>
          <w:lang w:val="en-US"/>
        </w:rPr>
        <w:t xml:space="preserve"> queries, or even the optimizer itself. It can be used to find cardinality issues, bottlenecks, and optimizer problems</w:t>
      </w:r>
      <w:r w:rsidR="00761D9D">
        <w:rPr>
          <w:rFonts w:asciiTheme="majorBidi" w:hAnsiTheme="majorBidi" w:cstheme="majorBidi"/>
          <w:color w:val="000000" w:themeColor="text1"/>
          <w:szCs w:val="24"/>
          <w:lang w:val="en-US"/>
        </w:rPr>
        <w:t xml:space="preserve"> caused by database configuration</w:t>
      </w:r>
      <w:r w:rsidR="00240450">
        <w:rPr>
          <w:rFonts w:asciiTheme="majorBidi" w:hAnsiTheme="majorBidi" w:cstheme="majorBidi"/>
          <w:color w:val="000000" w:themeColor="text1"/>
          <w:szCs w:val="24"/>
          <w:lang w:val="en-US"/>
        </w:rPr>
        <w:t>s</w:t>
      </w:r>
      <w:r w:rsidRPr="00601154">
        <w:rPr>
          <w:rFonts w:asciiTheme="majorBidi" w:hAnsiTheme="majorBidi" w:cstheme="majorBidi"/>
          <w:color w:val="000000" w:themeColor="text1"/>
          <w:szCs w:val="24"/>
          <w:lang w:val="en-US"/>
        </w:rPr>
        <w:t>.</w:t>
      </w:r>
      <w:r w:rsidR="00AC68E0">
        <w:rPr>
          <w:rFonts w:asciiTheme="majorBidi" w:hAnsiTheme="majorBidi" w:cstheme="majorBidi"/>
          <w:color w:val="000000" w:themeColor="text1"/>
          <w:szCs w:val="24"/>
          <w:lang w:val="en-US"/>
        </w:rPr>
        <w:t xml:space="preserve"> </w:t>
      </w:r>
      <w:ins w:id="4" w:author="Eyal Trabelsi" w:date="2021-10-16T10:46:00Z">
        <w:r w:rsidR="003F6401" w:rsidRPr="00601154">
          <w:rPr>
            <w:rFonts w:asciiTheme="majorBidi" w:hAnsiTheme="majorBidi" w:cstheme="majorBidi"/>
            <w:color w:val="000000" w:themeColor="text1"/>
          </w:rPr>
          <w:t xml:space="preserve">To the extent of </w:t>
        </w:r>
        <w:r w:rsidR="003F6401">
          <w:rPr>
            <w:rFonts w:asciiTheme="majorBidi" w:hAnsiTheme="majorBidi" w:cstheme="majorBidi"/>
            <w:color w:val="000000" w:themeColor="text1"/>
          </w:rPr>
          <w:t>our</w:t>
        </w:r>
        <w:r w:rsidR="003F6401" w:rsidRPr="00601154">
          <w:rPr>
            <w:rFonts w:asciiTheme="majorBidi" w:hAnsiTheme="majorBidi" w:cstheme="majorBidi"/>
            <w:color w:val="000000" w:themeColor="text1"/>
          </w:rPr>
          <w:t xml:space="preserve"> knowledge</w:t>
        </w:r>
        <w:r w:rsidR="003F6401" w:rsidDel="003F6401">
          <w:rPr>
            <w:rFonts w:asciiTheme="majorBidi" w:hAnsiTheme="majorBidi" w:cstheme="majorBidi"/>
            <w:color w:val="000000" w:themeColor="text1"/>
            <w:szCs w:val="24"/>
            <w:lang w:val="en-US"/>
          </w:rPr>
          <w:t xml:space="preserve"> </w:t>
        </w:r>
      </w:ins>
      <w:del w:id="5" w:author="Eyal Trabelsi" w:date="2021-10-16T10:46:00Z">
        <w:r w:rsidR="00AC68E0" w:rsidDel="003F6401">
          <w:rPr>
            <w:rFonts w:asciiTheme="majorBidi" w:hAnsiTheme="majorBidi" w:cstheme="majorBidi"/>
            <w:color w:val="000000" w:themeColor="text1"/>
            <w:szCs w:val="24"/>
            <w:lang w:val="en-US"/>
          </w:rPr>
          <w:delText xml:space="preserve">To our best knowledge, </w:delText>
        </w:r>
      </w:del>
      <w:r w:rsidR="00AC68E0">
        <w:rPr>
          <w:rFonts w:asciiTheme="majorBidi" w:hAnsiTheme="majorBidi" w:cstheme="majorBidi"/>
          <w:color w:val="000000" w:themeColor="text1"/>
          <w:szCs w:val="24"/>
          <w:lang w:val="en-US"/>
        </w:rPr>
        <w:t>this is the first time Sankey diagrams are used for this purpose.</w:t>
      </w:r>
    </w:p>
    <w:p w14:paraId="1234C0A6" w14:textId="4630CB52" w:rsidR="00761255" w:rsidRPr="00601154" w:rsidRDefault="008E1A36" w:rsidP="00AC68E0">
      <w:pPr>
        <w:pStyle w:val="ListParagraph"/>
        <w:numPr>
          <w:ilvl w:val="0"/>
          <w:numId w:val="2"/>
        </w:numPr>
        <w:rPr>
          <w:rFonts w:asciiTheme="majorBidi" w:hAnsiTheme="majorBidi" w:cstheme="majorBidi"/>
          <w:b/>
          <w:bCs/>
          <w:color w:val="000000" w:themeColor="text1"/>
        </w:rPr>
      </w:pPr>
      <w:r w:rsidRPr="00601154">
        <w:rPr>
          <w:rFonts w:asciiTheme="majorBidi" w:hAnsiTheme="majorBidi" w:cstheme="majorBidi"/>
          <w:b/>
          <w:bCs/>
          <w:color w:val="000000" w:themeColor="text1"/>
          <w:lang w:val="en-US"/>
        </w:rPr>
        <w:t>Examples of Flaw</w:t>
      </w:r>
      <w:r w:rsidR="00761D9D">
        <w:rPr>
          <w:rFonts w:asciiTheme="majorBidi" w:hAnsiTheme="majorBidi" w:cstheme="majorBidi"/>
          <w:b/>
          <w:bCs/>
          <w:color w:val="000000" w:themeColor="text1"/>
          <w:lang w:val="en-US"/>
        </w:rPr>
        <w:t>s</w:t>
      </w:r>
      <w:r w:rsidRPr="00601154">
        <w:rPr>
          <w:rFonts w:asciiTheme="majorBidi" w:hAnsiTheme="majorBidi" w:cstheme="majorBidi"/>
          <w:b/>
          <w:bCs/>
          <w:color w:val="000000" w:themeColor="text1"/>
          <w:rtl/>
        </w:rPr>
        <w:t xml:space="preserve"> </w:t>
      </w:r>
      <w:r w:rsidRPr="00601154">
        <w:rPr>
          <w:rFonts w:asciiTheme="majorBidi" w:hAnsiTheme="majorBidi" w:cstheme="majorBidi"/>
          <w:b/>
          <w:bCs/>
          <w:color w:val="000000" w:themeColor="text1"/>
        </w:rPr>
        <w:t>in SQL</w:t>
      </w:r>
      <w:r w:rsidRPr="00601154">
        <w:rPr>
          <w:rFonts w:asciiTheme="majorBidi" w:hAnsiTheme="majorBidi" w:cstheme="majorBidi"/>
          <w:color w:val="000000" w:themeColor="text1"/>
          <w:szCs w:val="24"/>
          <w:lang w:val="en-US"/>
        </w:rPr>
        <w:t xml:space="preserve">- </w:t>
      </w:r>
      <w:r w:rsidR="00AC68E0">
        <w:rPr>
          <w:rFonts w:asciiTheme="majorBidi" w:hAnsiTheme="majorBidi" w:cstheme="majorBidi"/>
          <w:color w:val="000000" w:themeColor="text1"/>
          <w:szCs w:val="24"/>
          <w:lang w:val="en-US"/>
        </w:rPr>
        <w:t>We</w:t>
      </w:r>
      <w:r w:rsidR="00AC68E0" w:rsidRPr="00601154">
        <w:rPr>
          <w:rFonts w:asciiTheme="majorBidi" w:hAnsiTheme="majorBidi" w:cstheme="majorBidi"/>
          <w:color w:val="000000" w:themeColor="text1"/>
          <w:szCs w:val="24"/>
          <w:lang w:val="en-US"/>
        </w:rPr>
        <w:t xml:space="preserve"> </w:t>
      </w:r>
      <w:r w:rsidRPr="00601154">
        <w:rPr>
          <w:rFonts w:asciiTheme="majorBidi" w:hAnsiTheme="majorBidi" w:cstheme="majorBidi"/>
          <w:color w:val="000000" w:themeColor="text1"/>
          <w:szCs w:val="24"/>
          <w:lang w:val="en-US"/>
        </w:rPr>
        <w:t xml:space="preserve">cover some of the most common flaws in SQL queries. Then </w:t>
      </w:r>
      <w:r w:rsidR="00AC68E0">
        <w:rPr>
          <w:rFonts w:asciiTheme="majorBidi" w:hAnsiTheme="majorBidi" w:cstheme="majorBidi"/>
          <w:color w:val="000000" w:themeColor="text1"/>
          <w:szCs w:val="24"/>
          <w:lang w:val="en-US"/>
        </w:rPr>
        <w:t>we</w:t>
      </w:r>
      <w:r w:rsidR="00AC68E0" w:rsidRPr="00601154">
        <w:rPr>
          <w:rFonts w:asciiTheme="majorBidi" w:hAnsiTheme="majorBidi" w:cstheme="majorBidi"/>
          <w:color w:val="000000" w:themeColor="text1"/>
          <w:szCs w:val="24"/>
          <w:lang w:val="en-US"/>
        </w:rPr>
        <w:t xml:space="preserve"> </w:t>
      </w:r>
      <w:r w:rsidRPr="00601154">
        <w:rPr>
          <w:rFonts w:asciiTheme="majorBidi" w:hAnsiTheme="majorBidi" w:cstheme="majorBidi"/>
          <w:color w:val="000000" w:themeColor="text1"/>
          <w:szCs w:val="24"/>
          <w:lang w:val="en-US"/>
        </w:rPr>
        <w:t xml:space="preserve">show how to identify those with </w:t>
      </w:r>
      <w:proofErr w:type="spellStart"/>
      <w:r w:rsidRPr="00601154">
        <w:rPr>
          <w:rFonts w:asciiTheme="majorBidi" w:hAnsiTheme="majorBidi" w:cstheme="majorBidi"/>
          <w:color w:val="000000" w:themeColor="text1"/>
          <w:szCs w:val="24"/>
          <w:lang w:val="en-US"/>
        </w:rPr>
        <w:t>QueryFlow</w:t>
      </w:r>
      <w:proofErr w:type="spellEnd"/>
      <w:r w:rsidRPr="00601154">
        <w:rPr>
          <w:rFonts w:asciiTheme="majorBidi" w:hAnsiTheme="majorBidi" w:cstheme="majorBidi"/>
          <w:color w:val="000000" w:themeColor="text1"/>
          <w:szCs w:val="24"/>
          <w:lang w:val="en-US"/>
        </w:rPr>
        <w:t xml:space="preserve"> and how to fix those issues.</w:t>
      </w:r>
    </w:p>
    <w:p w14:paraId="76D7953A" w14:textId="58F4EF84" w:rsidR="0062352F" w:rsidRPr="00601154" w:rsidRDefault="0062352F" w:rsidP="00AC68E0">
      <w:pPr>
        <w:pStyle w:val="ListParagraph"/>
        <w:numPr>
          <w:ilvl w:val="0"/>
          <w:numId w:val="2"/>
        </w:numPr>
        <w:rPr>
          <w:rFonts w:asciiTheme="majorBidi" w:hAnsiTheme="majorBidi" w:cstheme="majorBidi"/>
          <w:b/>
          <w:bCs/>
          <w:color w:val="000000" w:themeColor="text1"/>
          <w:szCs w:val="24"/>
          <w:lang w:val="en-US"/>
        </w:rPr>
      </w:pPr>
      <w:r w:rsidRPr="00601154">
        <w:rPr>
          <w:rFonts w:asciiTheme="majorBidi" w:hAnsiTheme="majorBidi" w:cstheme="majorBidi"/>
          <w:b/>
          <w:bCs/>
          <w:color w:val="000000" w:themeColor="text1"/>
        </w:rPr>
        <w:lastRenderedPageBreak/>
        <w:t>Analysis of TPC-H benchmark</w:t>
      </w:r>
      <w:r w:rsidR="008E1A36" w:rsidRPr="00601154">
        <w:rPr>
          <w:rFonts w:asciiTheme="majorBidi" w:hAnsiTheme="majorBidi" w:cstheme="majorBidi"/>
          <w:b/>
          <w:bCs/>
          <w:color w:val="000000" w:themeColor="text1"/>
        </w:rPr>
        <w:t xml:space="preserve">- </w:t>
      </w:r>
      <w:r w:rsidR="00AC68E0">
        <w:rPr>
          <w:rFonts w:asciiTheme="majorBidi" w:hAnsiTheme="majorBidi" w:cstheme="majorBidi"/>
          <w:color w:val="000000" w:themeColor="text1"/>
        </w:rPr>
        <w:t>We</w:t>
      </w:r>
      <w:r w:rsidR="00AC68E0" w:rsidRPr="00601154">
        <w:rPr>
          <w:rFonts w:asciiTheme="majorBidi" w:hAnsiTheme="majorBidi" w:cstheme="majorBidi"/>
          <w:color w:val="000000" w:themeColor="text1"/>
        </w:rPr>
        <w:t xml:space="preserve"> </w:t>
      </w:r>
      <w:r w:rsidR="008E1A36" w:rsidRPr="00601154">
        <w:rPr>
          <w:rFonts w:asciiTheme="majorBidi" w:hAnsiTheme="majorBidi" w:cstheme="majorBidi"/>
          <w:color w:val="000000" w:themeColor="text1"/>
        </w:rPr>
        <w:t xml:space="preserve">provide </w:t>
      </w:r>
      <w:r w:rsidR="00666F2C" w:rsidRPr="00601154">
        <w:rPr>
          <w:rFonts w:asciiTheme="majorBidi" w:hAnsiTheme="majorBidi" w:cstheme="majorBidi"/>
          <w:color w:val="000000" w:themeColor="text1"/>
        </w:rPr>
        <w:t>an</w:t>
      </w:r>
      <w:r w:rsidR="008E1A36" w:rsidRPr="00601154">
        <w:rPr>
          <w:rFonts w:asciiTheme="majorBidi" w:hAnsiTheme="majorBidi" w:cstheme="majorBidi"/>
          <w:color w:val="000000" w:themeColor="text1"/>
        </w:rPr>
        <w:t xml:space="preserve"> analysis on</w:t>
      </w:r>
      <w:r w:rsidR="00666F2C" w:rsidRPr="00601154">
        <w:rPr>
          <w:rFonts w:asciiTheme="majorBidi" w:hAnsiTheme="majorBidi" w:cstheme="majorBidi"/>
          <w:color w:val="000000" w:themeColor="text1"/>
        </w:rPr>
        <w:t xml:space="preserve"> the</w:t>
      </w:r>
      <w:r w:rsidR="008E1A36" w:rsidRPr="00601154">
        <w:rPr>
          <w:rFonts w:asciiTheme="majorBidi" w:hAnsiTheme="majorBidi" w:cstheme="majorBidi"/>
          <w:color w:val="000000" w:themeColor="text1"/>
        </w:rPr>
        <w:t xml:space="preserve"> TPC-H benchmark and </w:t>
      </w:r>
      <w:r w:rsidR="00AC68E0">
        <w:rPr>
          <w:rFonts w:asciiTheme="majorBidi" w:hAnsiTheme="majorBidi" w:cstheme="majorBidi"/>
          <w:color w:val="000000" w:themeColor="text1"/>
        </w:rPr>
        <w:t xml:space="preserve">use our visualization tool to investigate </w:t>
      </w:r>
      <w:r w:rsidR="008E1A36" w:rsidRPr="00601154">
        <w:rPr>
          <w:rFonts w:asciiTheme="majorBidi" w:hAnsiTheme="majorBidi" w:cstheme="majorBidi"/>
          <w:color w:val="000000" w:themeColor="text1"/>
        </w:rPr>
        <w:t xml:space="preserve">how </w:t>
      </w:r>
      <w:r w:rsidR="00666F2C" w:rsidRPr="00601154">
        <w:rPr>
          <w:rFonts w:asciiTheme="majorBidi" w:hAnsiTheme="majorBidi" w:cstheme="majorBidi"/>
          <w:color w:val="000000" w:themeColor="text1"/>
        </w:rPr>
        <w:t>the database and the queries can be optimized.</w:t>
      </w:r>
      <w:r w:rsidRPr="00601154">
        <w:rPr>
          <w:rFonts w:asciiTheme="majorBidi" w:hAnsiTheme="majorBidi" w:cstheme="majorBidi"/>
          <w:b/>
          <w:bCs/>
          <w:color w:val="000000" w:themeColor="text1"/>
        </w:rPr>
        <w:t xml:space="preserve"> </w:t>
      </w:r>
    </w:p>
    <w:p w14:paraId="670345A1" w14:textId="3623A924" w:rsidR="00C03CA4" w:rsidRPr="00601154" w:rsidRDefault="00EC4E47" w:rsidP="0062352F">
      <w:pPr>
        <w:pStyle w:val="Heading5"/>
        <w:rPr>
          <w:rFonts w:asciiTheme="majorBidi" w:hAnsiTheme="majorBidi"/>
        </w:rPr>
      </w:pPr>
      <w:r w:rsidRPr="00601154">
        <w:rPr>
          <w:rFonts w:asciiTheme="majorBidi" w:hAnsiTheme="majorBidi"/>
        </w:rPr>
        <w:br/>
      </w:r>
      <w:r w:rsidR="00C03CA4" w:rsidRPr="00601154">
        <w:rPr>
          <w:rFonts w:asciiTheme="majorBidi" w:hAnsiTheme="majorBidi"/>
        </w:rPr>
        <w:t>1.</w:t>
      </w:r>
      <w:r w:rsidR="0062352F" w:rsidRPr="00601154">
        <w:rPr>
          <w:rFonts w:asciiTheme="majorBidi" w:hAnsiTheme="majorBidi"/>
        </w:rPr>
        <w:t>4</w:t>
      </w:r>
      <w:r w:rsidR="00C03CA4" w:rsidRPr="00601154">
        <w:rPr>
          <w:rFonts w:asciiTheme="majorBidi" w:hAnsiTheme="majorBidi"/>
        </w:rPr>
        <w:t xml:space="preserve"> Thesis Structure</w:t>
      </w:r>
    </w:p>
    <w:p w14:paraId="3056D767" w14:textId="16709FCD" w:rsidR="00C03CA4" w:rsidRPr="00601154" w:rsidRDefault="00C03CA4" w:rsidP="00C03CA4">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br/>
      </w:r>
      <w:r w:rsidR="0006568D" w:rsidRPr="00601154">
        <w:rPr>
          <w:rFonts w:asciiTheme="majorBidi" w:hAnsiTheme="majorBidi" w:cstheme="majorBidi"/>
          <w:color w:val="000000" w:themeColor="text1"/>
        </w:rPr>
        <w:t xml:space="preserve">The rest of the thesis is structured as follows: </w:t>
      </w:r>
    </w:p>
    <w:p w14:paraId="654D99CC" w14:textId="7F74F994" w:rsidR="00C03CA4" w:rsidRPr="00601154" w:rsidRDefault="00C03CA4" w:rsidP="009007B9">
      <w:pPr>
        <w:pStyle w:val="ListParagraph"/>
        <w:numPr>
          <w:ilvl w:val="0"/>
          <w:numId w:val="32"/>
        </w:numPr>
        <w:rPr>
          <w:rFonts w:asciiTheme="majorBidi" w:hAnsiTheme="majorBidi" w:cstheme="majorBidi"/>
          <w:color w:val="000000" w:themeColor="text1"/>
        </w:rPr>
      </w:pPr>
      <w:commentRangeStart w:id="6"/>
      <w:commentRangeStart w:id="7"/>
      <w:del w:id="8" w:author="Eyal Trabelsi" w:date="2021-10-09T10:02:00Z">
        <w:r w:rsidRPr="00601154" w:rsidDel="009C2CA3">
          <w:rPr>
            <w:rFonts w:asciiTheme="majorBidi" w:hAnsiTheme="majorBidi" w:cstheme="majorBidi"/>
            <w:color w:val="000000" w:themeColor="text1"/>
          </w:rPr>
          <w:delText>Section</w:delText>
        </w:r>
        <w:commentRangeEnd w:id="6"/>
        <w:r w:rsidR="00AC68E0" w:rsidDel="009C2CA3">
          <w:rPr>
            <w:rStyle w:val="CommentReference"/>
            <w:rFonts w:ascii="Times New Roman" w:hAnsi="Times New Roman"/>
          </w:rPr>
          <w:commentReference w:id="6"/>
        </w:r>
        <w:commentRangeEnd w:id="7"/>
        <w:r w:rsidR="009C2CA3" w:rsidDel="009C2CA3">
          <w:rPr>
            <w:rStyle w:val="CommentReference"/>
            <w:rFonts w:ascii="Times New Roman" w:hAnsi="Times New Roman"/>
            <w:lang w:val="en-US"/>
          </w:rPr>
          <w:commentReference w:id="7"/>
        </w:r>
        <w:r w:rsidRPr="00601154" w:rsidDel="009C2CA3">
          <w:rPr>
            <w:rFonts w:asciiTheme="majorBidi" w:hAnsiTheme="majorBidi" w:cstheme="majorBidi"/>
            <w:color w:val="000000" w:themeColor="text1"/>
          </w:rPr>
          <w:delText xml:space="preserve"> </w:delText>
        </w:r>
      </w:del>
      <w:ins w:id="9" w:author="Eyal Trabelsi" w:date="2021-10-09T10:02:00Z">
        <w:r w:rsidR="009C2CA3">
          <w:rPr>
            <w:rFonts w:asciiTheme="majorBidi" w:hAnsiTheme="majorBidi" w:cstheme="majorBidi"/>
            <w:color w:val="000000" w:themeColor="text1"/>
          </w:rPr>
          <w:t>Chapter</w:t>
        </w:r>
        <w:r w:rsidR="009C2CA3" w:rsidRPr="00601154">
          <w:rPr>
            <w:rFonts w:asciiTheme="majorBidi" w:hAnsiTheme="majorBidi" w:cstheme="majorBidi"/>
            <w:color w:val="000000" w:themeColor="text1"/>
          </w:rPr>
          <w:t xml:space="preserve"> </w:t>
        </w:r>
      </w:ins>
      <w:r w:rsidRPr="00601154">
        <w:rPr>
          <w:rFonts w:asciiTheme="majorBidi" w:hAnsiTheme="majorBidi" w:cstheme="majorBidi"/>
          <w:color w:val="000000" w:themeColor="text1"/>
        </w:rPr>
        <w:t>2 provides background</w:t>
      </w:r>
      <w:r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rPr>
        <w:t>information and overviews</w:t>
      </w:r>
      <w:r w:rsidRPr="00601154">
        <w:rPr>
          <w:rFonts w:asciiTheme="majorBidi" w:hAnsiTheme="majorBidi" w:cstheme="majorBidi"/>
          <w:color w:val="000000" w:themeColor="text1"/>
          <w:lang w:val="en-US"/>
        </w:rPr>
        <w:t xml:space="preserve"> of</w:t>
      </w:r>
      <w:r w:rsidRPr="00601154">
        <w:rPr>
          <w:rFonts w:asciiTheme="majorBidi" w:hAnsiTheme="majorBidi" w:cstheme="majorBidi"/>
          <w:color w:val="000000" w:themeColor="text1"/>
        </w:rPr>
        <w:t xml:space="preserve"> related work. </w:t>
      </w:r>
    </w:p>
    <w:p w14:paraId="6D0B7436" w14:textId="4D65A0F3" w:rsidR="00C03CA4" w:rsidRPr="00601154" w:rsidRDefault="0006568D" w:rsidP="009007B9">
      <w:pPr>
        <w:pStyle w:val="ListParagraph"/>
        <w:numPr>
          <w:ilvl w:val="0"/>
          <w:numId w:val="32"/>
        </w:numPr>
        <w:rPr>
          <w:rFonts w:asciiTheme="majorBidi" w:hAnsiTheme="majorBidi" w:cstheme="majorBidi"/>
          <w:color w:val="000000" w:themeColor="text1"/>
        </w:rPr>
      </w:pPr>
      <w:del w:id="10" w:author="Eyal Trabelsi" w:date="2021-10-09T10:02:00Z">
        <w:r w:rsidRPr="00601154" w:rsidDel="009C2CA3">
          <w:rPr>
            <w:rFonts w:asciiTheme="majorBidi" w:hAnsiTheme="majorBidi" w:cstheme="majorBidi"/>
            <w:color w:val="000000" w:themeColor="text1"/>
          </w:rPr>
          <w:delText xml:space="preserve">Section </w:delText>
        </w:r>
      </w:del>
      <w:ins w:id="11" w:author="Eyal Trabelsi" w:date="2021-10-09T10:02:00Z">
        <w:r w:rsidR="009C2CA3">
          <w:rPr>
            <w:rFonts w:asciiTheme="majorBidi" w:hAnsiTheme="majorBidi" w:cstheme="majorBidi"/>
            <w:color w:val="000000" w:themeColor="text1"/>
          </w:rPr>
          <w:t>Chapter</w:t>
        </w:r>
        <w:r w:rsidR="009C2CA3" w:rsidRPr="00601154">
          <w:rPr>
            <w:rFonts w:asciiTheme="majorBidi" w:hAnsiTheme="majorBidi" w:cstheme="majorBidi"/>
            <w:color w:val="000000" w:themeColor="text1"/>
          </w:rPr>
          <w:t xml:space="preserve"> </w:t>
        </w:r>
      </w:ins>
      <w:r w:rsidRPr="00601154">
        <w:rPr>
          <w:rFonts w:asciiTheme="majorBidi" w:hAnsiTheme="majorBidi" w:cstheme="majorBidi"/>
          <w:color w:val="000000" w:themeColor="text1"/>
        </w:rPr>
        <w:t xml:space="preserve">3 presents </w:t>
      </w:r>
      <w:proofErr w:type="spellStart"/>
      <w:r w:rsidRPr="00601154">
        <w:rPr>
          <w:rFonts w:asciiTheme="majorBidi" w:hAnsiTheme="majorBidi" w:cstheme="majorBidi"/>
          <w:color w:val="000000" w:themeColor="text1"/>
        </w:rPr>
        <w:t>QueryFlow</w:t>
      </w:r>
      <w:proofErr w:type="spellEnd"/>
      <w:r w:rsidRPr="00601154">
        <w:rPr>
          <w:rFonts w:asciiTheme="majorBidi" w:hAnsiTheme="majorBidi" w:cstheme="majorBidi"/>
          <w:color w:val="000000" w:themeColor="text1"/>
        </w:rPr>
        <w:t xml:space="preserve"> design for</w:t>
      </w:r>
      <w:r w:rsidR="00C03CA4" w:rsidRPr="00601154">
        <w:rPr>
          <w:rFonts w:asciiTheme="majorBidi" w:hAnsiTheme="majorBidi" w:cstheme="majorBidi"/>
          <w:color w:val="000000" w:themeColor="text1"/>
        </w:rPr>
        <w:t xml:space="preserve"> </w:t>
      </w:r>
      <w:r w:rsidR="005C4CE1" w:rsidRPr="00601154">
        <w:rPr>
          <w:rFonts w:asciiTheme="majorBidi" w:hAnsiTheme="majorBidi" w:cstheme="majorBidi"/>
          <w:color w:val="000000" w:themeColor="text1"/>
          <w:lang w:val="en-US"/>
        </w:rPr>
        <w:t>identify</w:t>
      </w:r>
      <w:r w:rsidR="00761255" w:rsidRPr="00601154">
        <w:rPr>
          <w:rFonts w:asciiTheme="majorBidi" w:hAnsiTheme="majorBidi" w:cstheme="majorBidi"/>
          <w:color w:val="000000" w:themeColor="text1"/>
          <w:lang w:val="en-US"/>
        </w:rPr>
        <w:t>ing</w:t>
      </w:r>
      <w:r w:rsidRPr="00601154">
        <w:rPr>
          <w:rFonts w:asciiTheme="majorBidi" w:hAnsiTheme="majorBidi" w:cstheme="majorBidi"/>
          <w:color w:val="000000" w:themeColor="text1"/>
        </w:rPr>
        <w:t xml:space="preserve"> flaws in queries using Sankey-diagrams. </w:t>
      </w:r>
    </w:p>
    <w:p w14:paraId="305DB835" w14:textId="24DF0D48" w:rsidR="00C03CA4" w:rsidRPr="00601154" w:rsidRDefault="009C2CA3" w:rsidP="009007B9">
      <w:pPr>
        <w:pStyle w:val="ListParagraph"/>
        <w:numPr>
          <w:ilvl w:val="0"/>
          <w:numId w:val="32"/>
        </w:numPr>
        <w:rPr>
          <w:rFonts w:asciiTheme="majorBidi" w:hAnsiTheme="majorBidi" w:cstheme="majorBidi"/>
          <w:color w:val="000000" w:themeColor="text1"/>
        </w:rPr>
      </w:pPr>
      <w:ins w:id="12" w:author="Eyal Trabelsi" w:date="2021-10-09T10:02:00Z">
        <w:r>
          <w:rPr>
            <w:rFonts w:asciiTheme="majorBidi" w:hAnsiTheme="majorBidi" w:cstheme="majorBidi"/>
            <w:color w:val="000000" w:themeColor="text1"/>
          </w:rPr>
          <w:t>Chapter</w:t>
        </w:r>
        <w:r w:rsidRPr="00601154">
          <w:rPr>
            <w:rFonts w:asciiTheme="majorBidi" w:hAnsiTheme="majorBidi" w:cstheme="majorBidi"/>
            <w:color w:val="000000" w:themeColor="text1"/>
          </w:rPr>
          <w:t xml:space="preserve"> </w:t>
        </w:r>
      </w:ins>
      <w:del w:id="13" w:author="Eyal Trabelsi" w:date="2021-10-09T10:02:00Z">
        <w:r w:rsidR="0006568D" w:rsidRPr="00601154" w:rsidDel="009C2CA3">
          <w:rPr>
            <w:rFonts w:asciiTheme="majorBidi" w:hAnsiTheme="majorBidi" w:cstheme="majorBidi"/>
            <w:color w:val="000000" w:themeColor="text1"/>
          </w:rPr>
          <w:delText xml:space="preserve">Section </w:delText>
        </w:r>
      </w:del>
      <w:r w:rsidR="0006568D" w:rsidRPr="00601154">
        <w:rPr>
          <w:rFonts w:asciiTheme="majorBidi" w:hAnsiTheme="majorBidi" w:cstheme="majorBidi"/>
          <w:color w:val="000000" w:themeColor="text1"/>
        </w:rPr>
        <w:t>4 provides</w:t>
      </w:r>
      <w:r w:rsidR="00761255" w:rsidRPr="00601154">
        <w:rPr>
          <w:rFonts w:asciiTheme="majorBidi" w:hAnsiTheme="majorBidi" w:cstheme="majorBidi"/>
          <w:color w:val="000000" w:themeColor="text1"/>
        </w:rPr>
        <w:t xml:space="preserve"> an</w:t>
      </w:r>
      <w:r w:rsidR="0006568D" w:rsidRPr="00601154">
        <w:rPr>
          <w:rFonts w:asciiTheme="majorBidi" w:hAnsiTheme="majorBidi" w:cstheme="majorBidi"/>
          <w:color w:val="000000" w:themeColor="text1"/>
        </w:rPr>
        <w:t xml:space="preserve"> </w:t>
      </w:r>
      <w:r w:rsidR="005C4CE1" w:rsidRPr="00601154">
        <w:rPr>
          <w:rFonts w:asciiTheme="majorBidi" w:hAnsiTheme="majorBidi" w:cstheme="majorBidi"/>
          <w:color w:val="000000" w:themeColor="text1"/>
          <w:lang w:val="en-US"/>
        </w:rPr>
        <w:t xml:space="preserve">overview of </w:t>
      </w:r>
      <w:proofErr w:type="spellStart"/>
      <w:r w:rsidR="005C4CE1" w:rsidRPr="00601154">
        <w:rPr>
          <w:rFonts w:asciiTheme="majorBidi" w:hAnsiTheme="majorBidi" w:cstheme="majorBidi"/>
          <w:color w:val="000000" w:themeColor="text1"/>
          <w:lang w:val="en-US"/>
        </w:rPr>
        <w:t>QueryFlow</w:t>
      </w:r>
      <w:proofErr w:type="spellEnd"/>
      <w:r w:rsidR="005C4CE1" w:rsidRPr="00601154">
        <w:rPr>
          <w:rFonts w:asciiTheme="majorBidi" w:hAnsiTheme="majorBidi" w:cstheme="majorBidi"/>
          <w:color w:val="000000" w:themeColor="text1"/>
          <w:lang w:val="en-US"/>
        </w:rPr>
        <w:t xml:space="preserve"> use cases</w:t>
      </w:r>
      <w:r w:rsidR="0006568D" w:rsidRPr="00601154">
        <w:rPr>
          <w:rFonts w:asciiTheme="majorBidi" w:hAnsiTheme="majorBidi" w:cstheme="majorBidi"/>
          <w:color w:val="000000" w:themeColor="text1"/>
        </w:rPr>
        <w:t xml:space="preserve">. </w:t>
      </w:r>
    </w:p>
    <w:p w14:paraId="58F535EF" w14:textId="3351AA44" w:rsidR="00FB1814" w:rsidRDefault="009C2CA3" w:rsidP="00666F2C">
      <w:pPr>
        <w:pStyle w:val="ListParagraph"/>
        <w:numPr>
          <w:ilvl w:val="0"/>
          <w:numId w:val="32"/>
        </w:numPr>
        <w:rPr>
          <w:rStyle w:val="Heading1Char"/>
          <w:rFonts w:asciiTheme="majorBidi" w:eastAsia="Times New Roman" w:hAnsiTheme="majorBidi"/>
          <w:color w:val="000000" w:themeColor="text1"/>
          <w:sz w:val="24"/>
          <w:szCs w:val="22"/>
        </w:rPr>
      </w:pPr>
      <w:r>
        <w:rPr>
          <w:rFonts w:asciiTheme="majorBidi" w:hAnsiTheme="majorBidi" w:cstheme="majorBidi"/>
          <w:color w:val="000000" w:themeColor="text1"/>
        </w:rPr>
        <w:t>Chapter</w:t>
      </w:r>
      <w:r w:rsidRPr="00601154">
        <w:rPr>
          <w:rFonts w:asciiTheme="majorBidi" w:hAnsiTheme="majorBidi" w:cstheme="majorBidi"/>
          <w:color w:val="000000" w:themeColor="text1"/>
        </w:rPr>
        <w:t xml:space="preserve"> </w:t>
      </w:r>
      <w:r w:rsidR="002D5BE7" w:rsidRPr="00601154">
        <w:rPr>
          <w:rFonts w:asciiTheme="majorBidi" w:hAnsiTheme="majorBidi" w:cstheme="majorBidi"/>
          <w:color w:val="000000" w:themeColor="text1"/>
        </w:rPr>
        <w:t>5</w:t>
      </w:r>
      <w:r w:rsidR="0006568D" w:rsidRPr="00601154">
        <w:rPr>
          <w:rFonts w:asciiTheme="majorBidi" w:hAnsiTheme="majorBidi" w:cstheme="majorBidi"/>
          <w:color w:val="000000" w:themeColor="text1"/>
        </w:rPr>
        <w:t xml:space="preserve"> </w:t>
      </w:r>
      <w:r w:rsidR="005C4CE1" w:rsidRPr="00601154">
        <w:rPr>
          <w:rFonts w:asciiTheme="majorBidi" w:hAnsiTheme="majorBidi" w:cstheme="majorBidi"/>
          <w:color w:val="000000" w:themeColor="text1"/>
          <w:lang w:val="en-US"/>
        </w:rPr>
        <w:t>provides</w:t>
      </w:r>
      <w:r w:rsidR="002D5BE7" w:rsidRPr="00601154">
        <w:rPr>
          <w:rFonts w:asciiTheme="majorBidi" w:hAnsiTheme="majorBidi" w:cstheme="majorBidi"/>
          <w:color w:val="000000" w:themeColor="text1"/>
        </w:rPr>
        <w:t xml:space="preserve"> </w:t>
      </w:r>
      <w:r w:rsidR="00697255" w:rsidRPr="00601154">
        <w:rPr>
          <w:rFonts w:asciiTheme="majorBidi" w:hAnsiTheme="majorBidi" w:cstheme="majorBidi"/>
          <w:color w:val="000000" w:themeColor="text1"/>
          <w:lang w:val="en-US"/>
        </w:rPr>
        <w:t xml:space="preserve">an </w:t>
      </w:r>
      <w:r w:rsidR="002D5BE7" w:rsidRPr="00601154">
        <w:rPr>
          <w:rFonts w:asciiTheme="majorBidi" w:hAnsiTheme="majorBidi" w:cstheme="majorBidi"/>
          <w:color w:val="000000" w:themeColor="text1"/>
        </w:rPr>
        <w:t xml:space="preserve">evaluation of </w:t>
      </w:r>
      <w:proofErr w:type="spellStart"/>
      <w:r w:rsidR="002D5BE7" w:rsidRPr="00601154">
        <w:rPr>
          <w:rFonts w:asciiTheme="majorBidi" w:hAnsiTheme="majorBidi" w:cstheme="majorBidi"/>
          <w:color w:val="000000" w:themeColor="text1"/>
        </w:rPr>
        <w:t>QueryFlow</w:t>
      </w:r>
      <w:proofErr w:type="spellEnd"/>
      <w:r w:rsidR="002D5BE7" w:rsidRPr="00601154">
        <w:rPr>
          <w:rFonts w:asciiTheme="majorBidi" w:hAnsiTheme="majorBidi" w:cstheme="majorBidi"/>
          <w:color w:val="000000" w:themeColor="text1"/>
        </w:rPr>
        <w:t xml:space="preserve"> on </w:t>
      </w:r>
      <w:r w:rsidR="00697255" w:rsidRPr="00601154">
        <w:rPr>
          <w:rFonts w:asciiTheme="majorBidi" w:hAnsiTheme="majorBidi" w:cstheme="majorBidi"/>
          <w:color w:val="000000" w:themeColor="text1"/>
        </w:rPr>
        <w:t xml:space="preserve">the </w:t>
      </w:r>
      <w:r w:rsidR="002D5BE7" w:rsidRPr="00601154">
        <w:rPr>
          <w:rFonts w:asciiTheme="majorBidi" w:hAnsiTheme="majorBidi" w:cstheme="majorBidi"/>
          <w:color w:val="000000" w:themeColor="text1"/>
        </w:rPr>
        <w:t>TPC-H benchmark</w:t>
      </w:r>
      <w:r w:rsidR="000827CF" w:rsidRPr="00601154">
        <w:rPr>
          <w:rFonts w:asciiTheme="majorBidi" w:hAnsiTheme="majorBidi" w:cstheme="majorBidi"/>
          <w:color w:val="000000" w:themeColor="text1"/>
        </w:rPr>
        <w:t>.</w:t>
      </w:r>
      <w:bookmarkStart w:id="14" w:name="_Toc62286988"/>
    </w:p>
    <w:p w14:paraId="4AABFD76" w14:textId="59694899" w:rsidR="00AC68E0" w:rsidRPr="00601154" w:rsidRDefault="00AC68E0" w:rsidP="00666F2C">
      <w:pPr>
        <w:pStyle w:val="ListParagraph"/>
        <w:numPr>
          <w:ilvl w:val="0"/>
          <w:numId w:val="32"/>
        </w:numPr>
        <w:rPr>
          <w:rStyle w:val="Heading1Char"/>
          <w:rFonts w:asciiTheme="majorBidi" w:eastAsia="Times New Roman" w:hAnsiTheme="majorBidi"/>
          <w:color w:val="000000" w:themeColor="text1"/>
          <w:sz w:val="24"/>
          <w:szCs w:val="22"/>
        </w:rPr>
      </w:pPr>
      <w:del w:id="15" w:author="Eyal Trabelsi" w:date="2021-10-16T14:25:00Z">
        <w:r w:rsidDel="000E6FB4">
          <w:rPr>
            <w:rStyle w:val="Heading1Char"/>
            <w:rFonts w:asciiTheme="majorBidi" w:eastAsia="Times New Roman" w:hAnsiTheme="majorBidi"/>
            <w:color w:val="000000" w:themeColor="text1"/>
            <w:sz w:val="24"/>
            <w:szCs w:val="22"/>
          </w:rPr>
          <w:delText>Finally</w:delText>
        </w:r>
      </w:del>
      <w:ins w:id="16" w:author="Eyal Trabelsi" w:date="2021-10-16T14:25:00Z">
        <w:r w:rsidR="000E6FB4">
          <w:rPr>
            <w:rStyle w:val="Heading1Char"/>
            <w:rFonts w:asciiTheme="majorBidi" w:eastAsia="Times New Roman" w:hAnsiTheme="majorBidi"/>
            <w:color w:val="000000" w:themeColor="text1"/>
            <w:sz w:val="24"/>
            <w:szCs w:val="22"/>
          </w:rPr>
          <w:t>Finally,</w:t>
        </w:r>
      </w:ins>
      <w:r>
        <w:rPr>
          <w:rStyle w:val="Heading1Char"/>
          <w:rFonts w:asciiTheme="majorBidi" w:eastAsia="Times New Roman" w:hAnsiTheme="majorBidi"/>
          <w:color w:val="000000" w:themeColor="text1"/>
          <w:sz w:val="24"/>
          <w:szCs w:val="22"/>
        </w:rPr>
        <w:t xml:space="preserve"> chapter 6 concludes the thesis and outlines future research</w:t>
      </w:r>
    </w:p>
    <w:p w14:paraId="5ADE6E70" w14:textId="438D78CC" w:rsidR="00D3388E" w:rsidRDefault="00DF48AA" w:rsidP="00E174E7">
      <w:pPr>
        <w:spacing w:before="100" w:beforeAutospacing="1" w:after="100" w:afterAutospacing="1" w:line="360" w:lineRule="auto"/>
        <w:rPr>
          <w:rStyle w:val="Heading1Char"/>
          <w:rFonts w:asciiTheme="majorBidi" w:hAnsiTheme="majorBidi"/>
        </w:rPr>
      </w:pPr>
      <w:ins w:id="17" w:author="Eyal Trabelsi" w:date="2021-10-09T13:00:00Z">
        <w:r>
          <w:rPr>
            <w:rStyle w:val="Heading1Char"/>
            <w:rFonts w:asciiTheme="majorBidi" w:eastAsia="Times New Roman" w:hAnsiTheme="majorBidi"/>
            <w:color w:val="000000" w:themeColor="text1"/>
            <w:sz w:val="24"/>
            <w:szCs w:val="22"/>
          </w:rPr>
          <w:t xml:space="preserve">The article based on this thesis was submitted to </w:t>
        </w:r>
      </w:ins>
      <w:ins w:id="18" w:author="Eyal Trabelsi" w:date="2021-10-09T13:02:00Z">
        <w:r>
          <w:rPr>
            <w:rStyle w:val="Heading1Char"/>
            <w:rFonts w:asciiTheme="majorBidi" w:eastAsia="Times New Roman" w:hAnsiTheme="majorBidi"/>
            <w:color w:val="000000" w:themeColor="text1"/>
            <w:sz w:val="24"/>
            <w:szCs w:val="22"/>
          </w:rPr>
          <w:t>ICDE</w:t>
        </w:r>
      </w:ins>
      <w:ins w:id="19" w:author="Eyal Trabelsi" w:date="2021-10-09T13:01:00Z">
        <w:r>
          <w:rPr>
            <w:rStyle w:val="Heading1Char"/>
            <w:rFonts w:asciiTheme="majorBidi" w:eastAsia="Times New Roman" w:hAnsiTheme="majorBidi"/>
            <w:color w:val="000000" w:themeColor="text1"/>
            <w:sz w:val="24"/>
            <w:szCs w:val="22"/>
          </w:rPr>
          <w:t xml:space="preserve"> </w:t>
        </w:r>
        <w:r w:rsidRPr="00DF48AA">
          <w:rPr>
            <w:rStyle w:val="Heading1Char"/>
            <w:rFonts w:asciiTheme="majorBidi" w:eastAsia="Times New Roman" w:hAnsiTheme="majorBidi"/>
            <w:color w:val="000000" w:themeColor="text1"/>
            <w:sz w:val="24"/>
            <w:szCs w:val="22"/>
          </w:rPr>
          <w:t>2022</w:t>
        </w:r>
        <w:r>
          <w:rPr>
            <w:rStyle w:val="Heading1Char"/>
            <w:rFonts w:asciiTheme="majorBidi" w:eastAsia="Times New Roman" w:hAnsiTheme="majorBidi"/>
            <w:color w:val="000000" w:themeColor="text1"/>
            <w:sz w:val="24"/>
            <w:szCs w:val="22"/>
          </w:rPr>
          <w:t>.</w:t>
        </w:r>
      </w:ins>
    </w:p>
    <w:p w14:paraId="7F57C75B" w14:textId="77777777" w:rsidR="00D3388E" w:rsidRDefault="00D3388E" w:rsidP="00E174E7">
      <w:pPr>
        <w:spacing w:before="100" w:beforeAutospacing="1" w:after="100" w:afterAutospacing="1" w:line="360" w:lineRule="auto"/>
        <w:rPr>
          <w:rStyle w:val="Heading1Char"/>
          <w:rFonts w:asciiTheme="majorBidi" w:hAnsiTheme="majorBidi"/>
        </w:rPr>
      </w:pPr>
    </w:p>
    <w:p w14:paraId="2884CC44" w14:textId="77777777" w:rsidR="00D3388E" w:rsidRDefault="00D3388E" w:rsidP="00E174E7">
      <w:pPr>
        <w:spacing w:before="100" w:beforeAutospacing="1" w:after="100" w:afterAutospacing="1" w:line="360" w:lineRule="auto"/>
        <w:rPr>
          <w:rStyle w:val="Heading1Char"/>
          <w:rFonts w:asciiTheme="majorBidi" w:hAnsiTheme="majorBidi"/>
        </w:rPr>
      </w:pPr>
    </w:p>
    <w:p w14:paraId="6BAEA1BF" w14:textId="77777777" w:rsidR="00D3388E" w:rsidRDefault="00D3388E" w:rsidP="00E174E7">
      <w:pPr>
        <w:spacing w:before="100" w:beforeAutospacing="1" w:after="100" w:afterAutospacing="1" w:line="360" w:lineRule="auto"/>
        <w:rPr>
          <w:rStyle w:val="Heading1Char"/>
          <w:rFonts w:asciiTheme="majorBidi" w:hAnsiTheme="majorBidi"/>
        </w:rPr>
      </w:pPr>
    </w:p>
    <w:p w14:paraId="3A9FAF06" w14:textId="77777777" w:rsidR="00D3388E" w:rsidRDefault="00D3388E" w:rsidP="00E174E7">
      <w:pPr>
        <w:spacing w:before="100" w:beforeAutospacing="1" w:after="100" w:afterAutospacing="1" w:line="360" w:lineRule="auto"/>
        <w:rPr>
          <w:rStyle w:val="Heading1Char"/>
          <w:rFonts w:asciiTheme="majorBidi" w:hAnsiTheme="majorBidi"/>
        </w:rPr>
      </w:pPr>
    </w:p>
    <w:p w14:paraId="77AF4682" w14:textId="77777777" w:rsidR="00D3388E" w:rsidRDefault="00D3388E" w:rsidP="00E174E7">
      <w:pPr>
        <w:spacing w:before="100" w:beforeAutospacing="1" w:after="100" w:afterAutospacing="1" w:line="360" w:lineRule="auto"/>
        <w:rPr>
          <w:rStyle w:val="Heading1Char"/>
          <w:rFonts w:asciiTheme="majorBidi" w:hAnsiTheme="majorBidi"/>
        </w:rPr>
      </w:pPr>
    </w:p>
    <w:p w14:paraId="61CB4EE1" w14:textId="77777777" w:rsidR="00D3388E" w:rsidRDefault="00D3388E" w:rsidP="00E174E7">
      <w:pPr>
        <w:spacing w:before="100" w:beforeAutospacing="1" w:after="100" w:afterAutospacing="1" w:line="360" w:lineRule="auto"/>
        <w:rPr>
          <w:rStyle w:val="Heading1Char"/>
          <w:rFonts w:asciiTheme="majorBidi" w:hAnsiTheme="majorBidi"/>
        </w:rPr>
      </w:pPr>
    </w:p>
    <w:p w14:paraId="7CCED0A0" w14:textId="77777777" w:rsidR="00D3388E" w:rsidRDefault="00D3388E" w:rsidP="00E174E7">
      <w:pPr>
        <w:spacing w:before="100" w:beforeAutospacing="1" w:after="100" w:afterAutospacing="1" w:line="360" w:lineRule="auto"/>
        <w:rPr>
          <w:rStyle w:val="Heading1Char"/>
          <w:rFonts w:asciiTheme="majorBidi" w:hAnsiTheme="majorBidi"/>
        </w:rPr>
      </w:pPr>
    </w:p>
    <w:p w14:paraId="0A8AC21C" w14:textId="77777777" w:rsidR="00D3388E" w:rsidRDefault="00D3388E" w:rsidP="00E174E7">
      <w:pPr>
        <w:spacing w:before="100" w:beforeAutospacing="1" w:after="100" w:afterAutospacing="1" w:line="360" w:lineRule="auto"/>
        <w:rPr>
          <w:rStyle w:val="Heading1Char"/>
          <w:rFonts w:asciiTheme="majorBidi" w:hAnsiTheme="majorBidi"/>
        </w:rPr>
      </w:pPr>
    </w:p>
    <w:p w14:paraId="63A6CCD8" w14:textId="61EA97F3" w:rsidR="00E174E7" w:rsidRPr="00601154" w:rsidRDefault="001C3391" w:rsidP="00E174E7">
      <w:pPr>
        <w:spacing w:before="100" w:beforeAutospacing="1" w:after="100" w:afterAutospacing="1" w:line="360" w:lineRule="auto"/>
        <w:rPr>
          <w:rFonts w:asciiTheme="majorBidi" w:hAnsiTheme="majorBidi" w:cstheme="majorBidi"/>
        </w:rPr>
      </w:pPr>
      <w:r w:rsidRPr="00601154">
        <w:rPr>
          <w:rStyle w:val="Heading1Char"/>
          <w:rFonts w:asciiTheme="majorBidi" w:hAnsiTheme="majorBidi"/>
        </w:rPr>
        <w:lastRenderedPageBreak/>
        <w:t xml:space="preserve">Chapter </w:t>
      </w:r>
      <w:r w:rsidR="00D9085A" w:rsidRPr="00601154">
        <w:rPr>
          <w:rStyle w:val="Heading1Char"/>
          <w:rFonts w:asciiTheme="majorBidi" w:hAnsiTheme="majorBidi"/>
        </w:rPr>
        <w:t>2</w:t>
      </w:r>
      <w:r w:rsidRPr="00601154">
        <w:rPr>
          <w:rStyle w:val="Heading1Char"/>
          <w:rFonts w:asciiTheme="majorBidi" w:hAnsiTheme="majorBidi"/>
        </w:rPr>
        <w:t xml:space="preserve">: </w:t>
      </w:r>
      <w:r w:rsidR="00D9085A" w:rsidRPr="00601154">
        <w:rPr>
          <w:rStyle w:val="Heading1Char"/>
          <w:rFonts w:asciiTheme="majorBidi" w:hAnsiTheme="majorBidi"/>
        </w:rPr>
        <w:t>Background</w:t>
      </w:r>
      <w:r w:rsidR="00B4174D" w:rsidRPr="00601154">
        <w:rPr>
          <w:rStyle w:val="Heading1Char"/>
          <w:rFonts w:asciiTheme="majorBidi" w:hAnsiTheme="majorBidi"/>
        </w:rPr>
        <w:t xml:space="preserve"> and </w:t>
      </w:r>
      <w:r w:rsidR="00206182" w:rsidRPr="00601154">
        <w:rPr>
          <w:rStyle w:val="Heading1Char"/>
          <w:rFonts w:asciiTheme="majorBidi" w:hAnsiTheme="majorBidi"/>
        </w:rPr>
        <w:t>Related work</w:t>
      </w:r>
      <w:bookmarkEnd w:id="14"/>
      <w:r w:rsidR="000827CF" w:rsidRPr="00601154">
        <w:rPr>
          <w:rStyle w:val="Heading1Char"/>
          <w:rFonts w:asciiTheme="majorBidi" w:hAnsiTheme="majorBidi"/>
        </w:rPr>
        <w:br/>
      </w:r>
      <w:r w:rsidR="00164323" w:rsidRPr="00601154">
        <w:rPr>
          <w:rFonts w:asciiTheme="majorBidi" w:hAnsiTheme="majorBidi" w:cstheme="majorBidi"/>
          <w:b/>
          <w:bCs/>
          <w:color w:val="000000"/>
        </w:rPr>
        <w:br/>
      </w:r>
      <w:r w:rsidR="00F55BA9" w:rsidRPr="00601154">
        <w:rPr>
          <w:rFonts w:asciiTheme="majorBidi" w:hAnsiTheme="majorBidi" w:cstheme="majorBidi"/>
        </w:rPr>
        <w:t xml:space="preserve">As mentioned earlier, the main goal of this thesis is to propose a novel method that allows </w:t>
      </w:r>
      <w:r w:rsidR="00761D9D">
        <w:rPr>
          <w:rFonts w:asciiTheme="majorBidi" w:hAnsiTheme="majorBidi" w:cstheme="majorBidi"/>
        </w:rPr>
        <w:t>to identify and fix</w:t>
      </w:r>
      <w:r w:rsidR="00F55BA9" w:rsidRPr="00601154">
        <w:rPr>
          <w:rFonts w:asciiTheme="majorBidi" w:hAnsiTheme="majorBidi" w:cstheme="majorBidi"/>
        </w:rPr>
        <w:t xml:space="preserve"> common </w:t>
      </w:r>
      <w:r w:rsidR="00D17060" w:rsidRPr="00601154">
        <w:rPr>
          <w:rFonts w:asciiTheme="majorBidi" w:hAnsiTheme="majorBidi" w:cstheme="majorBidi"/>
        </w:rPr>
        <w:t>flaws</w:t>
      </w:r>
      <w:r w:rsidR="00F55BA9" w:rsidRPr="00601154">
        <w:rPr>
          <w:rFonts w:asciiTheme="majorBidi" w:hAnsiTheme="majorBidi" w:cstheme="majorBidi"/>
        </w:rPr>
        <w:t xml:space="preserve">, </w:t>
      </w:r>
      <w:r w:rsidR="005C4CE1" w:rsidRPr="00601154">
        <w:rPr>
          <w:rFonts w:asciiTheme="majorBidi" w:hAnsiTheme="majorBidi" w:cstheme="majorBidi"/>
        </w:rPr>
        <w:t>like</w:t>
      </w:r>
      <w:r w:rsidR="00F55BA9" w:rsidRPr="00601154">
        <w:rPr>
          <w:rFonts w:asciiTheme="majorBidi" w:hAnsiTheme="majorBidi" w:cstheme="majorBidi"/>
        </w:rPr>
        <w:t xml:space="preserve"> performance bottlenecks and cardinality issues. In this chapter, </w:t>
      </w:r>
      <w:r w:rsidR="00761255" w:rsidRPr="00601154">
        <w:rPr>
          <w:rFonts w:asciiTheme="majorBidi" w:hAnsiTheme="majorBidi" w:cstheme="majorBidi"/>
        </w:rPr>
        <w:t>we cover</w:t>
      </w:r>
      <w:r w:rsidR="00AC68E0">
        <w:rPr>
          <w:rFonts w:asciiTheme="majorBidi" w:hAnsiTheme="majorBidi" w:cstheme="majorBidi"/>
        </w:rPr>
        <w:t xml:space="preserve"> the</w:t>
      </w:r>
      <w:r w:rsidR="00F55BA9" w:rsidRPr="00601154">
        <w:rPr>
          <w:rFonts w:asciiTheme="majorBidi" w:hAnsiTheme="majorBidi" w:cstheme="majorBidi"/>
        </w:rPr>
        <w:t xml:space="preserve"> relevant background </w:t>
      </w:r>
      <w:r w:rsidR="00340144" w:rsidRPr="00601154">
        <w:rPr>
          <w:rFonts w:asciiTheme="majorBidi" w:hAnsiTheme="majorBidi" w:cstheme="majorBidi"/>
        </w:rPr>
        <w:t>and related wor</w:t>
      </w:r>
      <w:r w:rsidR="00761255" w:rsidRPr="00601154">
        <w:rPr>
          <w:rFonts w:asciiTheme="majorBidi" w:hAnsiTheme="majorBidi" w:cstheme="majorBidi"/>
        </w:rPr>
        <w:t>k</w:t>
      </w:r>
      <w:r w:rsidR="00F55BA9" w:rsidRPr="00601154">
        <w:rPr>
          <w:rFonts w:asciiTheme="majorBidi" w:hAnsiTheme="majorBidi" w:cstheme="majorBidi"/>
        </w:rPr>
        <w:t xml:space="preserve">. </w:t>
      </w:r>
      <w:r w:rsidR="00E174E7" w:rsidRPr="00601154">
        <w:rPr>
          <w:rFonts w:asciiTheme="majorBidi" w:hAnsiTheme="majorBidi" w:cstheme="majorBidi"/>
        </w:rPr>
        <w:br/>
      </w:r>
      <w:r w:rsidR="00E174E7" w:rsidRPr="00601154">
        <w:rPr>
          <w:rFonts w:asciiTheme="majorBidi" w:hAnsiTheme="majorBidi" w:cstheme="majorBidi"/>
        </w:rPr>
        <w:br/>
        <w:t>The rest of this chapter is structured as follows:</w:t>
      </w:r>
    </w:p>
    <w:p w14:paraId="03068D94" w14:textId="6394695C" w:rsidR="00E174E7"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lang w:val="en-US"/>
        </w:rPr>
        <w:t>Section 2.</w:t>
      </w:r>
      <w:r w:rsidRPr="00601154">
        <w:rPr>
          <w:rFonts w:asciiTheme="majorBidi" w:hAnsiTheme="majorBidi" w:cstheme="majorBidi"/>
        </w:rPr>
        <w:t xml:space="preserve">1 provides an overview of the </w:t>
      </w:r>
      <w:r w:rsidR="00761D9D">
        <w:rPr>
          <w:rFonts w:asciiTheme="majorBidi" w:hAnsiTheme="majorBidi" w:cstheme="majorBidi"/>
        </w:rPr>
        <w:t xml:space="preserve">most </w:t>
      </w:r>
      <w:r w:rsidRPr="00601154">
        <w:rPr>
          <w:rFonts w:asciiTheme="majorBidi" w:hAnsiTheme="majorBidi" w:cstheme="majorBidi"/>
        </w:rPr>
        <w:t xml:space="preserve">common problems </w:t>
      </w:r>
      <w:r w:rsidRPr="00601154">
        <w:rPr>
          <w:rFonts w:asciiTheme="majorBidi" w:hAnsiTheme="majorBidi" w:cstheme="majorBidi"/>
          <w:lang w:val="en-US"/>
        </w:rPr>
        <w:t>in SQL queries</w:t>
      </w:r>
      <w:r w:rsidRPr="00601154">
        <w:rPr>
          <w:rFonts w:asciiTheme="majorBidi" w:hAnsiTheme="majorBidi" w:cstheme="majorBidi"/>
        </w:rPr>
        <w:t xml:space="preserve">. </w:t>
      </w:r>
    </w:p>
    <w:p w14:paraId="5E7BD27C" w14:textId="4F9ACFFA" w:rsidR="00E174E7"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 xml:space="preserve">Section 2.2 provides an overview </w:t>
      </w:r>
      <w:r w:rsidRPr="00601154">
        <w:rPr>
          <w:rFonts w:asciiTheme="majorBidi" w:hAnsiTheme="majorBidi" w:cstheme="majorBidi"/>
          <w:lang w:val="en-US"/>
        </w:rPr>
        <w:t>of the</w:t>
      </w:r>
      <w:r w:rsidRPr="00601154">
        <w:rPr>
          <w:rFonts w:asciiTheme="majorBidi" w:hAnsiTheme="majorBidi" w:cstheme="majorBidi"/>
        </w:rPr>
        <w:t xml:space="preserve"> execution plan</w:t>
      </w:r>
      <w:r w:rsidR="00761D9D">
        <w:rPr>
          <w:rFonts w:asciiTheme="majorBidi" w:hAnsiTheme="majorBidi" w:cstheme="majorBidi"/>
        </w:rPr>
        <w:t>s</w:t>
      </w:r>
      <w:r w:rsidRPr="00601154">
        <w:rPr>
          <w:rFonts w:asciiTheme="majorBidi" w:hAnsiTheme="majorBidi" w:cstheme="majorBidi"/>
        </w:rPr>
        <w:t xml:space="preserve">. </w:t>
      </w:r>
    </w:p>
    <w:p w14:paraId="56A461E6" w14:textId="020C8F17" w:rsidR="00E174E7"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Pr="00601154">
        <w:rPr>
          <w:rFonts w:asciiTheme="majorBidi" w:hAnsiTheme="majorBidi" w:cstheme="majorBidi"/>
          <w:lang w:val="en-US"/>
        </w:rPr>
        <w:t>3</w:t>
      </w:r>
      <w:r w:rsidRPr="00601154">
        <w:rPr>
          <w:rFonts w:asciiTheme="majorBidi" w:hAnsiTheme="majorBidi" w:cstheme="majorBidi"/>
        </w:rPr>
        <w:t xml:space="preserve"> cover</w:t>
      </w:r>
      <w:r w:rsidR="00761255" w:rsidRPr="00601154">
        <w:rPr>
          <w:rFonts w:asciiTheme="majorBidi" w:hAnsiTheme="majorBidi" w:cstheme="majorBidi"/>
        </w:rPr>
        <w:t>s</w:t>
      </w:r>
      <w:r w:rsidRPr="00601154">
        <w:rPr>
          <w:rFonts w:asciiTheme="majorBidi" w:hAnsiTheme="majorBidi" w:cstheme="majorBidi"/>
        </w:rPr>
        <w:t xml:space="preserve"> related work on</w:t>
      </w:r>
      <w:r w:rsidRPr="00601154">
        <w:rPr>
          <w:rFonts w:asciiTheme="majorBidi" w:hAnsiTheme="majorBidi" w:cstheme="majorBidi"/>
          <w:lang w:val="en-US"/>
        </w:rPr>
        <w:t xml:space="preserve"> static analysis of</w:t>
      </w:r>
      <w:r w:rsidRPr="00601154">
        <w:rPr>
          <w:rFonts w:asciiTheme="majorBidi" w:hAnsiTheme="majorBidi" w:cstheme="majorBidi"/>
        </w:rPr>
        <w:t xml:space="preserve"> execution plan</w:t>
      </w:r>
      <w:r w:rsidRPr="00601154">
        <w:rPr>
          <w:rFonts w:asciiTheme="majorBidi" w:hAnsiTheme="majorBidi" w:cstheme="majorBidi"/>
          <w:lang w:val="en-US"/>
        </w:rPr>
        <w:t>s</w:t>
      </w:r>
      <w:r w:rsidRPr="00601154">
        <w:rPr>
          <w:rFonts w:asciiTheme="majorBidi" w:hAnsiTheme="majorBidi" w:cstheme="majorBidi"/>
        </w:rPr>
        <w:t xml:space="preserve">. </w:t>
      </w:r>
    </w:p>
    <w:p w14:paraId="36DA0606" w14:textId="51C629ED" w:rsidR="00BF0D94" w:rsidRPr="00601154" w:rsidRDefault="00BF0D94" w:rsidP="00BF0D94">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Pr="00601154">
        <w:rPr>
          <w:rFonts w:asciiTheme="majorBidi" w:hAnsiTheme="majorBidi" w:cstheme="majorBidi"/>
          <w:lang w:val="en-US"/>
        </w:rPr>
        <w:t>4</w:t>
      </w:r>
      <w:r w:rsidRPr="00601154">
        <w:rPr>
          <w:rFonts w:asciiTheme="majorBidi" w:hAnsiTheme="majorBidi" w:cstheme="majorBidi"/>
        </w:rPr>
        <w:t xml:space="preserve"> covers related work on</w:t>
      </w:r>
      <w:r w:rsidRPr="00601154">
        <w:rPr>
          <w:rFonts w:asciiTheme="majorBidi" w:hAnsiTheme="majorBidi" w:cstheme="majorBidi"/>
          <w:lang w:val="en-US"/>
        </w:rPr>
        <w:t xml:space="preserve"> data governance</w:t>
      </w:r>
      <w:r w:rsidRPr="00601154">
        <w:rPr>
          <w:rFonts w:asciiTheme="majorBidi" w:hAnsiTheme="majorBidi" w:cstheme="majorBidi"/>
        </w:rPr>
        <w:t xml:space="preserve">. </w:t>
      </w:r>
    </w:p>
    <w:p w14:paraId="1396CC65" w14:textId="7C48918E" w:rsidR="00E174E7"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00BF0D94" w:rsidRPr="00601154">
        <w:rPr>
          <w:rFonts w:asciiTheme="majorBidi" w:hAnsiTheme="majorBidi" w:cstheme="majorBidi"/>
          <w:lang w:val="en-US"/>
        </w:rPr>
        <w:t>5</w:t>
      </w:r>
      <w:r w:rsidRPr="00601154">
        <w:rPr>
          <w:rFonts w:asciiTheme="majorBidi" w:hAnsiTheme="majorBidi" w:cstheme="majorBidi"/>
          <w:lang w:val="en-US"/>
        </w:rPr>
        <w:t xml:space="preserve"> </w:t>
      </w:r>
      <w:r w:rsidRPr="00601154">
        <w:rPr>
          <w:rFonts w:asciiTheme="majorBidi" w:hAnsiTheme="majorBidi" w:cstheme="majorBidi"/>
        </w:rPr>
        <w:t>cover</w:t>
      </w:r>
      <w:r w:rsidR="00761255" w:rsidRPr="00601154">
        <w:rPr>
          <w:rFonts w:asciiTheme="majorBidi" w:hAnsiTheme="majorBidi" w:cstheme="majorBidi"/>
        </w:rPr>
        <w:t>s</w:t>
      </w:r>
      <w:r w:rsidRPr="00601154">
        <w:rPr>
          <w:rFonts w:asciiTheme="majorBidi" w:hAnsiTheme="majorBidi" w:cstheme="majorBidi"/>
        </w:rPr>
        <w:t xml:space="preserve"> related work on </w:t>
      </w:r>
      <w:r w:rsidRPr="00601154">
        <w:rPr>
          <w:rFonts w:asciiTheme="majorBidi" w:hAnsiTheme="majorBidi" w:cstheme="majorBidi"/>
          <w:lang w:val="en-US"/>
        </w:rPr>
        <w:t xml:space="preserve">the </w:t>
      </w:r>
      <w:r w:rsidRPr="00601154">
        <w:rPr>
          <w:rFonts w:asciiTheme="majorBidi" w:hAnsiTheme="majorBidi" w:cstheme="majorBidi"/>
        </w:rPr>
        <w:t xml:space="preserve">debugging approach to identify </w:t>
      </w:r>
      <w:r w:rsidRPr="00601154">
        <w:rPr>
          <w:rFonts w:asciiTheme="majorBidi" w:hAnsiTheme="majorBidi" w:cstheme="majorBidi"/>
          <w:lang w:val="en-US"/>
        </w:rPr>
        <w:t>flaws</w:t>
      </w:r>
      <w:r w:rsidRPr="00601154">
        <w:rPr>
          <w:rFonts w:asciiTheme="majorBidi" w:hAnsiTheme="majorBidi" w:cstheme="majorBidi"/>
        </w:rPr>
        <w:t xml:space="preserve"> in SQL queries. </w:t>
      </w:r>
    </w:p>
    <w:p w14:paraId="0012EC01" w14:textId="643E1A68" w:rsidR="00E174E7"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00BF0D94" w:rsidRPr="00601154">
        <w:rPr>
          <w:rFonts w:asciiTheme="majorBidi" w:hAnsiTheme="majorBidi" w:cstheme="majorBidi"/>
          <w:lang w:val="en-US"/>
        </w:rPr>
        <w:t>6</w:t>
      </w:r>
      <w:r w:rsidRPr="00601154">
        <w:rPr>
          <w:rFonts w:asciiTheme="majorBidi" w:hAnsiTheme="majorBidi" w:cstheme="majorBidi"/>
        </w:rPr>
        <w:t xml:space="preserve"> cover</w:t>
      </w:r>
      <w:r w:rsidR="00761255" w:rsidRPr="00601154">
        <w:rPr>
          <w:rFonts w:asciiTheme="majorBidi" w:hAnsiTheme="majorBidi" w:cstheme="majorBidi"/>
        </w:rPr>
        <w:t>s</w:t>
      </w:r>
      <w:r w:rsidRPr="00601154">
        <w:rPr>
          <w:rFonts w:asciiTheme="majorBidi" w:hAnsiTheme="majorBidi" w:cstheme="majorBidi"/>
        </w:rPr>
        <w:t xml:space="preserve"> related work on SQL queries visualization</w:t>
      </w:r>
      <w:r w:rsidRPr="00601154">
        <w:rPr>
          <w:rFonts w:asciiTheme="majorBidi" w:hAnsiTheme="majorBidi" w:cstheme="majorBidi"/>
          <w:lang w:val="en-US"/>
        </w:rPr>
        <w:t xml:space="preserve"> </w:t>
      </w:r>
      <w:r w:rsidRPr="00601154">
        <w:rPr>
          <w:rFonts w:asciiTheme="majorBidi" w:hAnsiTheme="majorBidi" w:cstheme="majorBidi"/>
        </w:rPr>
        <w:t xml:space="preserve">approach to identify errors in SQL queries. </w:t>
      </w:r>
    </w:p>
    <w:p w14:paraId="252C4029" w14:textId="237F6490" w:rsidR="00E174E7"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00BF0D94" w:rsidRPr="00601154">
        <w:rPr>
          <w:rFonts w:asciiTheme="majorBidi" w:hAnsiTheme="majorBidi" w:cstheme="majorBidi"/>
          <w:lang w:val="en-US"/>
        </w:rPr>
        <w:t>7</w:t>
      </w:r>
      <w:r w:rsidRPr="00601154">
        <w:rPr>
          <w:rFonts w:asciiTheme="majorBidi" w:hAnsiTheme="majorBidi" w:cstheme="majorBidi"/>
        </w:rPr>
        <w:t xml:space="preserve"> </w:t>
      </w:r>
      <w:r w:rsidRPr="00601154">
        <w:rPr>
          <w:rFonts w:asciiTheme="majorBidi" w:hAnsiTheme="majorBidi" w:cstheme="majorBidi"/>
          <w:lang w:val="en-US"/>
        </w:rPr>
        <w:t xml:space="preserve">provides a comparison between the different approaches </w:t>
      </w:r>
      <w:r w:rsidRPr="00601154">
        <w:rPr>
          <w:rFonts w:asciiTheme="majorBidi" w:hAnsiTheme="majorBidi" w:cstheme="majorBidi"/>
        </w:rPr>
        <w:t>to identify errors in SQL queries.</w:t>
      </w:r>
    </w:p>
    <w:p w14:paraId="397D6F8B" w14:textId="16023A8C" w:rsidR="00E174E7"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00BF0D94" w:rsidRPr="00601154">
        <w:rPr>
          <w:rFonts w:asciiTheme="majorBidi" w:hAnsiTheme="majorBidi" w:cstheme="majorBidi"/>
          <w:lang w:val="en-US"/>
        </w:rPr>
        <w:t>8</w:t>
      </w:r>
      <w:r w:rsidRPr="00601154">
        <w:rPr>
          <w:rFonts w:asciiTheme="majorBidi" w:hAnsiTheme="majorBidi" w:cstheme="majorBidi"/>
        </w:rPr>
        <w:t xml:space="preserve"> cover</w:t>
      </w:r>
      <w:r w:rsidRPr="00601154">
        <w:rPr>
          <w:rFonts w:asciiTheme="majorBidi" w:hAnsiTheme="majorBidi" w:cstheme="majorBidi"/>
          <w:lang w:val="en-US"/>
        </w:rPr>
        <w:t>s</w:t>
      </w:r>
      <w:r w:rsidRPr="00601154">
        <w:rPr>
          <w:rFonts w:asciiTheme="majorBidi" w:hAnsiTheme="majorBidi" w:cstheme="majorBidi"/>
        </w:rPr>
        <w:t xml:space="preserve"> related work on multiple queries</w:t>
      </w:r>
      <w:r w:rsidR="000D6C9F" w:rsidRPr="00601154">
        <w:rPr>
          <w:rFonts w:asciiTheme="majorBidi" w:hAnsiTheme="majorBidi" w:cstheme="majorBidi"/>
        </w:rPr>
        <w:t>’</w:t>
      </w:r>
      <w:r w:rsidRPr="00601154">
        <w:rPr>
          <w:rFonts w:asciiTheme="majorBidi" w:hAnsiTheme="majorBidi" w:cstheme="majorBidi"/>
        </w:rPr>
        <w:t xml:space="preserve"> optimization</w:t>
      </w:r>
      <w:r w:rsidR="000D6C9F" w:rsidRPr="00601154">
        <w:rPr>
          <w:rFonts w:asciiTheme="majorBidi" w:hAnsiTheme="majorBidi" w:cstheme="majorBidi"/>
        </w:rPr>
        <w:t>s</w:t>
      </w:r>
      <w:r w:rsidRPr="00601154">
        <w:rPr>
          <w:rFonts w:asciiTheme="majorBidi" w:hAnsiTheme="majorBidi" w:cstheme="majorBidi"/>
        </w:rPr>
        <w:t xml:space="preserve">. </w:t>
      </w:r>
    </w:p>
    <w:p w14:paraId="565DA98E" w14:textId="77777777" w:rsidR="00BF0D94"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00BF0D94" w:rsidRPr="00601154">
        <w:rPr>
          <w:rFonts w:asciiTheme="majorBidi" w:hAnsiTheme="majorBidi" w:cstheme="majorBidi"/>
          <w:lang w:val="en-US"/>
        </w:rPr>
        <w:t>9</w:t>
      </w:r>
      <w:r w:rsidRPr="00601154">
        <w:rPr>
          <w:rFonts w:asciiTheme="majorBidi" w:hAnsiTheme="majorBidi" w:cstheme="majorBidi"/>
        </w:rPr>
        <w:t xml:space="preserve"> provides an overview of </w:t>
      </w:r>
      <w:r w:rsidRPr="00601154">
        <w:rPr>
          <w:rFonts w:asciiTheme="majorBidi" w:hAnsiTheme="majorBidi" w:cstheme="majorBidi"/>
          <w:lang w:val="en-US"/>
        </w:rPr>
        <w:t xml:space="preserve">the </w:t>
      </w:r>
      <w:r w:rsidRPr="00601154">
        <w:rPr>
          <w:rFonts w:asciiTheme="majorBidi" w:hAnsiTheme="majorBidi" w:cstheme="majorBidi"/>
        </w:rPr>
        <w:t xml:space="preserve">Sankey Diagram and </w:t>
      </w:r>
      <w:r w:rsidRPr="00601154">
        <w:rPr>
          <w:rFonts w:asciiTheme="majorBidi" w:hAnsiTheme="majorBidi" w:cstheme="majorBidi"/>
          <w:lang w:val="en-US"/>
        </w:rPr>
        <w:t>its</w:t>
      </w:r>
      <w:r w:rsidRPr="00601154">
        <w:rPr>
          <w:rFonts w:asciiTheme="majorBidi" w:hAnsiTheme="majorBidi" w:cstheme="majorBidi"/>
        </w:rPr>
        <w:t xml:space="preserve"> merits.</w:t>
      </w:r>
      <w:r w:rsidRPr="00601154">
        <w:rPr>
          <w:rFonts w:asciiTheme="majorBidi" w:hAnsiTheme="majorBidi" w:cstheme="majorBidi"/>
          <w:lang w:val="en-US"/>
        </w:rPr>
        <w:t xml:space="preserve"> </w:t>
      </w:r>
    </w:p>
    <w:p w14:paraId="251B822E" w14:textId="57A0498F" w:rsidR="00E174E7" w:rsidRPr="00601154" w:rsidRDefault="00E174E7" w:rsidP="00601154">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00BF0D94" w:rsidRPr="00601154">
        <w:rPr>
          <w:rFonts w:asciiTheme="majorBidi" w:hAnsiTheme="majorBidi" w:cstheme="majorBidi"/>
          <w:lang w:val="en-US"/>
        </w:rPr>
        <w:t>10</w:t>
      </w:r>
      <w:r w:rsidRPr="00601154">
        <w:rPr>
          <w:rFonts w:asciiTheme="majorBidi" w:hAnsiTheme="majorBidi" w:cstheme="majorBidi"/>
        </w:rPr>
        <w:t xml:space="preserve"> provides</w:t>
      </w:r>
      <w:r w:rsidR="005C0F1B">
        <w:rPr>
          <w:rFonts w:asciiTheme="majorBidi" w:hAnsiTheme="majorBidi" w:cstheme="majorBidi"/>
        </w:rPr>
        <w:t xml:space="preserve"> </w:t>
      </w:r>
      <w:r w:rsidRPr="00601154">
        <w:rPr>
          <w:rFonts w:asciiTheme="majorBidi" w:hAnsiTheme="majorBidi" w:cstheme="majorBidi"/>
        </w:rPr>
        <w:t xml:space="preserve">a </w:t>
      </w:r>
      <w:r w:rsidRPr="00601154">
        <w:rPr>
          <w:rFonts w:asciiTheme="majorBidi" w:hAnsiTheme="majorBidi" w:cstheme="majorBidi"/>
          <w:lang w:val="en-US"/>
        </w:rPr>
        <w:t>summary</w:t>
      </w:r>
      <w:r w:rsidR="005C0F1B">
        <w:rPr>
          <w:rFonts w:asciiTheme="majorBidi" w:hAnsiTheme="majorBidi" w:cstheme="majorBidi"/>
          <w:lang w:val="en-US"/>
        </w:rPr>
        <w:t xml:space="preserve"> on</w:t>
      </w:r>
      <w:r w:rsidR="00AC68E0">
        <w:rPr>
          <w:rFonts w:asciiTheme="majorBidi" w:hAnsiTheme="majorBidi" w:cstheme="majorBidi"/>
          <w:lang w:val="en-US"/>
        </w:rPr>
        <w:t xml:space="preserve"> the</w:t>
      </w:r>
      <w:r w:rsidR="005C0F1B">
        <w:rPr>
          <w:rFonts w:asciiTheme="majorBidi" w:hAnsiTheme="majorBidi" w:cstheme="majorBidi"/>
          <w:lang w:val="en-US"/>
        </w:rPr>
        <w:t xml:space="preserve"> related work</w:t>
      </w:r>
      <w:r w:rsidRPr="00601154">
        <w:rPr>
          <w:rFonts w:asciiTheme="majorBidi" w:hAnsiTheme="majorBidi" w:cstheme="majorBidi"/>
        </w:rPr>
        <w:t>.</w:t>
      </w:r>
      <w:r w:rsidR="00761D9D">
        <w:rPr>
          <w:rFonts w:asciiTheme="majorBidi" w:hAnsiTheme="majorBidi" w:cstheme="majorBidi"/>
        </w:rPr>
        <w:br/>
      </w:r>
      <w:r w:rsidR="00F77307">
        <w:rPr>
          <w:rFonts w:asciiTheme="majorBidi" w:hAnsiTheme="majorBidi" w:cstheme="majorBidi"/>
        </w:rPr>
        <w:br/>
      </w:r>
      <w:r w:rsidR="00F77307">
        <w:rPr>
          <w:rFonts w:asciiTheme="majorBidi" w:hAnsiTheme="majorBidi" w:cstheme="majorBidi"/>
        </w:rPr>
        <w:br/>
      </w:r>
      <w:r w:rsidR="00F77307">
        <w:rPr>
          <w:rFonts w:asciiTheme="majorBidi" w:hAnsiTheme="majorBidi" w:cstheme="majorBidi"/>
        </w:rPr>
        <w:br/>
      </w:r>
      <w:r w:rsidR="00F77307">
        <w:rPr>
          <w:rFonts w:asciiTheme="majorBidi" w:hAnsiTheme="majorBidi" w:cstheme="majorBidi"/>
        </w:rPr>
        <w:br/>
      </w:r>
      <w:r w:rsidR="00F77307">
        <w:rPr>
          <w:rFonts w:asciiTheme="majorBidi" w:hAnsiTheme="majorBidi" w:cstheme="majorBidi"/>
        </w:rPr>
        <w:br/>
      </w:r>
      <w:r w:rsidR="00F77307">
        <w:rPr>
          <w:rFonts w:asciiTheme="majorBidi" w:hAnsiTheme="majorBidi" w:cstheme="majorBidi"/>
        </w:rPr>
        <w:br/>
      </w:r>
      <w:r w:rsidR="00F77307">
        <w:rPr>
          <w:rFonts w:asciiTheme="majorBidi" w:hAnsiTheme="majorBidi" w:cstheme="majorBidi"/>
        </w:rPr>
        <w:br/>
      </w:r>
      <w:r w:rsidR="00F77307">
        <w:rPr>
          <w:rFonts w:asciiTheme="majorBidi" w:hAnsiTheme="majorBidi" w:cstheme="majorBidi"/>
        </w:rPr>
        <w:br/>
      </w:r>
      <w:r w:rsidR="00F77307">
        <w:rPr>
          <w:rFonts w:asciiTheme="majorBidi" w:hAnsiTheme="majorBidi" w:cstheme="majorBidi"/>
        </w:rPr>
        <w:br/>
      </w:r>
      <w:r w:rsidR="00F77307">
        <w:rPr>
          <w:rFonts w:asciiTheme="majorBidi" w:hAnsiTheme="majorBidi" w:cstheme="majorBidi"/>
        </w:rPr>
        <w:br/>
      </w:r>
    </w:p>
    <w:p w14:paraId="0F25A120" w14:textId="2C382C77" w:rsidR="00D17060" w:rsidRPr="00601154" w:rsidRDefault="00F55BA9" w:rsidP="0019006E">
      <w:pPr>
        <w:spacing w:before="100" w:beforeAutospacing="1" w:after="100" w:afterAutospacing="1" w:line="360" w:lineRule="auto"/>
        <w:rPr>
          <w:rFonts w:asciiTheme="majorBidi" w:hAnsiTheme="majorBidi" w:cstheme="majorBidi"/>
        </w:rPr>
      </w:pPr>
      <w:r w:rsidRPr="00601154">
        <w:rPr>
          <w:rStyle w:val="Heading5Char"/>
          <w:rFonts w:asciiTheme="majorBidi" w:hAnsiTheme="majorBidi"/>
        </w:rPr>
        <w:lastRenderedPageBreak/>
        <w:t xml:space="preserve">2.1 </w:t>
      </w:r>
      <w:r w:rsidR="00D17060" w:rsidRPr="00601154">
        <w:rPr>
          <w:rStyle w:val="Heading5Char"/>
          <w:rFonts w:asciiTheme="majorBidi" w:hAnsiTheme="majorBidi"/>
        </w:rPr>
        <w:t xml:space="preserve">Common Flaws </w:t>
      </w:r>
    </w:p>
    <w:p w14:paraId="38876B22" w14:textId="34C2CF14" w:rsidR="00EC0D7C" w:rsidRPr="00601154" w:rsidRDefault="005215C5" w:rsidP="008137DF">
      <w:pPr>
        <w:spacing w:line="360" w:lineRule="auto"/>
        <w:rPr>
          <w:rFonts w:asciiTheme="majorBidi" w:hAnsiTheme="majorBidi" w:cstheme="majorBidi"/>
        </w:rPr>
      </w:pPr>
      <w:r w:rsidRPr="000C18F5">
        <w:rPr>
          <w:rFonts w:asciiTheme="majorBidi" w:hAnsiTheme="majorBidi" w:cstheme="majorBidi"/>
        </w:rPr>
        <w:t xml:space="preserve">We already mentioned that despite their maturity and popularity, </w:t>
      </w:r>
      <w:r w:rsidR="00340144" w:rsidRPr="00601154">
        <w:rPr>
          <w:rFonts w:asciiTheme="majorBidi" w:hAnsiTheme="majorBidi" w:cstheme="majorBidi"/>
        </w:rPr>
        <w:t>DBMSs are still difficult to use</w:t>
      </w:r>
      <w:r w:rsidR="008137DF" w:rsidRPr="000C18F5">
        <w:rPr>
          <w:rFonts w:asciiTheme="majorBidi" w:hAnsiTheme="majorBidi" w:cstheme="majorBidi"/>
        </w:rPr>
        <w:t>.</w:t>
      </w:r>
      <w:r w:rsidR="008137DF" w:rsidRPr="00601154">
        <w:rPr>
          <w:rFonts w:asciiTheme="majorBidi" w:hAnsiTheme="majorBidi" w:cstheme="majorBidi"/>
        </w:rPr>
        <w:t xml:space="preserve"> </w:t>
      </w:r>
      <w:r w:rsidR="000C18F5">
        <w:rPr>
          <w:rFonts w:asciiTheme="majorBidi" w:hAnsiTheme="majorBidi" w:cstheme="majorBidi"/>
        </w:rPr>
        <w:t xml:space="preserve">According to </w:t>
      </w:r>
      <w:r w:rsidR="000C18F5" w:rsidRPr="000C18F5">
        <w:rPr>
          <w:rFonts w:asciiTheme="majorBidi" w:hAnsiTheme="majorBidi" w:cstheme="majorBidi"/>
          <w:color w:val="000000" w:themeColor="text1"/>
        </w:rPr>
        <w:t xml:space="preserve">V. Jagadish, A. Chapman, A. </w:t>
      </w:r>
      <w:proofErr w:type="spellStart"/>
      <w:r w:rsidR="000C18F5" w:rsidRPr="000C18F5">
        <w:rPr>
          <w:rFonts w:asciiTheme="majorBidi" w:hAnsiTheme="majorBidi" w:cstheme="majorBidi"/>
          <w:color w:val="000000" w:themeColor="text1"/>
        </w:rPr>
        <w:t>Elkiss</w:t>
      </w:r>
      <w:proofErr w:type="spellEnd"/>
      <w:r w:rsidR="000C18F5" w:rsidRPr="000C18F5">
        <w:rPr>
          <w:rFonts w:asciiTheme="majorBidi" w:hAnsiTheme="majorBidi" w:cstheme="majorBidi"/>
          <w:color w:val="000000" w:themeColor="text1"/>
        </w:rPr>
        <w:t xml:space="preserve">, M. </w:t>
      </w:r>
      <w:proofErr w:type="spellStart"/>
      <w:r w:rsidR="000C18F5" w:rsidRPr="000C18F5">
        <w:rPr>
          <w:rFonts w:asciiTheme="majorBidi" w:hAnsiTheme="majorBidi" w:cstheme="majorBidi"/>
          <w:color w:val="000000" w:themeColor="text1"/>
        </w:rPr>
        <w:t>Jayapandian</w:t>
      </w:r>
      <w:proofErr w:type="spellEnd"/>
      <w:r w:rsidR="000C18F5" w:rsidRPr="000C18F5">
        <w:rPr>
          <w:rFonts w:asciiTheme="majorBidi" w:hAnsiTheme="majorBidi" w:cstheme="majorBidi"/>
          <w:color w:val="000000" w:themeColor="text1"/>
        </w:rPr>
        <w:t xml:space="preserve">, Y. Li, A. Nandi, and C. </w:t>
      </w:r>
      <w:proofErr w:type="gramStart"/>
      <w:r w:rsidR="000C18F5" w:rsidRPr="000C18F5">
        <w:rPr>
          <w:rFonts w:asciiTheme="majorBidi" w:hAnsiTheme="majorBidi" w:cstheme="majorBidi"/>
          <w:color w:val="000000" w:themeColor="text1"/>
        </w:rPr>
        <w:t>Yu[</w:t>
      </w:r>
      <w:proofErr w:type="gramEnd"/>
      <w:r w:rsidR="000C18F5" w:rsidRPr="000C18F5">
        <w:rPr>
          <w:rFonts w:asciiTheme="majorBidi" w:hAnsiTheme="majorBidi" w:cstheme="majorBidi"/>
          <w:color w:val="000000" w:themeColor="text1"/>
        </w:rPr>
        <w:t xml:space="preserve">2] </w:t>
      </w:r>
      <w:r w:rsidR="008137DF" w:rsidRPr="000C18F5">
        <w:rPr>
          <w:rFonts w:asciiTheme="majorBidi" w:hAnsiTheme="majorBidi" w:cstheme="majorBidi"/>
        </w:rPr>
        <w:t xml:space="preserve">Improving the usability of database systems is considered an important </w:t>
      </w:r>
      <w:r w:rsidR="00761D9D" w:rsidRPr="000C18F5">
        <w:rPr>
          <w:rFonts w:asciiTheme="majorBidi" w:hAnsiTheme="majorBidi" w:cstheme="majorBidi"/>
        </w:rPr>
        <w:t>research topic</w:t>
      </w:r>
      <w:r w:rsidR="000C18F5">
        <w:rPr>
          <w:rFonts w:asciiTheme="majorBidi" w:hAnsiTheme="majorBidi" w:cstheme="majorBidi"/>
        </w:rPr>
        <w:t>, p</w:t>
      </w:r>
      <w:r w:rsidR="00340144" w:rsidRPr="00601154">
        <w:rPr>
          <w:rFonts w:asciiTheme="majorBidi" w:hAnsiTheme="majorBidi" w:cstheme="majorBidi"/>
        </w:rPr>
        <w:t xml:space="preserve">articularly when trying to identify and fix </w:t>
      </w:r>
      <w:r w:rsidR="00EC0D7C" w:rsidRPr="00601154">
        <w:rPr>
          <w:rFonts w:asciiTheme="majorBidi" w:hAnsiTheme="majorBidi" w:cstheme="majorBidi"/>
        </w:rPr>
        <w:t>flaws</w:t>
      </w:r>
      <w:r w:rsidR="00340144" w:rsidRPr="00601154">
        <w:rPr>
          <w:rFonts w:asciiTheme="majorBidi" w:hAnsiTheme="majorBidi" w:cstheme="majorBidi"/>
        </w:rPr>
        <w:t>.</w:t>
      </w:r>
      <w:r w:rsidRPr="00601154">
        <w:rPr>
          <w:rFonts w:asciiTheme="majorBidi" w:hAnsiTheme="majorBidi" w:cstheme="majorBidi"/>
        </w:rPr>
        <w:t xml:space="preserve"> </w:t>
      </w:r>
      <w:r w:rsidR="00EC0D7C" w:rsidRPr="00601154">
        <w:rPr>
          <w:rFonts w:asciiTheme="majorBidi" w:hAnsiTheme="majorBidi" w:cstheme="majorBidi"/>
        </w:rPr>
        <w:t>These flaws can originate from the data itself, the query, or the DBMS configuration.</w:t>
      </w:r>
      <w:r w:rsidR="00EC0D7C" w:rsidRPr="00601154">
        <w:rPr>
          <w:rFonts w:asciiTheme="majorBidi" w:hAnsiTheme="majorBidi" w:cstheme="majorBidi"/>
        </w:rPr>
        <w:br/>
      </w:r>
      <w:r w:rsidR="00EC0D7C" w:rsidRPr="00601154">
        <w:rPr>
          <w:rFonts w:asciiTheme="majorBidi" w:hAnsiTheme="majorBidi" w:cstheme="majorBidi"/>
        </w:rPr>
        <w:br/>
        <w:t xml:space="preserve">In a data-driven world, where important decisions are based on the data retrieved from </w:t>
      </w:r>
      <w:r w:rsidR="00AC68E0">
        <w:rPr>
          <w:rFonts w:asciiTheme="majorBidi" w:hAnsiTheme="majorBidi" w:cstheme="majorBidi"/>
        </w:rPr>
        <w:t xml:space="preserve">a </w:t>
      </w:r>
      <w:r w:rsidR="00EC0D7C" w:rsidRPr="00601154">
        <w:rPr>
          <w:rFonts w:asciiTheme="majorBidi" w:hAnsiTheme="majorBidi" w:cstheme="majorBidi"/>
        </w:rPr>
        <w:t>DBMS, it is critical to present the information to the stakeholders in an accurate and timely manner. Undetected flaw</w:t>
      </w:r>
      <w:r w:rsidR="00761255" w:rsidRPr="00601154">
        <w:rPr>
          <w:rFonts w:asciiTheme="majorBidi" w:hAnsiTheme="majorBidi" w:cstheme="majorBidi"/>
        </w:rPr>
        <w:t>s</w:t>
      </w:r>
      <w:r w:rsidR="00EC0D7C" w:rsidRPr="00601154">
        <w:rPr>
          <w:rFonts w:asciiTheme="majorBidi" w:hAnsiTheme="majorBidi" w:cstheme="majorBidi"/>
        </w:rPr>
        <w:t xml:space="preserve"> can cause the following</w:t>
      </w:r>
      <w:r w:rsidR="00E30539">
        <w:rPr>
          <w:rFonts w:asciiTheme="majorBidi" w:hAnsiTheme="majorBidi" w:cstheme="majorBidi"/>
        </w:rPr>
        <w:t xml:space="preserve"> (but are not limited to these only)</w:t>
      </w:r>
      <w:r w:rsidR="00EC0D7C" w:rsidRPr="00601154">
        <w:rPr>
          <w:rFonts w:asciiTheme="majorBidi" w:hAnsiTheme="majorBidi" w:cstheme="majorBidi"/>
        </w:rPr>
        <w:t>:</w:t>
      </w:r>
    </w:p>
    <w:p w14:paraId="1E9BD3A9" w14:textId="2290C199" w:rsidR="00EC0D7C" w:rsidRPr="00601154" w:rsidRDefault="00EC0D7C" w:rsidP="00666F2C">
      <w:pPr>
        <w:pStyle w:val="ListParagraph"/>
        <w:numPr>
          <w:ilvl w:val="0"/>
          <w:numId w:val="33"/>
        </w:numPr>
        <w:rPr>
          <w:rFonts w:asciiTheme="majorBidi" w:hAnsiTheme="majorBidi" w:cstheme="majorBidi"/>
          <w:lang w:val="en-US"/>
        </w:rPr>
      </w:pPr>
      <w:r w:rsidRPr="00601154">
        <w:rPr>
          <w:rFonts w:asciiTheme="majorBidi" w:hAnsiTheme="majorBidi" w:cstheme="majorBidi"/>
          <w:lang w:val="en-US"/>
        </w:rPr>
        <w:t>Wrong decision</w:t>
      </w:r>
      <w:r w:rsidR="00761255" w:rsidRPr="00601154">
        <w:rPr>
          <w:rFonts w:asciiTheme="majorBidi" w:hAnsiTheme="majorBidi" w:cstheme="majorBidi"/>
          <w:lang w:val="en-US"/>
        </w:rPr>
        <w:t>-</w:t>
      </w:r>
      <w:r w:rsidRPr="00601154">
        <w:rPr>
          <w:rFonts w:asciiTheme="majorBidi" w:hAnsiTheme="majorBidi" w:cstheme="majorBidi"/>
          <w:lang w:val="en-US"/>
        </w:rPr>
        <w:t>making</w:t>
      </w:r>
      <w:r w:rsidR="00666F2C" w:rsidRPr="00601154">
        <w:rPr>
          <w:rFonts w:asciiTheme="majorBidi" w:hAnsiTheme="majorBidi" w:cstheme="majorBidi"/>
          <w:lang w:val="en-US"/>
        </w:rPr>
        <w:t xml:space="preserve"> or m</w:t>
      </w:r>
      <w:r w:rsidRPr="00601154">
        <w:rPr>
          <w:rFonts w:asciiTheme="majorBidi" w:hAnsiTheme="majorBidi" w:cstheme="majorBidi"/>
          <w:lang w:val="en-US"/>
        </w:rPr>
        <w:t>issed business opportunities.</w:t>
      </w:r>
    </w:p>
    <w:p w14:paraId="56BCBB9D" w14:textId="5EFDCC9E" w:rsidR="00EC0D7C" w:rsidRPr="00601154" w:rsidRDefault="00EC0D7C" w:rsidP="00AC68E0">
      <w:pPr>
        <w:pStyle w:val="ListParagraph"/>
        <w:numPr>
          <w:ilvl w:val="0"/>
          <w:numId w:val="33"/>
        </w:numPr>
        <w:rPr>
          <w:rFonts w:asciiTheme="majorBidi" w:hAnsiTheme="majorBidi" w:cstheme="majorBidi"/>
          <w:lang w:val="en-US"/>
        </w:rPr>
      </w:pPr>
      <w:r w:rsidRPr="00601154">
        <w:rPr>
          <w:rFonts w:asciiTheme="majorBidi" w:hAnsiTheme="majorBidi" w:cstheme="majorBidi"/>
          <w:lang w:val="en-US"/>
        </w:rPr>
        <w:t>Increased DBMS cost</w:t>
      </w:r>
      <w:r w:rsidR="00761D9D">
        <w:rPr>
          <w:rFonts w:asciiTheme="majorBidi" w:hAnsiTheme="majorBidi" w:cstheme="majorBidi"/>
          <w:lang w:val="en-US"/>
        </w:rPr>
        <w:t xml:space="preserve"> due to increase in </w:t>
      </w:r>
      <w:r w:rsidR="00AA4CD3">
        <w:rPr>
          <w:rFonts w:asciiTheme="majorBidi" w:hAnsiTheme="majorBidi" w:cstheme="majorBidi"/>
          <w:lang w:val="en-US"/>
        </w:rPr>
        <w:t>hardware</w:t>
      </w:r>
      <w:r w:rsidR="00666F2C" w:rsidRPr="00601154">
        <w:rPr>
          <w:rFonts w:asciiTheme="majorBidi" w:hAnsiTheme="majorBidi" w:cstheme="majorBidi"/>
          <w:lang w:val="en-US"/>
        </w:rPr>
        <w:t xml:space="preserve">. Since DBMS has multiple queries and each will take longer, we will need more computation </w:t>
      </w:r>
      <w:r w:rsidR="00AC68E0">
        <w:rPr>
          <w:rFonts w:asciiTheme="majorBidi" w:hAnsiTheme="majorBidi" w:cstheme="majorBidi"/>
          <w:lang w:val="en-US"/>
        </w:rPr>
        <w:t>power</w:t>
      </w:r>
      <w:r w:rsidR="00AC68E0" w:rsidRPr="00601154">
        <w:rPr>
          <w:rFonts w:asciiTheme="majorBidi" w:hAnsiTheme="majorBidi" w:cstheme="majorBidi"/>
          <w:lang w:val="en-US"/>
        </w:rPr>
        <w:t xml:space="preserve"> </w:t>
      </w:r>
      <w:r w:rsidR="00666F2C" w:rsidRPr="00601154">
        <w:rPr>
          <w:rFonts w:asciiTheme="majorBidi" w:hAnsiTheme="majorBidi" w:cstheme="majorBidi"/>
          <w:lang w:val="en-US"/>
        </w:rPr>
        <w:t>to answer all the queries.</w:t>
      </w:r>
    </w:p>
    <w:p w14:paraId="28998ACC" w14:textId="1EAE986D" w:rsidR="00EC0D7C" w:rsidRPr="00601154" w:rsidRDefault="00EC0D7C" w:rsidP="009007B9">
      <w:pPr>
        <w:pStyle w:val="ListParagraph"/>
        <w:numPr>
          <w:ilvl w:val="0"/>
          <w:numId w:val="33"/>
        </w:numPr>
        <w:rPr>
          <w:rFonts w:asciiTheme="majorBidi" w:hAnsiTheme="majorBidi" w:cstheme="majorBidi"/>
          <w:lang w:val="en-US"/>
        </w:rPr>
      </w:pPr>
      <w:r w:rsidRPr="00601154">
        <w:rPr>
          <w:rFonts w:asciiTheme="majorBidi" w:hAnsiTheme="majorBidi" w:cstheme="majorBidi"/>
          <w:lang w:val="en-US"/>
        </w:rPr>
        <w:t>Bad experience of DBMS’s internal users and waste of their time.</w:t>
      </w:r>
      <w:r w:rsidR="006043FB" w:rsidRPr="00601154">
        <w:rPr>
          <w:rFonts w:asciiTheme="majorBidi" w:hAnsiTheme="majorBidi" w:cstheme="majorBidi"/>
          <w:color w:val="000000" w:themeColor="text1"/>
          <w:lang w:val="en-US"/>
        </w:rPr>
        <w:t xml:space="preserve"> </w:t>
      </w:r>
      <w:r w:rsidR="00911D92" w:rsidRPr="00601154">
        <w:rPr>
          <w:rFonts w:asciiTheme="majorBidi" w:hAnsiTheme="majorBidi" w:cstheme="majorBidi"/>
          <w:color w:val="000000" w:themeColor="text1"/>
        </w:rPr>
        <w:t>For example,</w:t>
      </w:r>
      <w:r w:rsidR="00666F2C" w:rsidRPr="00601154">
        <w:rPr>
          <w:rFonts w:asciiTheme="majorBidi" w:hAnsiTheme="majorBidi" w:cstheme="majorBidi"/>
          <w:color w:val="000000" w:themeColor="text1"/>
        </w:rPr>
        <w:t xml:space="preserve"> the analyst job is iterative, and if the query execution takes a while each iteration is becoming longer.</w:t>
      </w:r>
      <w:r w:rsidR="00666F2C" w:rsidRPr="00601154">
        <w:rPr>
          <w:rFonts w:asciiTheme="majorBidi" w:hAnsiTheme="majorBidi" w:cstheme="majorBidi"/>
          <w:color w:val="FF0000"/>
        </w:rPr>
        <w:t xml:space="preserve"> </w:t>
      </w:r>
    </w:p>
    <w:p w14:paraId="3F3CE034" w14:textId="2805186C" w:rsidR="00EC0D7C" w:rsidRPr="00601154" w:rsidRDefault="00EC0D7C" w:rsidP="009007B9">
      <w:pPr>
        <w:pStyle w:val="ListParagraph"/>
        <w:numPr>
          <w:ilvl w:val="0"/>
          <w:numId w:val="33"/>
        </w:numPr>
        <w:rPr>
          <w:rFonts w:asciiTheme="majorBidi" w:hAnsiTheme="majorBidi" w:cstheme="majorBidi"/>
          <w:lang w:val="en-US"/>
        </w:rPr>
      </w:pPr>
      <w:r w:rsidRPr="00601154">
        <w:rPr>
          <w:rFonts w:asciiTheme="majorBidi" w:hAnsiTheme="majorBidi" w:cstheme="majorBidi"/>
          <w:lang w:val="en-US"/>
        </w:rPr>
        <w:t>Bad customers’ experience due to slow applications.</w:t>
      </w:r>
      <w:r w:rsidR="006043FB" w:rsidRPr="00601154">
        <w:rPr>
          <w:rFonts w:asciiTheme="majorBidi" w:hAnsiTheme="majorBidi" w:cstheme="majorBidi"/>
          <w:lang w:val="en-US"/>
        </w:rPr>
        <w:t xml:space="preserve"> </w:t>
      </w:r>
      <w:r w:rsidR="00911D92" w:rsidRPr="00601154">
        <w:rPr>
          <w:rFonts w:asciiTheme="majorBidi" w:hAnsiTheme="majorBidi" w:cstheme="majorBidi"/>
          <w:lang w:val="en-US"/>
        </w:rPr>
        <w:t>For example, ideally</w:t>
      </w:r>
      <w:r w:rsidR="00666F2C" w:rsidRPr="00601154">
        <w:rPr>
          <w:rFonts w:asciiTheme="majorBidi" w:hAnsiTheme="majorBidi" w:cstheme="majorBidi"/>
          <w:lang w:val="en-US"/>
        </w:rPr>
        <w:t>, a</w:t>
      </w:r>
      <w:r w:rsidR="00911D92" w:rsidRPr="00601154">
        <w:rPr>
          <w:rFonts w:asciiTheme="majorBidi" w:hAnsiTheme="majorBidi" w:cstheme="majorBidi"/>
          <w:lang w:val="en-US"/>
        </w:rPr>
        <w:t xml:space="preserve"> website should take 1 second to load, users may stop using the website if it’s not responsive enough.</w:t>
      </w:r>
    </w:p>
    <w:p w14:paraId="16D978B3" w14:textId="499FA20A" w:rsidR="008A08B2" w:rsidRPr="00601154" w:rsidRDefault="008A08B2" w:rsidP="00781F53">
      <w:pPr>
        <w:spacing w:line="360" w:lineRule="auto"/>
        <w:rPr>
          <w:rFonts w:asciiTheme="majorBidi" w:hAnsiTheme="majorBidi" w:cstheme="majorBidi"/>
        </w:rPr>
      </w:pPr>
      <w:r w:rsidRPr="00601154">
        <w:rPr>
          <w:rFonts w:asciiTheme="majorBidi" w:hAnsiTheme="majorBidi" w:cstheme="majorBidi"/>
        </w:rPr>
        <w:t xml:space="preserve">The first </w:t>
      </w:r>
      <w:r w:rsidR="00524C16" w:rsidRPr="00601154">
        <w:rPr>
          <w:rFonts w:asciiTheme="majorBidi" w:hAnsiTheme="majorBidi" w:cstheme="majorBidi"/>
        </w:rPr>
        <w:t>group</w:t>
      </w:r>
      <w:r w:rsidRPr="00601154">
        <w:rPr>
          <w:rFonts w:asciiTheme="majorBidi" w:hAnsiTheme="majorBidi" w:cstheme="majorBidi"/>
        </w:rPr>
        <w:t xml:space="preserve"> of flaws </w:t>
      </w:r>
      <w:r w:rsidR="00781F53" w:rsidRPr="00601154">
        <w:rPr>
          <w:rFonts w:asciiTheme="majorBidi" w:hAnsiTheme="majorBidi" w:cstheme="majorBidi"/>
        </w:rPr>
        <w:t>correspond</w:t>
      </w:r>
      <w:r w:rsidR="00781F53">
        <w:rPr>
          <w:rFonts w:asciiTheme="majorBidi" w:hAnsiTheme="majorBidi" w:cstheme="majorBidi"/>
        </w:rPr>
        <w:t>s</w:t>
      </w:r>
      <w:r w:rsidR="00781F53" w:rsidRPr="00601154">
        <w:rPr>
          <w:rFonts w:asciiTheme="majorBidi" w:hAnsiTheme="majorBidi" w:cstheme="majorBidi"/>
        </w:rPr>
        <w:t xml:space="preserve"> </w:t>
      </w:r>
      <w:r w:rsidRPr="00601154">
        <w:rPr>
          <w:rFonts w:asciiTheme="majorBidi" w:hAnsiTheme="majorBidi" w:cstheme="majorBidi"/>
        </w:rPr>
        <w:t xml:space="preserve">to </w:t>
      </w:r>
      <w:r w:rsidR="00524C16" w:rsidRPr="00601154">
        <w:rPr>
          <w:rFonts w:asciiTheme="majorBidi" w:hAnsiTheme="majorBidi" w:cstheme="majorBidi"/>
        </w:rPr>
        <w:t>a</w:t>
      </w:r>
      <w:r w:rsidR="00761255" w:rsidRPr="00601154">
        <w:rPr>
          <w:rFonts w:asciiTheme="majorBidi" w:hAnsiTheme="majorBidi" w:cstheme="majorBidi"/>
        </w:rPr>
        <w:t>n</w:t>
      </w:r>
      <w:r w:rsidR="00524C16" w:rsidRPr="00601154">
        <w:rPr>
          <w:rFonts w:asciiTheme="majorBidi" w:hAnsiTheme="majorBidi" w:cstheme="majorBidi"/>
        </w:rPr>
        <w:t xml:space="preserve"> </w:t>
      </w:r>
      <w:r w:rsidRPr="00601154">
        <w:rPr>
          <w:rFonts w:asciiTheme="majorBidi" w:hAnsiTheme="majorBidi" w:cstheme="majorBidi"/>
        </w:rPr>
        <w:t xml:space="preserve">unexpected </w:t>
      </w:r>
      <w:r w:rsidR="00524C16" w:rsidRPr="00601154">
        <w:rPr>
          <w:rFonts w:asciiTheme="majorBidi" w:hAnsiTheme="majorBidi" w:cstheme="majorBidi"/>
        </w:rPr>
        <w:t>query’</w:t>
      </w:r>
      <w:r w:rsidR="00761255" w:rsidRPr="00601154">
        <w:rPr>
          <w:rFonts w:asciiTheme="majorBidi" w:hAnsiTheme="majorBidi" w:cstheme="majorBidi"/>
        </w:rPr>
        <w:t>s</w:t>
      </w:r>
      <w:r w:rsidR="00524C16" w:rsidRPr="00601154">
        <w:rPr>
          <w:rFonts w:asciiTheme="majorBidi" w:hAnsiTheme="majorBidi" w:cstheme="majorBidi"/>
        </w:rPr>
        <w:t xml:space="preserve"> </w:t>
      </w:r>
      <w:r w:rsidRPr="00601154">
        <w:rPr>
          <w:rFonts w:asciiTheme="majorBidi" w:hAnsiTheme="majorBidi" w:cstheme="majorBidi"/>
        </w:rPr>
        <w:t xml:space="preserve">results. This </w:t>
      </w:r>
      <w:r w:rsidR="00524C16" w:rsidRPr="00601154">
        <w:rPr>
          <w:rFonts w:asciiTheme="majorBidi" w:hAnsiTheme="majorBidi" w:cstheme="majorBidi"/>
        </w:rPr>
        <w:t>group</w:t>
      </w:r>
      <w:r w:rsidRPr="00601154">
        <w:rPr>
          <w:rFonts w:asciiTheme="majorBidi" w:hAnsiTheme="majorBidi" w:cstheme="majorBidi"/>
        </w:rPr>
        <w:t xml:space="preserve"> </w:t>
      </w:r>
      <w:r w:rsidR="00BF0D94" w:rsidRPr="00601154">
        <w:rPr>
          <w:rFonts w:asciiTheme="majorBidi" w:hAnsiTheme="majorBidi" w:cstheme="majorBidi"/>
        </w:rPr>
        <w:t>consists of</w:t>
      </w:r>
      <w:r w:rsidR="00CE4759" w:rsidRPr="00601154">
        <w:rPr>
          <w:rFonts w:asciiTheme="majorBidi" w:hAnsiTheme="majorBidi" w:cstheme="majorBidi"/>
        </w:rPr>
        <w:t xml:space="preserve"> the following </w:t>
      </w:r>
      <w:r w:rsidR="00410FA1" w:rsidRPr="00601154">
        <w:rPr>
          <w:rFonts w:asciiTheme="majorBidi" w:hAnsiTheme="majorBidi" w:cstheme="majorBidi"/>
        </w:rPr>
        <w:t>flaws</w:t>
      </w:r>
      <w:r w:rsidR="00E30539">
        <w:rPr>
          <w:rFonts w:asciiTheme="majorBidi" w:hAnsiTheme="majorBidi" w:cstheme="majorBidi"/>
        </w:rPr>
        <w:t xml:space="preserve"> (but are not limited to these only)</w:t>
      </w:r>
      <w:r w:rsidR="00E30539" w:rsidRPr="00601154">
        <w:rPr>
          <w:rFonts w:asciiTheme="majorBidi" w:hAnsiTheme="majorBidi" w:cstheme="majorBidi"/>
        </w:rPr>
        <w:t>:</w:t>
      </w:r>
    </w:p>
    <w:p w14:paraId="14F68D60" w14:textId="4D8D20B2" w:rsidR="008137DF" w:rsidRPr="00601154" w:rsidRDefault="008137DF" w:rsidP="00911D92">
      <w:pPr>
        <w:pStyle w:val="ListParagraph"/>
        <w:numPr>
          <w:ilvl w:val="0"/>
          <w:numId w:val="34"/>
        </w:numPr>
        <w:rPr>
          <w:rFonts w:asciiTheme="majorBidi" w:hAnsiTheme="majorBidi" w:cstheme="majorBidi"/>
          <w:lang w:val="en-US"/>
        </w:rPr>
      </w:pPr>
      <w:r w:rsidRPr="00601154">
        <w:rPr>
          <w:rFonts w:asciiTheme="majorBidi" w:hAnsiTheme="majorBidi" w:cstheme="majorBidi"/>
          <w:lang w:val="en-US"/>
        </w:rPr>
        <w:t>The data is not as expected.</w:t>
      </w:r>
      <w:r w:rsidR="006043FB" w:rsidRPr="00601154">
        <w:rPr>
          <w:rFonts w:asciiTheme="majorBidi" w:hAnsiTheme="majorBidi" w:cstheme="majorBidi"/>
          <w:lang w:val="en-US"/>
        </w:rPr>
        <w:t xml:space="preserve"> </w:t>
      </w:r>
    </w:p>
    <w:p w14:paraId="5C1FBB73" w14:textId="6283C8C4" w:rsidR="008A08B2" w:rsidRPr="00601154" w:rsidRDefault="003659B6" w:rsidP="00911D92">
      <w:pPr>
        <w:pStyle w:val="ListParagraph"/>
        <w:numPr>
          <w:ilvl w:val="0"/>
          <w:numId w:val="34"/>
        </w:numPr>
        <w:rPr>
          <w:rFonts w:asciiTheme="majorBidi" w:hAnsiTheme="majorBidi" w:cstheme="majorBidi"/>
          <w:lang w:val="en-US"/>
        </w:rPr>
      </w:pPr>
      <w:r w:rsidRPr="00601154">
        <w:rPr>
          <w:rFonts w:asciiTheme="majorBidi" w:hAnsiTheme="majorBidi" w:cstheme="majorBidi"/>
          <w:lang w:val="en-US"/>
        </w:rPr>
        <w:t xml:space="preserve">Query result with </w:t>
      </w:r>
      <w:r w:rsidR="008A08B2" w:rsidRPr="00601154">
        <w:rPr>
          <w:rFonts w:asciiTheme="majorBidi" w:hAnsiTheme="majorBidi" w:cstheme="majorBidi"/>
          <w:lang w:val="en-US"/>
        </w:rPr>
        <w:t>zero entries.</w:t>
      </w:r>
    </w:p>
    <w:p w14:paraId="02A5E1A1" w14:textId="71801649" w:rsidR="008A08B2" w:rsidRPr="00601154" w:rsidRDefault="003659B6" w:rsidP="009007B9">
      <w:pPr>
        <w:pStyle w:val="ListParagraph"/>
        <w:numPr>
          <w:ilvl w:val="0"/>
          <w:numId w:val="34"/>
        </w:numPr>
        <w:rPr>
          <w:rFonts w:asciiTheme="majorBidi" w:hAnsiTheme="majorBidi" w:cstheme="majorBidi"/>
          <w:lang w:val="en-US"/>
        </w:rPr>
      </w:pPr>
      <w:r w:rsidRPr="00601154">
        <w:rPr>
          <w:rFonts w:asciiTheme="majorBidi" w:hAnsiTheme="majorBidi" w:cstheme="majorBidi"/>
          <w:lang w:val="en-US"/>
        </w:rPr>
        <w:t>F</w:t>
      </w:r>
      <w:r w:rsidR="008A08B2" w:rsidRPr="00601154">
        <w:rPr>
          <w:rFonts w:asciiTheme="majorBidi" w:hAnsiTheme="majorBidi" w:cstheme="majorBidi"/>
          <w:lang w:val="en-US"/>
        </w:rPr>
        <w:t>ilters that remove no entries.</w:t>
      </w:r>
      <w:r w:rsidR="006043FB" w:rsidRPr="00601154">
        <w:rPr>
          <w:rFonts w:asciiTheme="majorBidi" w:hAnsiTheme="majorBidi" w:cstheme="majorBidi"/>
          <w:lang w:val="en-US"/>
        </w:rPr>
        <w:t xml:space="preserve"> </w:t>
      </w:r>
    </w:p>
    <w:p w14:paraId="58322322" w14:textId="5869E4EC" w:rsidR="008A08B2" w:rsidRPr="00601154" w:rsidRDefault="008A08B2" w:rsidP="00911D92">
      <w:pPr>
        <w:pStyle w:val="ListParagraph"/>
        <w:numPr>
          <w:ilvl w:val="0"/>
          <w:numId w:val="34"/>
        </w:numPr>
        <w:rPr>
          <w:rFonts w:asciiTheme="majorBidi" w:hAnsiTheme="majorBidi" w:cstheme="majorBidi"/>
          <w:lang w:val="en-US"/>
        </w:rPr>
      </w:pPr>
      <w:r w:rsidRPr="00601154">
        <w:rPr>
          <w:rFonts w:asciiTheme="majorBidi" w:hAnsiTheme="majorBidi" w:cstheme="majorBidi"/>
          <w:lang w:val="en-US"/>
        </w:rPr>
        <w:t xml:space="preserve">Join between relations that return </w:t>
      </w:r>
      <w:r w:rsidR="00CD1C90" w:rsidRPr="00601154">
        <w:rPr>
          <w:rFonts w:asciiTheme="majorBidi" w:hAnsiTheme="majorBidi" w:cstheme="majorBidi"/>
          <w:lang w:val="en-US"/>
        </w:rPr>
        <w:t>fewer</w:t>
      </w:r>
      <w:r w:rsidRPr="00601154">
        <w:rPr>
          <w:rFonts w:asciiTheme="majorBidi" w:hAnsiTheme="majorBidi" w:cstheme="majorBidi"/>
          <w:lang w:val="en-US"/>
        </w:rPr>
        <w:t xml:space="preserve"> entries than expected.</w:t>
      </w:r>
    </w:p>
    <w:p w14:paraId="4CA01DE2" w14:textId="44FA3813" w:rsidR="003659B6" w:rsidRPr="00601154" w:rsidRDefault="003659B6" w:rsidP="009007B9">
      <w:pPr>
        <w:pStyle w:val="ListParagraph"/>
        <w:numPr>
          <w:ilvl w:val="0"/>
          <w:numId w:val="34"/>
        </w:numPr>
        <w:rPr>
          <w:rFonts w:asciiTheme="majorBidi" w:hAnsiTheme="majorBidi" w:cstheme="majorBidi"/>
          <w:rtl/>
          <w:lang w:val="en-US"/>
        </w:rPr>
      </w:pPr>
      <w:r w:rsidRPr="00601154">
        <w:rPr>
          <w:rFonts w:asciiTheme="majorBidi" w:hAnsiTheme="majorBidi" w:cstheme="majorBidi"/>
          <w:lang w:val="en-US"/>
        </w:rPr>
        <w:t>Join between relations that return more entries than expected.</w:t>
      </w:r>
      <w:r w:rsidR="006043FB" w:rsidRPr="00601154">
        <w:rPr>
          <w:rFonts w:asciiTheme="majorBidi" w:hAnsiTheme="majorBidi" w:cstheme="majorBidi"/>
          <w:lang w:val="en-US"/>
        </w:rPr>
        <w:t xml:space="preserve"> </w:t>
      </w:r>
    </w:p>
    <w:p w14:paraId="36BEFE64" w14:textId="16FEB88A" w:rsidR="008A08B2" w:rsidRPr="00601154" w:rsidRDefault="008A08B2" w:rsidP="009007B9">
      <w:pPr>
        <w:pStyle w:val="ListParagraph"/>
        <w:numPr>
          <w:ilvl w:val="0"/>
          <w:numId w:val="34"/>
        </w:numPr>
        <w:rPr>
          <w:rFonts w:asciiTheme="majorBidi" w:hAnsiTheme="majorBidi" w:cstheme="majorBidi"/>
          <w:lang w:val="en-US"/>
        </w:rPr>
      </w:pPr>
      <w:r w:rsidRPr="00601154">
        <w:rPr>
          <w:rFonts w:asciiTheme="majorBidi" w:hAnsiTheme="majorBidi" w:cstheme="majorBidi"/>
          <w:lang w:val="en-US"/>
        </w:rPr>
        <w:t>Join between relations that return duplicate entries.</w:t>
      </w:r>
      <w:r w:rsidR="006043FB" w:rsidRPr="00601154">
        <w:rPr>
          <w:rFonts w:asciiTheme="majorBidi" w:hAnsiTheme="majorBidi" w:cstheme="majorBidi"/>
          <w:lang w:val="en-US"/>
        </w:rPr>
        <w:t xml:space="preserve"> </w:t>
      </w:r>
    </w:p>
    <w:p w14:paraId="443D8447" w14:textId="752F50E9" w:rsidR="00CE4759" w:rsidRPr="00601154" w:rsidRDefault="00CE4759" w:rsidP="00911D92">
      <w:pPr>
        <w:pStyle w:val="ListParagraph"/>
        <w:numPr>
          <w:ilvl w:val="0"/>
          <w:numId w:val="34"/>
        </w:numPr>
        <w:rPr>
          <w:rFonts w:asciiTheme="majorBidi" w:hAnsiTheme="majorBidi" w:cstheme="majorBidi"/>
          <w:lang w:val="en-US"/>
        </w:rPr>
      </w:pPr>
      <w:r w:rsidRPr="00601154">
        <w:rPr>
          <w:rFonts w:asciiTheme="majorBidi" w:hAnsiTheme="majorBidi" w:cstheme="majorBidi"/>
          <w:lang w:val="en-US"/>
        </w:rPr>
        <w:t xml:space="preserve">The </w:t>
      </w:r>
      <w:r w:rsidR="00781F53">
        <w:rPr>
          <w:rFonts w:asciiTheme="majorBidi" w:hAnsiTheme="majorBidi" w:cstheme="majorBidi"/>
          <w:lang w:val="en-US"/>
        </w:rPr>
        <w:t xml:space="preserve">unexpected </w:t>
      </w:r>
      <w:r w:rsidRPr="00601154">
        <w:rPr>
          <w:rFonts w:asciiTheme="majorBidi" w:hAnsiTheme="majorBidi" w:cstheme="majorBidi"/>
          <w:lang w:val="en-US"/>
        </w:rPr>
        <w:t xml:space="preserve">behavior of </w:t>
      </w:r>
      <w:r w:rsidR="00B12C45">
        <w:rPr>
          <w:rFonts w:asciiTheme="majorBidi" w:hAnsiTheme="majorBidi" w:cstheme="majorBidi"/>
          <w:lang w:val="en-US"/>
        </w:rPr>
        <w:t xml:space="preserve">the </w:t>
      </w:r>
      <w:r w:rsidRPr="00601154">
        <w:rPr>
          <w:rFonts w:asciiTheme="majorBidi" w:hAnsiTheme="majorBidi" w:cstheme="majorBidi"/>
          <w:i/>
          <w:iCs/>
          <w:lang w:val="en-US"/>
        </w:rPr>
        <w:t>Null</w:t>
      </w:r>
      <w:r w:rsidRPr="00601154">
        <w:rPr>
          <w:rFonts w:asciiTheme="majorBidi" w:hAnsiTheme="majorBidi" w:cstheme="majorBidi"/>
          <w:lang w:val="en-US"/>
        </w:rPr>
        <w:t xml:space="preserve"> operation.</w:t>
      </w:r>
      <w:r w:rsidR="006043FB" w:rsidRPr="00601154">
        <w:rPr>
          <w:rFonts w:asciiTheme="majorBidi" w:hAnsiTheme="majorBidi" w:cstheme="majorBidi"/>
          <w:lang w:val="en-US"/>
        </w:rPr>
        <w:t xml:space="preserve"> </w:t>
      </w:r>
    </w:p>
    <w:p w14:paraId="61860F90" w14:textId="0F9E1136" w:rsidR="00CE4759" w:rsidRPr="00601154" w:rsidRDefault="003659B6" w:rsidP="00781F53">
      <w:pPr>
        <w:spacing w:line="360" w:lineRule="auto"/>
        <w:rPr>
          <w:rFonts w:asciiTheme="majorBidi" w:hAnsiTheme="majorBidi" w:cstheme="majorBidi"/>
        </w:rPr>
      </w:pPr>
      <w:r w:rsidRPr="00601154">
        <w:rPr>
          <w:rFonts w:asciiTheme="majorBidi" w:hAnsiTheme="majorBidi" w:cstheme="majorBidi"/>
        </w:rPr>
        <w:t>The second family of flaws corresponded to</w:t>
      </w:r>
      <w:r w:rsidR="00524C16" w:rsidRPr="00601154">
        <w:rPr>
          <w:rFonts w:asciiTheme="majorBidi" w:hAnsiTheme="majorBidi" w:cstheme="majorBidi"/>
        </w:rPr>
        <w:t xml:space="preserve"> queries’</w:t>
      </w:r>
      <w:r w:rsidRPr="00601154">
        <w:rPr>
          <w:rFonts w:asciiTheme="majorBidi" w:hAnsiTheme="majorBidi" w:cstheme="majorBidi"/>
        </w:rPr>
        <w:t xml:space="preserve"> performance</w:t>
      </w:r>
      <w:r w:rsidR="00CE4759" w:rsidRPr="00601154">
        <w:rPr>
          <w:rFonts w:asciiTheme="majorBidi" w:hAnsiTheme="majorBidi" w:cstheme="majorBidi"/>
        </w:rPr>
        <w:t xml:space="preserve">. This group </w:t>
      </w:r>
      <w:r w:rsidR="00410FA1" w:rsidRPr="00601154">
        <w:rPr>
          <w:rFonts w:asciiTheme="majorBidi" w:hAnsiTheme="majorBidi" w:cstheme="majorBidi"/>
        </w:rPr>
        <w:t>consists of</w:t>
      </w:r>
      <w:r w:rsidR="00CE4759" w:rsidRPr="00601154">
        <w:rPr>
          <w:rFonts w:asciiTheme="majorBidi" w:hAnsiTheme="majorBidi" w:cstheme="majorBidi"/>
        </w:rPr>
        <w:t xml:space="preserve"> the following flaws</w:t>
      </w:r>
      <w:r w:rsidR="00355FB8">
        <w:rPr>
          <w:rFonts w:asciiTheme="majorBidi" w:hAnsiTheme="majorBidi" w:cstheme="majorBidi"/>
        </w:rPr>
        <w:t xml:space="preserve"> (and several more)</w:t>
      </w:r>
      <w:r w:rsidR="00CE4759" w:rsidRPr="00601154">
        <w:rPr>
          <w:rFonts w:asciiTheme="majorBidi" w:hAnsiTheme="majorBidi" w:cstheme="majorBidi"/>
        </w:rPr>
        <w:t>:</w:t>
      </w:r>
    </w:p>
    <w:p w14:paraId="58FBF43F" w14:textId="65AAFC74" w:rsidR="003659B6" w:rsidRPr="00601154" w:rsidRDefault="00CD1C90" w:rsidP="009007B9">
      <w:pPr>
        <w:pStyle w:val="ListParagraph"/>
        <w:numPr>
          <w:ilvl w:val="0"/>
          <w:numId w:val="14"/>
        </w:numPr>
        <w:rPr>
          <w:rFonts w:asciiTheme="majorBidi" w:hAnsiTheme="majorBidi" w:cstheme="majorBidi"/>
          <w:lang w:val="en-US"/>
        </w:rPr>
      </w:pPr>
      <w:r w:rsidRPr="00601154">
        <w:rPr>
          <w:rFonts w:asciiTheme="majorBidi" w:hAnsiTheme="majorBidi" w:cstheme="majorBidi"/>
          <w:lang w:val="en-US"/>
        </w:rPr>
        <w:lastRenderedPageBreak/>
        <w:t>Missing indices</w:t>
      </w:r>
      <w:r w:rsidR="00CE4759" w:rsidRPr="00601154">
        <w:rPr>
          <w:rFonts w:asciiTheme="majorBidi" w:hAnsiTheme="majorBidi" w:cstheme="majorBidi"/>
          <w:lang w:val="en-US"/>
        </w:rPr>
        <w:t xml:space="preserve"> that cause unoptimized relational operations</w:t>
      </w:r>
      <w:r w:rsidR="00A66AC9" w:rsidRPr="00601154">
        <w:rPr>
          <w:rFonts w:asciiTheme="majorBidi" w:hAnsiTheme="majorBidi" w:cstheme="majorBidi"/>
          <w:lang w:val="en-US"/>
        </w:rPr>
        <w:t>.</w:t>
      </w:r>
    </w:p>
    <w:p w14:paraId="2FBC6B0B" w14:textId="1C67D8C1" w:rsidR="00CE4759" w:rsidRPr="00601154" w:rsidRDefault="00CE4759" w:rsidP="009007B9">
      <w:pPr>
        <w:pStyle w:val="ListParagraph"/>
        <w:numPr>
          <w:ilvl w:val="0"/>
          <w:numId w:val="14"/>
        </w:numPr>
        <w:rPr>
          <w:rFonts w:asciiTheme="majorBidi" w:hAnsiTheme="majorBidi" w:cstheme="majorBidi"/>
          <w:lang w:val="en-US"/>
        </w:rPr>
      </w:pPr>
      <w:r w:rsidRPr="00601154">
        <w:rPr>
          <w:rFonts w:asciiTheme="majorBidi" w:hAnsiTheme="majorBidi" w:cstheme="majorBidi"/>
          <w:lang w:val="en-US"/>
        </w:rPr>
        <w:t>Unused indices that cause slower updates.</w:t>
      </w:r>
    </w:p>
    <w:p w14:paraId="16E5AF36" w14:textId="55A1801B" w:rsidR="00CE4759" w:rsidRPr="00601154" w:rsidRDefault="00CE4759" w:rsidP="009007B9">
      <w:pPr>
        <w:pStyle w:val="ListParagraph"/>
        <w:numPr>
          <w:ilvl w:val="0"/>
          <w:numId w:val="14"/>
        </w:numPr>
        <w:rPr>
          <w:rFonts w:asciiTheme="majorBidi" w:hAnsiTheme="majorBidi" w:cstheme="majorBidi"/>
          <w:lang w:val="en-US"/>
        </w:rPr>
      </w:pPr>
      <w:r w:rsidRPr="00601154">
        <w:rPr>
          <w:rFonts w:asciiTheme="majorBidi" w:hAnsiTheme="majorBidi" w:cstheme="majorBidi"/>
          <w:lang w:val="en-US"/>
        </w:rPr>
        <w:t>Missing partitions that cause unoptimized relational operations.</w:t>
      </w:r>
    </w:p>
    <w:p w14:paraId="26F05ECD" w14:textId="12CBAC34" w:rsidR="00CE4759" w:rsidRPr="00601154" w:rsidRDefault="00CE4759" w:rsidP="009007B9">
      <w:pPr>
        <w:pStyle w:val="ListParagraph"/>
        <w:numPr>
          <w:ilvl w:val="0"/>
          <w:numId w:val="14"/>
        </w:numPr>
        <w:rPr>
          <w:rFonts w:asciiTheme="majorBidi" w:hAnsiTheme="majorBidi" w:cstheme="majorBidi"/>
          <w:lang w:val="en-US"/>
        </w:rPr>
      </w:pPr>
      <w:r w:rsidRPr="00601154">
        <w:rPr>
          <w:rFonts w:asciiTheme="majorBidi" w:hAnsiTheme="majorBidi" w:cstheme="majorBidi"/>
          <w:lang w:val="en-US"/>
        </w:rPr>
        <w:t xml:space="preserve">Unoptimized database configurations that cause </w:t>
      </w:r>
      <w:r w:rsidR="00761255" w:rsidRPr="00601154">
        <w:rPr>
          <w:rFonts w:asciiTheme="majorBidi" w:hAnsiTheme="majorBidi" w:cstheme="majorBidi"/>
          <w:lang w:val="en-US"/>
        </w:rPr>
        <w:t xml:space="preserve">a </w:t>
      </w:r>
      <w:r w:rsidRPr="00601154">
        <w:rPr>
          <w:rFonts w:asciiTheme="majorBidi" w:hAnsiTheme="majorBidi" w:cstheme="majorBidi"/>
          <w:lang w:val="en-US"/>
        </w:rPr>
        <w:t>spill to disk.</w:t>
      </w:r>
    </w:p>
    <w:p w14:paraId="54D5FBFD" w14:textId="7134EDA9" w:rsidR="003659B6" w:rsidRPr="00601154" w:rsidRDefault="00CD1C90" w:rsidP="009007B9">
      <w:pPr>
        <w:pStyle w:val="ListParagraph"/>
        <w:numPr>
          <w:ilvl w:val="0"/>
          <w:numId w:val="14"/>
        </w:numPr>
        <w:rPr>
          <w:rFonts w:asciiTheme="majorBidi" w:hAnsiTheme="majorBidi" w:cstheme="majorBidi"/>
          <w:lang w:val="en-US"/>
        </w:rPr>
      </w:pPr>
      <w:r w:rsidRPr="00601154">
        <w:rPr>
          <w:rFonts w:asciiTheme="majorBidi" w:hAnsiTheme="majorBidi" w:cstheme="majorBidi"/>
          <w:lang w:val="en-US"/>
        </w:rPr>
        <w:t>Stale statistics</w:t>
      </w:r>
      <w:r w:rsidR="00A66AC9" w:rsidRPr="00601154">
        <w:rPr>
          <w:rFonts w:asciiTheme="majorBidi" w:hAnsiTheme="majorBidi" w:cstheme="majorBidi"/>
          <w:lang w:val="en-US"/>
        </w:rPr>
        <w:t xml:space="preserve"> can affect the optimizer to pick </w:t>
      </w:r>
      <w:r w:rsidR="00761255" w:rsidRPr="00601154">
        <w:rPr>
          <w:rFonts w:asciiTheme="majorBidi" w:hAnsiTheme="majorBidi" w:cstheme="majorBidi"/>
          <w:lang w:val="en-US"/>
        </w:rPr>
        <w:t xml:space="preserve">a </w:t>
      </w:r>
      <w:r w:rsidR="00A66AC9" w:rsidRPr="00601154">
        <w:rPr>
          <w:rFonts w:asciiTheme="majorBidi" w:hAnsiTheme="majorBidi" w:cstheme="majorBidi"/>
          <w:lang w:val="en-US"/>
        </w:rPr>
        <w:t>sub-optimal execution plan</w:t>
      </w:r>
      <w:r w:rsidRPr="00601154">
        <w:rPr>
          <w:rFonts w:asciiTheme="majorBidi" w:hAnsiTheme="majorBidi" w:cstheme="majorBidi"/>
          <w:lang w:val="en-US"/>
        </w:rPr>
        <w:t>.</w:t>
      </w:r>
    </w:p>
    <w:p w14:paraId="6DAEFAE0" w14:textId="39BC419A" w:rsidR="00CD1C90" w:rsidRPr="00601154" w:rsidRDefault="00862E06" w:rsidP="009007B9">
      <w:pPr>
        <w:pStyle w:val="ListParagraph"/>
        <w:numPr>
          <w:ilvl w:val="0"/>
          <w:numId w:val="14"/>
        </w:numPr>
        <w:rPr>
          <w:rFonts w:asciiTheme="majorBidi" w:hAnsiTheme="majorBidi" w:cstheme="majorBidi"/>
          <w:lang w:val="en-US"/>
        </w:rPr>
      </w:pPr>
      <w:r w:rsidRPr="00601154">
        <w:rPr>
          <w:rFonts w:asciiTheme="majorBidi" w:hAnsiTheme="majorBidi" w:cstheme="majorBidi"/>
          <w:lang w:val="en-US"/>
        </w:rPr>
        <w:t>Operations</w:t>
      </w:r>
      <w:r w:rsidR="00CD1C90" w:rsidRPr="00601154">
        <w:rPr>
          <w:rFonts w:asciiTheme="majorBidi" w:hAnsiTheme="majorBidi" w:cstheme="majorBidi"/>
          <w:lang w:val="en-US"/>
        </w:rPr>
        <w:t xml:space="preserve"> that </w:t>
      </w:r>
      <w:r w:rsidRPr="00601154">
        <w:rPr>
          <w:rFonts w:asciiTheme="majorBidi" w:hAnsiTheme="majorBidi" w:cstheme="majorBidi"/>
          <w:lang w:val="en-US"/>
        </w:rPr>
        <w:t>don</w:t>
      </w:r>
      <w:r w:rsidR="00CD1C90" w:rsidRPr="00601154">
        <w:rPr>
          <w:rFonts w:asciiTheme="majorBidi" w:hAnsiTheme="majorBidi" w:cstheme="majorBidi"/>
          <w:lang w:val="en-US"/>
        </w:rPr>
        <w:t>’t change the result.</w:t>
      </w:r>
    </w:p>
    <w:p w14:paraId="7395731A" w14:textId="215892D6" w:rsidR="00A66AC9" w:rsidRPr="00601154" w:rsidRDefault="00CD1C90" w:rsidP="009007B9">
      <w:pPr>
        <w:pStyle w:val="ListParagraph"/>
        <w:numPr>
          <w:ilvl w:val="0"/>
          <w:numId w:val="14"/>
        </w:numPr>
        <w:rPr>
          <w:rFonts w:asciiTheme="majorBidi" w:hAnsiTheme="majorBidi" w:cstheme="majorBidi"/>
          <w:lang w:val="en-US"/>
        </w:rPr>
      </w:pPr>
      <w:r w:rsidRPr="00601154">
        <w:rPr>
          <w:rFonts w:asciiTheme="majorBidi" w:hAnsiTheme="majorBidi" w:cstheme="majorBidi"/>
          <w:lang w:val="en-US"/>
        </w:rPr>
        <w:t>Operations that help several queries’ performance, but harm others.</w:t>
      </w:r>
    </w:p>
    <w:p w14:paraId="545A4F7F" w14:textId="16CC2285" w:rsidR="00822F5E" w:rsidRPr="00601154" w:rsidRDefault="00822F5E" w:rsidP="00781F53">
      <w:pPr>
        <w:pStyle w:val="NormalWeb"/>
        <w:spacing w:line="360" w:lineRule="auto"/>
        <w:rPr>
          <w:rFonts w:asciiTheme="majorBidi" w:hAnsiTheme="majorBidi" w:cstheme="majorBidi"/>
        </w:rPr>
      </w:pPr>
      <w:r w:rsidRPr="00601154">
        <w:rPr>
          <w:rFonts w:asciiTheme="majorBidi" w:hAnsiTheme="majorBidi" w:cstheme="majorBidi"/>
        </w:rPr>
        <w:t xml:space="preserve">Helping DBMS </w:t>
      </w:r>
      <w:r w:rsidR="00781F53">
        <w:rPr>
          <w:rFonts w:asciiTheme="majorBidi" w:hAnsiTheme="majorBidi" w:cstheme="majorBidi"/>
        </w:rPr>
        <w:t>users</w:t>
      </w:r>
      <w:r w:rsidR="00781F53" w:rsidRPr="00601154">
        <w:rPr>
          <w:rFonts w:asciiTheme="majorBidi" w:hAnsiTheme="majorBidi" w:cstheme="majorBidi"/>
        </w:rPr>
        <w:t xml:space="preserve"> </w:t>
      </w:r>
      <w:r w:rsidRPr="00601154">
        <w:rPr>
          <w:rFonts w:asciiTheme="majorBidi" w:hAnsiTheme="majorBidi" w:cstheme="majorBidi"/>
        </w:rPr>
        <w:t xml:space="preserve">to identify and fix those issues has been a research topic for </w:t>
      </w:r>
      <w:r w:rsidR="00761255" w:rsidRPr="00601154">
        <w:rPr>
          <w:rFonts w:asciiTheme="majorBidi" w:hAnsiTheme="majorBidi" w:cstheme="majorBidi"/>
        </w:rPr>
        <w:t xml:space="preserve">a </w:t>
      </w:r>
      <w:r w:rsidRPr="00601154">
        <w:rPr>
          <w:rFonts w:asciiTheme="majorBidi" w:hAnsiTheme="majorBidi" w:cstheme="majorBidi"/>
        </w:rPr>
        <w:t>decade and several approaches had been taken:</w:t>
      </w:r>
    </w:p>
    <w:p w14:paraId="1F7C464A" w14:textId="538BA53B" w:rsidR="00822F5E" w:rsidRPr="00601154" w:rsidRDefault="00822F5E" w:rsidP="00781F53">
      <w:pPr>
        <w:pStyle w:val="ListParagraph"/>
        <w:numPr>
          <w:ilvl w:val="0"/>
          <w:numId w:val="14"/>
        </w:numPr>
        <w:rPr>
          <w:rFonts w:asciiTheme="majorBidi" w:hAnsiTheme="majorBidi" w:cstheme="majorBidi"/>
          <w:szCs w:val="24"/>
          <w:lang w:val="en-US"/>
        </w:rPr>
      </w:pPr>
      <w:r w:rsidRPr="00601154">
        <w:rPr>
          <w:rFonts w:asciiTheme="majorBidi" w:hAnsiTheme="majorBidi" w:cstheme="majorBidi"/>
          <w:lang w:val="en-US"/>
        </w:rPr>
        <w:t>Static analysis of the query characteristics</w:t>
      </w:r>
      <w:r w:rsidR="00BF0D94" w:rsidRPr="00601154">
        <w:rPr>
          <w:rFonts w:asciiTheme="majorBidi" w:hAnsiTheme="majorBidi" w:cstheme="majorBidi"/>
          <w:lang w:val="en-US"/>
        </w:rPr>
        <w:t>,</w:t>
      </w:r>
      <w:r w:rsidR="006043FB" w:rsidRPr="00601154">
        <w:rPr>
          <w:rFonts w:asciiTheme="majorBidi" w:hAnsiTheme="majorBidi" w:cstheme="majorBidi"/>
          <w:lang w:val="en-US"/>
        </w:rPr>
        <w:t xml:space="preserve"> </w:t>
      </w:r>
      <w:r w:rsidR="00781F53">
        <w:rPr>
          <w:rFonts w:asciiTheme="majorBidi" w:hAnsiTheme="majorBidi" w:cstheme="majorBidi"/>
          <w:szCs w:val="24"/>
          <w:lang w:val="en-US"/>
        </w:rPr>
        <w:t>we</w:t>
      </w:r>
      <w:r w:rsidR="00781F53" w:rsidRPr="00601154">
        <w:rPr>
          <w:rFonts w:asciiTheme="majorBidi" w:hAnsiTheme="majorBidi" w:cstheme="majorBidi"/>
          <w:szCs w:val="24"/>
          <w:lang w:val="en-US"/>
        </w:rPr>
        <w:t xml:space="preserve"> </w:t>
      </w:r>
      <w:r w:rsidR="00BF0D94" w:rsidRPr="00601154">
        <w:rPr>
          <w:rFonts w:asciiTheme="majorBidi" w:hAnsiTheme="majorBidi" w:cstheme="majorBidi"/>
          <w:szCs w:val="24"/>
          <w:lang w:val="en-US"/>
        </w:rPr>
        <w:t>cover this in</w:t>
      </w:r>
      <w:r w:rsidR="007E2255" w:rsidRPr="00601154">
        <w:rPr>
          <w:rFonts w:asciiTheme="majorBidi" w:hAnsiTheme="majorBidi" w:cstheme="majorBidi"/>
          <w:szCs w:val="24"/>
          <w:lang w:val="en-US"/>
        </w:rPr>
        <w:t xml:space="preserve"> </w:t>
      </w:r>
      <w:r w:rsidR="00BF0D94" w:rsidRPr="00601154">
        <w:rPr>
          <w:rFonts w:asciiTheme="majorBidi" w:hAnsiTheme="majorBidi" w:cstheme="majorBidi"/>
          <w:szCs w:val="24"/>
          <w:lang w:val="en-US"/>
        </w:rPr>
        <w:t xml:space="preserve">detail </w:t>
      </w:r>
      <w:r w:rsidR="007E2255" w:rsidRPr="00601154">
        <w:rPr>
          <w:rFonts w:asciiTheme="majorBidi" w:hAnsiTheme="majorBidi" w:cstheme="majorBidi"/>
          <w:szCs w:val="24"/>
          <w:lang w:val="en-US"/>
        </w:rPr>
        <w:t xml:space="preserve">in </w:t>
      </w:r>
      <w:del w:id="20" w:author="Eyal Trabelsi" w:date="2021-10-09T10:03:00Z">
        <w:r w:rsidR="007E2255" w:rsidRPr="00601154" w:rsidDel="009C2CA3">
          <w:rPr>
            <w:rFonts w:asciiTheme="majorBidi" w:hAnsiTheme="majorBidi" w:cstheme="majorBidi"/>
            <w:szCs w:val="24"/>
            <w:lang w:val="en-US"/>
          </w:rPr>
          <w:delText xml:space="preserve">chapter </w:delText>
        </w:r>
      </w:del>
      <w:ins w:id="21" w:author="Eyal Trabelsi" w:date="2021-10-09T10:03:00Z">
        <w:r w:rsidR="009C2CA3">
          <w:rPr>
            <w:rFonts w:asciiTheme="majorBidi" w:hAnsiTheme="majorBidi" w:cstheme="majorBidi"/>
            <w:szCs w:val="24"/>
            <w:lang w:val="en-US"/>
          </w:rPr>
          <w:t>section</w:t>
        </w:r>
        <w:r w:rsidR="009C2CA3" w:rsidRPr="00601154">
          <w:rPr>
            <w:rFonts w:asciiTheme="majorBidi" w:hAnsiTheme="majorBidi" w:cstheme="majorBidi"/>
            <w:szCs w:val="24"/>
            <w:lang w:val="en-US"/>
          </w:rPr>
          <w:t xml:space="preserve"> </w:t>
        </w:r>
      </w:ins>
      <w:r w:rsidR="00BF0D94" w:rsidRPr="00601154">
        <w:rPr>
          <w:rFonts w:asciiTheme="majorBidi" w:hAnsiTheme="majorBidi" w:cstheme="majorBidi"/>
          <w:szCs w:val="24"/>
          <w:lang w:val="en-US"/>
        </w:rPr>
        <w:t>2</w:t>
      </w:r>
      <w:r w:rsidR="007E2255" w:rsidRPr="00601154">
        <w:rPr>
          <w:rFonts w:asciiTheme="majorBidi" w:hAnsiTheme="majorBidi" w:cstheme="majorBidi"/>
          <w:szCs w:val="24"/>
          <w:lang w:val="en-US"/>
        </w:rPr>
        <w:t>.</w:t>
      </w:r>
      <w:r w:rsidR="00BF0D94" w:rsidRPr="00601154">
        <w:rPr>
          <w:rFonts w:asciiTheme="majorBidi" w:hAnsiTheme="majorBidi" w:cstheme="majorBidi"/>
          <w:szCs w:val="24"/>
          <w:lang w:val="en-US"/>
        </w:rPr>
        <w:t>3.</w:t>
      </w:r>
    </w:p>
    <w:p w14:paraId="44BB9D55" w14:textId="09D3D646" w:rsidR="00BF0D94" w:rsidRPr="00601154" w:rsidRDefault="00BF0D94" w:rsidP="00781F53">
      <w:pPr>
        <w:pStyle w:val="ListParagraph"/>
        <w:numPr>
          <w:ilvl w:val="0"/>
          <w:numId w:val="14"/>
        </w:numPr>
        <w:rPr>
          <w:rFonts w:asciiTheme="majorBidi" w:hAnsiTheme="majorBidi" w:cstheme="majorBidi"/>
          <w:szCs w:val="24"/>
          <w:lang w:val="en-US"/>
        </w:rPr>
      </w:pPr>
      <w:r w:rsidRPr="00601154">
        <w:rPr>
          <w:rFonts w:asciiTheme="majorBidi" w:hAnsiTheme="majorBidi" w:cstheme="majorBidi"/>
          <w:szCs w:val="24"/>
          <w:lang w:val="en-US"/>
        </w:rPr>
        <w:t xml:space="preserve">Data governance, </w:t>
      </w:r>
      <w:r w:rsidR="00781F53">
        <w:rPr>
          <w:rFonts w:asciiTheme="majorBidi" w:hAnsiTheme="majorBidi" w:cstheme="majorBidi"/>
          <w:szCs w:val="24"/>
          <w:lang w:val="en-US"/>
        </w:rPr>
        <w:t>we</w:t>
      </w:r>
      <w:r w:rsidR="00781F53" w:rsidRPr="00601154">
        <w:rPr>
          <w:rFonts w:asciiTheme="majorBidi" w:hAnsiTheme="majorBidi" w:cstheme="majorBidi"/>
          <w:szCs w:val="24"/>
          <w:lang w:val="en-US"/>
        </w:rPr>
        <w:t xml:space="preserve"> </w:t>
      </w:r>
      <w:r w:rsidRPr="00601154">
        <w:rPr>
          <w:rFonts w:asciiTheme="majorBidi" w:hAnsiTheme="majorBidi" w:cstheme="majorBidi"/>
          <w:szCs w:val="24"/>
          <w:lang w:val="en-US"/>
        </w:rPr>
        <w:t xml:space="preserve">cover this in detail in </w:t>
      </w:r>
      <w:del w:id="22" w:author="Eyal Trabelsi" w:date="2021-10-09T10:03:00Z">
        <w:r w:rsidRPr="00601154" w:rsidDel="009C2CA3">
          <w:rPr>
            <w:rFonts w:asciiTheme="majorBidi" w:hAnsiTheme="majorBidi" w:cstheme="majorBidi"/>
            <w:szCs w:val="24"/>
            <w:lang w:val="en-US"/>
          </w:rPr>
          <w:delText xml:space="preserve">chapter </w:delText>
        </w:r>
      </w:del>
      <w:ins w:id="23" w:author="Eyal Trabelsi" w:date="2021-10-09T10:03:00Z">
        <w:r w:rsidR="009C2CA3">
          <w:rPr>
            <w:rFonts w:asciiTheme="majorBidi" w:hAnsiTheme="majorBidi" w:cstheme="majorBidi"/>
            <w:szCs w:val="24"/>
            <w:lang w:val="en-US"/>
          </w:rPr>
          <w:t>section</w:t>
        </w:r>
        <w:r w:rsidR="009C2CA3" w:rsidRPr="00601154">
          <w:rPr>
            <w:rFonts w:asciiTheme="majorBidi" w:hAnsiTheme="majorBidi" w:cstheme="majorBidi"/>
            <w:szCs w:val="24"/>
            <w:lang w:val="en-US"/>
          </w:rPr>
          <w:t xml:space="preserve"> </w:t>
        </w:r>
      </w:ins>
      <w:r w:rsidRPr="00601154">
        <w:rPr>
          <w:rFonts w:asciiTheme="majorBidi" w:hAnsiTheme="majorBidi" w:cstheme="majorBidi"/>
          <w:szCs w:val="24"/>
          <w:lang w:val="en-US"/>
        </w:rPr>
        <w:t>2.4.</w:t>
      </w:r>
    </w:p>
    <w:p w14:paraId="3F9DD72D" w14:textId="1E9634F5" w:rsidR="00BF0D94" w:rsidRPr="00601154" w:rsidRDefault="00822F5E" w:rsidP="00781F53">
      <w:pPr>
        <w:pStyle w:val="ListParagraph"/>
        <w:numPr>
          <w:ilvl w:val="0"/>
          <w:numId w:val="14"/>
        </w:numPr>
        <w:rPr>
          <w:rFonts w:asciiTheme="majorBidi" w:hAnsiTheme="majorBidi" w:cstheme="majorBidi"/>
          <w:szCs w:val="24"/>
          <w:lang w:val="en-US"/>
        </w:rPr>
      </w:pPr>
      <w:r w:rsidRPr="00601154">
        <w:rPr>
          <w:rFonts w:asciiTheme="majorBidi" w:hAnsiTheme="majorBidi" w:cstheme="majorBidi"/>
          <w:szCs w:val="24"/>
          <w:lang w:val="en-US"/>
        </w:rPr>
        <w:t xml:space="preserve">Adding debugging capabilities </w:t>
      </w:r>
      <w:r w:rsidR="00BF0D94" w:rsidRPr="00601154">
        <w:rPr>
          <w:rFonts w:asciiTheme="majorBidi" w:hAnsiTheme="majorBidi" w:cstheme="majorBidi"/>
          <w:szCs w:val="24"/>
          <w:lang w:val="en-US"/>
        </w:rPr>
        <w:t>using views,</w:t>
      </w:r>
      <w:r w:rsidR="006043FB" w:rsidRPr="00601154">
        <w:rPr>
          <w:rFonts w:asciiTheme="majorBidi" w:hAnsiTheme="majorBidi" w:cstheme="majorBidi"/>
          <w:szCs w:val="24"/>
          <w:lang w:val="en-US"/>
        </w:rPr>
        <w:t xml:space="preserve"> </w:t>
      </w:r>
      <w:r w:rsidR="00781F53">
        <w:rPr>
          <w:rFonts w:asciiTheme="majorBidi" w:hAnsiTheme="majorBidi" w:cstheme="majorBidi"/>
          <w:szCs w:val="24"/>
          <w:lang w:val="en-US"/>
        </w:rPr>
        <w:t>we</w:t>
      </w:r>
      <w:r w:rsidR="00781F53" w:rsidRPr="00601154">
        <w:rPr>
          <w:rFonts w:asciiTheme="majorBidi" w:hAnsiTheme="majorBidi" w:cstheme="majorBidi"/>
          <w:szCs w:val="24"/>
          <w:lang w:val="en-US"/>
        </w:rPr>
        <w:t xml:space="preserve"> </w:t>
      </w:r>
      <w:r w:rsidR="00BF0D94" w:rsidRPr="00601154">
        <w:rPr>
          <w:rFonts w:asciiTheme="majorBidi" w:hAnsiTheme="majorBidi" w:cstheme="majorBidi"/>
          <w:szCs w:val="24"/>
          <w:lang w:val="en-US"/>
        </w:rPr>
        <w:t xml:space="preserve">cover this in detail in </w:t>
      </w:r>
      <w:del w:id="24" w:author="Eyal Trabelsi" w:date="2021-10-09T10:03:00Z">
        <w:r w:rsidR="00BF0D94" w:rsidRPr="00601154" w:rsidDel="009C2CA3">
          <w:rPr>
            <w:rFonts w:asciiTheme="majorBidi" w:hAnsiTheme="majorBidi" w:cstheme="majorBidi"/>
            <w:szCs w:val="24"/>
            <w:lang w:val="en-US"/>
          </w:rPr>
          <w:delText xml:space="preserve">chapter </w:delText>
        </w:r>
      </w:del>
      <w:ins w:id="25" w:author="Eyal Trabelsi" w:date="2021-10-09T10:03:00Z">
        <w:r w:rsidR="009C2CA3">
          <w:rPr>
            <w:rFonts w:asciiTheme="majorBidi" w:hAnsiTheme="majorBidi" w:cstheme="majorBidi"/>
            <w:szCs w:val="24"/>
            <w:lang w:val="en-US"/>
          </w:rPr>
          <w:t>section</w:t>
        </w:r>
        <w:r w:rsidR="009C2CA3" w:rsidRPr="00601154">
          <w:rPr>
            <w:rFonts w:asciiTheme="majorBidi" w:hAnsiTheme="majorBidi" w:cstheme="majorBidi"/>
            <w:szCs w:val="24"/>
            <w:lang w:val="en-US"/>
          </w:rPr>
          <w:t xml:space="preserve"> </w:t>
        </w:r>
      </w:ins>
      <w:r w:rsidR="00BF0D94" w:rsidRPr="00601154">
        <w:rPr>
          <w:rFonts w:asciiTheme="majorBidi" w:hAnsiTheme="majorBidi" w:cstheme="majorBidi"/>
          <w:szCs w:val="24"/>
          <w:lang w:val="en-US"/>
        </w:rPr>
        <w:t>2.5.</w:t>
      </w:r>
    </w:p>
    <w:p w14:paraId="0A5B2E0C" w14:textId="30DA9C33" w:rsidR="00BF0D94" w:rsidRPr="00601154" w:rsidRDefault="00822F5E" w:rsidP="00781F53">
      <w:pPr>
        <w:pStyle w:val="ListParagraph"/>
        <w:numPr>
          <w:ilvl w:val="0"/>
          <w:numId w:val="14"/>
        </w:numPr>
        <w:rPr>
          <w:rFonts w:asciiTheme="majorBidi" w:hAnsiTheme="majorBidi" w:cstheme="majorBidi"/>
          <w:szCs w:val="24"/>
          <w:lang w:val="en-US"/>
        </w:rPr>
      </w:pPr>
      <w:r w:rsidRPr="00601154">
        <w:rPr>
          <w:rFonts w:asciiTheme="majorBidi" w:hAnsiTheme="majorBidi" w:cstheme="majorBidi"/>
          <w:szCs w:val="24"/>
          <w:lang w:val="en-US"/>
        </w:rPr>
        <w:t>Visualization of the query</w:t>
      </w:r>
      <w:r w:rsidR="00BF0D94" w:rsidRPr="00601154">
        <w:rPr>
          <w:rFonts w:asciiTheme="majorBidi" w:hAnsiTheme="majorBidi" w:cstheme="majorBidi"/>
          <w:szCs w:val="24"/>
          <w:lang w:val="en-US"/>
        </w:rPr>
        <w:t>,</w:t>
      </w:r>
      <w:r w:rsidR="006043FB" w:rsidRPr="00601154">
        <w:rPr>
          <w:rFonts w:asciiTheme="majorBidi" w:hAnsiTheme="majorBidi" w:cstheme="majorBidi"/>
          <w:szCs w:val="24"/>
          <w:lang w:val="en-US"/>
        </w:rPr>
        <w:t xml:space="preserve"> </w:t>
      </w:r>
      <w:r w:rsidR="00781F53">
        <w:rPr>
          <w:rFonts w:asciiTheme="majorBidi" w:hAnsiTheme="majorBidi" w:cstheme="majorBidi"/>
          <w:szCs w:val="24"/>
          <w:lang w:val="en-US"/>
        </w:rPr>
        <w:t xml:space="preserve">we </w:t>
      </w:r>
      <w:r w:rsidR="00BF0D94" w:rsidRPr="00601154">
        <w:rPr>
          <w:rFonts w:asciiTheme="majorBidi" w:hAnsiTheme="majorBidi" w:cstheme="majorBidi"/>
          <w:szCs w:val="24"/>
          <w:lang w:val="en-US"/>
        </w:rPr>
        <w:t xml:space="preserve">cover this in detail in </w:t>
      </w:r>
      <w:del w:id="26" w:author="Eyal Trabelsi" w:date="2021-10-09T10:03:00Z">
        <w:r w:rsidR="00BF0D94" w:rsidRPr="00601154" w:rsidDel="009C2CA3">
          <w:rPr>
            <w:rFonts w:asciiTheme="majorBidi" w:hAnsiTheme="majorBidi" w:cstheme="majorBidi"/>
            <w:szCs w:val="24"/>
            <w:lang w:val="en-US"/>
          </w:rPr>
          <w:delText xml:space="preserve">chapter </w:delText>
        </w:r>
      </w:del>
      <w:ins w:id="27" w:author="Eyal Trabelsi" w:date="2021-10-09T10:03:00Z">
        <w:r w:rsidR="009C2CA3">
          <w:rPr>
            <w:rFonts w:asciiTheme="majorBidi" w:hAnsiTheme="majorBidi" w:cstheme="majorBidi"/>
            <w:szCs w:val="24"/>
            <w:lang w:val="en-US"/>
          </w:rPr>
          <w:t>section</w:t>
        </w:r>
        <w:r w:rsidR="009C2CA3" w:rsidRPr="00601154">
          <w:rPr>
            <w:rFonts w:asciiTheme="majorBidi" w:hAnsiTheme="majorBidi" w:cstheme="majorBidi"/>
            <w:szCs w:val="24"/>
            <w:lang w:val="en-US"/>
          </w:rPr>
          <w:t xml:space="preserve"> </w:t>
        </w:r>
      </w:ins>
      <w:r w:rsidR="00BF0D94" w:rsidRPr="00601154">
        <w:rPr>
          <w:rFonts w:asciiTheme="majorBidi" w:hAnsiTheme="majorBidi" w:cstheme="majorBidi"/>
          <w:szCs w:val="24"/>
          <w:lang w:val="en-US"/>
        </w:rPr>
        <w:t>2.6.</w:t>
      </w:r>
    </w:p>
    <w:p w14:paraId="5F1E4E59" w14:textId="1C1AAD29" w:rsidR="00822F5E" w:rsidRPr="00601154" w:rsidRDefault="00822F5E" w:rsidP="00781F53">
      <w:pPr>
        <w:pStyle w:val="Heading5"/>
        <w:spacing w:line="360" w:lineRule="auto"/>
        <w:rPr>
          <w:rFonts w:asciiTheme="majorBidi" w:eastAsia="Times New Roman" w:hAnsiTheme="majorBidi"/>
          <w:color w:val="auto"/>
        </w:rPr>
      </w:pPr>
      <w:r w:rsidRPr="00601154">
        <w:rPr>
          <w:rFonts w:asciiTheme="majorBidi" w:eastAsia="Times New Roman" w:hAnsiTheme="majorBidi"/>
          <w:color w:val="auto"/>
        </w:rPr>
        <w:t xml:space="preserve">Most of the approaches taken are using the execution plan behind the </w:t>
      </w:r>
      <w:r w:rsidR="007E2255" w:rsidRPr="00601154">
        <w:rPr>
          <w:rFonts w:asciiTheme="majorBidi" w:eastAsia="Times New Roman" w:hAnsiTheme="majorBidi"/>
          <w:color w:val="auto"/>
        </w:rPr>
        <w:t>scenes</w:t>
      </w:r>
      <w:r w:rsidRPr="00601154">
        <w:rPr>
          <w:rFonts w:asciiTheme="majorBidi" w:eastAsia="Times New Roman" w:hAnsiTheme="majorBidi"/>
          <w:color w:val="auto"/>
        </w:rPr>
        <w:t>, to understand the way they work</w:t>
      </w:r>
      <w:r w:rsidR="00761255" w:rsidRPr="00601154">
        <w:rPr>
          <w:rFonts w:asciiTheme="majorBidi" w:eastAsia="Times New Roman" w:hAnsiTheme="majorBidi"/>
          <w:color w:val="auto"/>
        </w:rPr>
        <w:t>,</w:t>
      </w:r>
      <w:r w:rsidRPr="00601154">
        <w:rPr>
          <w:rFonts w:asciiTheme="majorBidi" w:eastAsia="Times New Roman" w:hAnsiTheme="majorBidi"/>
          <w:color w:val="auto"/>
        </w:rPr>
        <w:t xml:space="preserve"> in section 2.2 </w:t>
      </w:r>
      <w:r w:rsidR="009C2CA3">
        <w:rPr>
          <w:rFonts w:asciiTheme="majorBidi" w:eastAsia="Times New Roman" w:hAnsiTheme="majorBidi"/>
          <w:color w:val="auto"/>
        </w:rPr>
        <w:t xml:space="preserve">we </w:t>
      </w:r>
      <w:r w:rsidR="009C2CA3" w:rsidRPr="00601154">
        <w:rPr>
          <w:rFonts w:asciiTheme="majorBidi" w:eastAsia="Times New Roman" w:hAnsiTheme="majorBidi"/>
          <w:color w:val="auto"/>
        </w:rPr>
        <w:t>provide</w:t>
      </w:r>
      <w:r w:rsidRPr="00601154">
        <w:rPr>
          <w:rFonts w:asciiTheme="majorBidi" w:eastAsia="Times New Roman" w:hAnsiTheme="majorBidi"/>
          <w:color w:val="auto"/>
        </w:rPr>
        <w:t xml:space="preserve"> an overview </w:t>
      </w:r>
      <w:r w:rsidR="00E30539">
        <w:rPr>
          <w:rFonts w:asciiTheme="majorBidi" w:eastAsia="Times New Roman" w:hAnsiTheme="majorBidi"/>
          <w:color w:val="auto"/>
        </w:rPr>
        <w:t>on</w:t>
      </w:r>
      <w:r w:rsidRPr="00601154">
        <w:rPr>
          <w:rFonts w:asciiTheme="majorBidi" w:eastAsia="Times New Roman" w:hAnsiTheme="majorBidi"/>
          <w:color w:val="auto"/>
        </w:rPr>
        <w:t xml:space="preserve"> execution plans. </w:t>
      </w:r>
      <w:ins w:id="28" w:author="Eyal Trabelsi" w:date="2021-10-09T15:02:00Z">
        <w:r w:rsidR="00457841">
          <w:rPr>
            <w:rFonts w:asciiTheme="majorBidi" w:eastAsia="Times New Roman" w:hAnsiTheme="majorBidi"/>
            <w:color w:val="auto"/>
          </w:rPr>
          <w:br/>
        </w:r>
      </w:ins>
    </w:p>
    <w:p w14:paraId="2E150853" w14:textId="42F1987C" w:rsidR="008137DF" w:rsidRPr="00601154" w:rsidRDefault="008137DF" w:rsidP="00822F5E">
      <w:pPr>
        <w:pStyle w:val="Heading5"/>
        <w:spacing w:line="360" w:lineRule="auto"/>
        <w:rPr>
          <w:rFonts w:asciiTheme="majorBidi" w:eastAsia="Times New Roman" w:hAnsiTheme="majorBidi"/>
          <w:color w:val="auto"/>
        </w:rPr>
      </w:pPr>
    </w:p>
    <w:p w14:paraId="3813B113" w14:textId="272BF1D1" w:rsidR="00F55BA9" w:rsidRPr="00601154" w:rsidRDefault="00F55BA9" w:rsidP="00862E06">
      <w:pPr>
        <w:pStyle w:val="Heading5"/>
        <w:rPr>
          <w:rFonts w:asciiTheme="majorBidi" w:hAnsiTheme="majorBidi"/>
        </w:rPr>
      </w:pPr>
      <w:r w:rsidRPr="00601154">
        <w:rPr>
          <w:rFonts w:asciiTheme="majorBidi" w:hAnsiTheme="majorBidi"/>
        </w:rPr>
        <w:t>2.</w:t>
      </w:r>
      <w:r w:rsidR="00D17060" w:rsidRPr="00601154">
        <w:rPr>
          <w:rFonts w:asciiTheme="majorBidi" w:hAnsiTheme="majorBidi"/>
        </w:rPr>
        <w:t>2</w:t>
      </w:r>
      <w:r w:rsidRPr="00601154">
        <w:rPr>
          <w:rFonts w:asciiTheme="majorBidi" w:hAnsiTheme="majorBidi"/>
        </w:rPr>
        <w:t xml:space="preserve"> </w:t>
      </w:r>
      <w:r w:rsidR="00D17060" w:rsidRPr="00601154">
        <w:rPr>
          <w:rFonts w:asciiTheme="majorBidi" w:hAnsiTheme="majorBidi"/>
        </w:rPr>
        <w:t>Execution Plan Overview</w:t>
      </w:r>
    </w:p>
    <w:p w14:paraId="63678A63" w14:textId="18E6908D" w:rsidR="007C11CF" w:rsidRPr="00601154" w:rsidRDefault="007C11CF" w:rsidP="007C11CF">
      <w:pPr>
        <w:pStyle w:val="NormalWeb"/>
        <w:shd w:val="clear" w:color="auto" w:fill="FFFFFF"/>
        <w:spacing w:before="0" w:beforeAutospacing="0" w:line="360" w:lineRule="auto"/>
        <w:rPr>
          <w:rFonts w:asciiTheme="majorBidi" w:hAnsiTheme="majorBidi" w:cstheme="majorBidi"/>
          <w:szCs w:val="22"/>
        </w:rPr>
      </w:pPr>
      <w:r w:rsidRPr="00601154">
        <w:rPr>
          <w:rFonts w:asciiTheme="majorBidi" w:hAnsiTheme="majorBidi" w:cstheme="majorBidi"/>
          <w:szCs w:val="22"/>
        </w:rPr>
        <w:br/>
        <w:t>When we execute a</w:t>
      </w:r>
      <w:r w:rsidR="00781F53">
        <w:rPr>
          <w:rFonts w:asciiTheme="majorBidi" w:hAnsiTheme="majorBidi" w:cstheme="majorBidi"/>
          <w:szCs w:val="22"/>
        </w:rPr>
        <w:t>n</w:t>
      </w:r>
      <w:r w:rsidRPr="00601154">
        <w:rPr>
          <w:rFonts w:asciiTheme="majorBidi" w:hAnsiTheme="majorBidi" w:cstheme="majorBidi"/>
          <w:szCs w:val="22"/>
        </w:rPr>
        <w:t xml:space="preserve"> SQL query, the DBMS first parse and validate the query.</w:t>
      </w:r>
      <w:r w:rsidR="00761D9D">
        <w:rPr>
          <w:rFonts w:asciiTheme="majorBidi" w:hAnsiTheme="majorBidi" w:cstheme="majorBidi"/>
          <w:szCs w:val="22"/>
        </w:rPr>
        <w:t xml:space="preserve"> Then,</w:t>
      </w:r>
      <w:r w:rsidRPr="00601154">
        <w:rPr>
          <w:rFonts w:asciiTheme="majorBidi" w:hAnsiTheme="majorBidi" w:cstheme="majorBidi"/>
          <w:szCs w:val="22"/>
        </w:rPr>
        <w:t xml:space="preserve"> </w:t>
      </w:r>
      <w:r w:rsidR="00761D9D">
        <w:rPr>
          <w:rFonts w:asciiTheme="majorBidi" w:hAnsiTheme="majorBidi" w:cstheme="majorBidi"/>
          <w:szCs w:val="22"/>
        </w:rPr>
        <w:t>i</w:t>
      </w:r>
      <w:r w:rsidRPr="00601154">
        <w:rPr>
          <w:rFonts w:asciiTheme="majorBidi" w:hAnsiTheme="majorBidi" w:cstheme="majorBidi"/>
          <w:szCs w:val="22"/>
        </w:rPr>
        <w:t xml:space="preserve">f the query is </w:t>
      </w:r>
      <w:r w:rsidR="00761D9D" w:rsidRPr="00601154">
        <w:rPr>
          <w:rFonts w:asciiTheme="majorBidi" w:hAnsiTheme="majorBidi" w:cstheme="majorBidi"/>
          <w:szCs w:val="22"/>
        </w:rPr>
        <w:t>valid,</w:t>
      </w:r>
      <w:r w:rsidRPr="00601154">
        <w:rPr>
          <w:rFonts w:asciiTheme="majorBidi" w:hAnsiTheme="majorBidi" w:cstheme="majorBidi"/>
          <w:szCs w:val="22"/>
        </w:rPr>
        <w:t xml:space="preserve"> it translates it to a tree representation, called </w:t>
      </w:r>
      <w:r w:rsidR="00761255" w:rsidRPr="00601154">
        <w:rPr>
          <w:rFonts w:asciiTheme="majorBidi" w:hAnsiTheme="majorBidi" w:cstheme="majorBidi"/>
          <w:szCs w:val="22"/>
        </w:rPr>
        <w:t xml:space="preserve">an </w:t>
      </w:r>
      <w:r w:rsidRPr="00601154">
        <w:rPr>
          <w:rFonts w:asciiTheme="majorBidi" w:hAnsiTheme="majorBidi" w:cstheme="majorBidi"/>
          <w:szCs w:val="22"/>
        </w:rPr>
        <w:t>execution plan.</w:t>
      </w:r>
      <w:r w:rsidRPr="00601154">
        <w:rPr>
          <w:rFonts w:asciiTheme="majorBidi" w:hAnsiTheme="majorBidi" w:cstheme="majorBidi"/>
        </w:rPr>
        <w:t xml:space="preserve"> The </w:t>
      </w:r>
      <w:r w:rsidRPr="00601154">
        <w:rPr>
          <w:rFonts w:asciiTheme="majorBidi" w:hAnsiTheme="majorBidi" w:cstheme="majorBidi"/>
          <w:szCs w:val="22"/>
        </w:rPr>
        <w:t>execution plan is a sequence of steps used to access data in a </w:t>
      </w:r>
      <w:r w:rsidR="00103F33" w:rsidRPr="00601154">
        <w:rPr>
          <w:rFonts w:asciiTheme="majorBidi" w:hAnsiTheme="majorBidi" w:cstheme="majorBidi"/>
        </w:rPr>
        <w:t>DBMS</w:t>
      </w:r>
      <w:r w:rsidRPr="00601154">
        <w:rPr>
          <w:rFonts w:asciiTheme="majorBidi" w:hAnsiTheme="majorBidi" w:cstheme="majorBidi"/>
          <w:szCs w:val="22"/>
        </w:rPr>
        <w:t xml:space="preserve"> and to provide the users the result for </w:t>
      </w:r>
      <w:r w:rsidR="00103F33" w:rsidRPr="00601154">
        <w:rPr>
          <w:rFonts w:asciiTheme="majorBidi" w:hAnsiTheme="majorBidi" w:cstheme="majorBidi"/>
          <w:szCs w:val="22"/>
        </w:rPr>
        <w:t>their</w:t>
      </w:r>
      <w:r w:rsidRPr="00601154">
        <w:rPr>
          <w:rFonts w:asciiTheme="majorBidi" w:hAnsiTheme="majorBidi" w:cstheme="majorBidi"/>
          <w:szCs w:val="22"/>
        </w:rPr>
        <w:t xml:space="preserve"> query. </w:t>
      </w:r>
    </w:p>
    <w:p w14:paraId="0E91929C" w14:textId="05CA7E56" w:rsidR="003B4B9F" w:rsidRPr="00601154" w:rsidRDefault="007C11CF" w:rsidP="003B4B9F">
      <w:pPr>
        <w:spacing w:line="360" w:lineRule="auto"/>
        <w:rPr>
          <w:rFonts w:asciiTheme="majorBidi" w:hAnsiTheme="majorBidi" w:cstheme="majorBidi"/>
        </w:rPr>
      </w:pPr>
      <w:r w:rsidRPr="00601154">
        <w:rPr>
          <w:rFonts w:asciiTheme="majorBidi" w:hAnsiTheme="majorBidi" w:cstheme="majorBidi"/>
          <w:szCs w:val="22"/>
        </w:rPr>
        <w:t xml:space="preserve">Due to SQL’s declarative nature, </w:t>
      </w:r>
      <w:r w:rsidRPr="00601154">
        <w:rPr>
          <w:rFonts w:asciiTheme="majorBidi" w:hAnsiTheme="majorBidi" w:cstheme="majorBidi"/>
        </w:rPr>
        <w:t xml:space="preserve">several plans can be derived from a single SQL statement </w:t>
      </w:r>
      <w:r w:rsidRPr="000C18F5">
        <w:rPr>
          <w:rFonts w:asciiTheme="majorBidi" w:hAnsiTheme="majorBidi" w:cstheme="majorBidi"/>
          <w:color w:val="000000" w:themeColor="text1"/>
        </w:rPr>
        <w:t>[</w:t>
      </w:r>
      <w:r w:rsidR="00A82839" w:rsidRPr="000C18F5">
        <w:rPr>
          <w:rFonts w:asciiTheme="majorBidi" w:hAnsiTheme="majorBidi" w:cstheme="majorBidi"/>
          <w:color w:val="000000" w:themeColor="text1"/>
        </w:rPr>
        <w:t>3</w:t>
      </w:r>
      <w:r w:rsidRPr="000C18F5">
        <w:rPr>
          <w:rFonts w:asciiTheme="majorBidi" w:hAnsiTheme="majorBidi" w:cstheme="majorBidi"/>
          <w:color w:val="000000" w:themeColor="text1"/>
        </w:rPr>
        <w:t xml:space="preserve">], </w:t>
      </w:r>
      <w:r w:rsidRPr="00601154">
        <w:rPr>
          <w:rFonts w:asciiTheme="majorBidi" w:hAnsiTheme="majorBidi" w:cstheme="majorBidi"/>
          <w:color w:val="000000" w:themeColor="text1"/>
        </w:rPr>
        <w:t>each using different strategies and algorithms. While these different plans will give the same result, the query’s cost will vary depending on the strategies and algorithms executed.</w:t>
      </w:r>
      <w:r w:rsidR="003B4B9F"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szCs w:val="22"/>
        </w:rPr>
        <w:t xml:space="preserve">The optimizer’s goal is to pick the optimal execution plan, as choosing the best plan will </w:t>
      </w:r>
      <w:r w:rsidR="00103F33" w:rsidRPr="00601154">
        <w:rPr>
          <w:rFonts w:asciiTheme="majorBidi" w:hAnsiTheme="majorBidi" w:cstheme="majorBidi"/>
          <w:color w:val="000000" w:themeColor="text1"/>
          <w:szCs w:val="22"/>
        </w:rPr>
        <w:t>reduce</w:t>
      </w:r>
      <w:r w:rsidRPr="00601154">
        <w:rPr>
          <w:rFonts w:asciiTheme="majorBidi" w:hAnsiTheme="majorBidi" w:cstheme="majorBidi"/>
          <w:color w:val="000000" w:themeColor="text1"/>
          <w:szCs w:val="22"/>
        </w:rPr>
        <w:t xml:space="preserve"> the query’s </w:t>
      </w:r>
      <w:r w:rsidRPr="00601154">
        <w:rPr>
          <w:rFonts w:asciiTheme="majorBidi" w:hAnsiTheme="majorBidi" w:cstheme="majorBidi"/>
          <w:color w:val="000000" w:themeColor="text1"/>
        </w:rPr>
        <w:t>cost. Unfortunately, finding the best plan is not trivial</w:t>
      </w:r>
      <w:r w:rsidR="003B4B9F" w:rsidRPr="00601154">
        <w:rPr>
          <w:rFonts w:asciiTheme="majorBidi" w:hAnsiTheme="majorBidi" w:cstheme="majorBidi"/>
          <w:color w:val="000000" w:themeColor="text1"/>
        </w:rPr>
        <w:t>, in fact</w:t>
      </w:r>
      <w:r w:rsidR="00B12C45">
        <w:rPr>
          <w:rFonts w:asciiTheme="majorBidi" w:hAnsiTheme="majorBidi" w:cstheme="majorBidi"/>
          <w:color w:val="000000" w:themeColor="text1"/>
        </w:rPr>
        <w:t>,</w:t>
      </w:r>
      <w:r w:rsidR="003B4B9F" w:rsidRPr="00601154">
        <w:rPr>
          <w:rFonts w:asciiTheme="majorBidi" w:hAnsiTheme="majorBidi" w:cstheme="majorBidi"/>
          <w:color w:val="000000" w:themeColor="text1"/>
        </w:rPr>
        <w:t xml:space="preserve"> </w:t>
      </w:r>
      <w:r w:rsidR="00D22FD6" w:rsidRPr="000C18F5">
        <w:rPr>
          <w:rFonts w:asciiTheme="majorBidi" w:hAnsiTheme="majorBidi" w:cstheme="majorBidi"/>
          <w:color w:val="000000" w:themeColor="text1"/>
        </w:rPr>
        <w:t xml:space="preserve">Y. E. </w:t>
      </w:r>
      <w:r w:rsidR="000C18F5" w:rsidRPr="000C18F5">
        <w:rPr>
          <w:rFonts w:asciiTheme="majorBidi" w:hAnsiTheme="majorBidi" w:cstheme="majorBidi"/>
          <w:color w:val="000000" w:themeColor="text1"/>
        </w:rPr>
        <w:t>Ioannidis [4</w:t>
      </w:r>
      <w:r w:rsidR="003B4B9F" w:rsidRPr="000C18F5">
        <w:rPr>
          <w:rFonts w:asciiTheme="majorBidi" w:hAnsiTheme="majorBidi" w:cstheme="majorBidi"/>
          <w:color w:val="000000" w:themeColor="text1"/>
        </w:rPr>
        <w:t>]</w:t>
      </w:r>
      <w:r w:rsidR="003B4B9F" w:rsidRPr="00601154">
        <w:rPr>
          <w:rFonts w:asciiTheme="majorBidi" w:hAnsiTheme="majorBidi" w:cstheme="majorBidi"/>
          <w:color w:val="000000" w:themeColor="text1"/>
        </w:rPr>
        <w:t xml:space="preserve"> </w:t>
      </w:r>
      <w:r w:rsidR="003B4B9F" w:rsidRPr="00601154">
        <w:rPr>
          <w:rFonts w:asciiTheme="majorBidi" w:hAnsiTheme="majorBidi" w:cstheme="majorBidi"/>
        </w:rPr>
        <w:t xml:space="preserve">claims this problem is NP-complete. </w:t>
      </w:r>
      <w:r w:rsidR="003B4B9F" w:rsidRPr="00601154">
        <w:rPr>
          <w:rFonts w:asciiTheme="majorBidi" w:hAnsiTheme="majorBidi" w:cstheme="majorBidi"/>
        </w:rPr>
        <w:br/>
      </w:r>
    </w:p>
    <w:p w14:paraId="28E5E597" w14:textId="2792DBC9" w:rsidR="00F15523" w:rsidRPr="00601154" w:rsidRDefault="003B4B9F" w:rsidP="00F15523">
      <w:pPr>
        <w:pStyle w:val="NormalWeb"/>
        <w:shd w:val="clear" w:color="auto" w:fill="FFFFFF"/>
        <w:spacing w:before="0" w:beforeAutospacing="0" w:line="360" w:lineRule="auto"/>
        <w:rPr>
          <w:rFonts w:asciiTheme="majorBidi" w:hAnsiTheme="majorBidi" w:cstheme="majorBidi"/>
        </w:rPr>
      </w:pPr>
      <w:r w:rsidRPr="00601154">
        <w:rPr>
          <w:rFonts w:asciiTheme="majorBidi" w:hAnsiTheme="majorBidi" w:cstheme="majorBidi"/>
        </w:rPr>
        <w:lastRenderedPageBreak/>
        <w:t xml:space="preserve">As DBMS users, we are expected to use the execution plan, to understand our queries’ characteristics. Each step of the execution plan corresponds to a relational sub-expression and </w:t>
      </w:r>
      <w:r w:rsidR="00F15523" w:rsidRPr="00601154">
        <w:rPr>
          <w:rFonts w:asciiTheme="majorBidi" w:hAnsiTheme="majorBidi" w:cstheme="majorBidi"/>
        </w:rPr>
        <w:t xml:space="preserve">understanding </w:t>
      </w:r>
      <w:r w:rsidR="00F15523" w:rsidRPr="00601154">
        <w:rPr>
          <w:rFonts w:asciiTheme="majorBidi" w:hAnsiTheme="majorBidi" w:cstheme="majorBidi"/>
          <w:szCs w:val="22"/>
        </w:rPr>
        <w:t>the behavior of each sub-expression is critical to understanding the query behavior in general.</w:t>
      </w:r>
      <w:r w:rsidRPr="00601154">
        <w:rPr>
          <w:rFonts w:asciiTheme="majorBidi" w:hAnsiTheme="majorBidi" w:cstheme="majorBidi"/>
        </w:rPr>
        <w:t xml:space="preserve"> </w:t>
      </w:r>
    </w:p>
    <w:p w14:paraId="3471B46B" w14:textId="480680AA" w:rsidR="003B4B9F" w:rsidRPr="00601154" w:rsidRDefault="003B4B9F" w:rsidP="003B4B9F">
      <w:pPr>
        <w:spacing w:line="360" w:lineRule="auto"/>
        <w:rPr>
          <w:rFonts w:asciiTheme="majorBidi" w:hAnsiTheme="majorBidi" w:cstheme="majorBidi"/>
        </w:rPr>
      </w:pPr>
      <w:r w:rsidRPr="00601154">
        <w:rPr>
          <w:rFonts w:asciiTheme="majorBidi" w:hAnsiTheme="majorBidi" w:cstheme="majorBidi"/>
        </w:rPr>
        <w:t>In general, there are two type</w:t>
      </w:r>
      <w:r w:rsidR="00761255" w:rsidRPr="00601154">
        <w:rPr>
          <w:rFonts w:asciiTheme="majorBidi" w:hAnsiTheme="majorBidi" w:cstheme="majorBidi"/>
        </w:rPr>
        <w:t>s</w:t>
      </w:r>
      <w:r w:rsidRPr="00601154">
        <w:rPr>
          <w:rFonts w:asciiTheme="majorBidi" w:hAnsiTheme="majorBidi" w:cstheme="majorBidi"/>
        </w:rPr>
        <w:t xml:space="preserve"> of execution plans:</w:t>
      </w:r>
    </w:p>
    <w:p w14:paraId="518E49B5" w14:textId="4BE50C13" w:rsidR="003B4B9F" w:rsidRPr="00601154" w:rsidRDefault="003B4B9F" w:rsidP="009007B9">
      <w:pPr>
        <w:pStyle w:val="ListParagraph"/>
        <w:numPr>
          <w:ilvl w:val="0"/>
          <w:numId w:val="35"/>
        </w:numPr>
        <w:rPr>
          <w:rFonts w:asciiTheme="majorBidi" w:hAnsiTheme="majorBidi" w:cstheme="majorBidi"/>
          <w:lang w:val="en-US"/>
        </w:rPr>
      </w:pPr>
      <w:r w:rsidRPr="00601154">
        <w:rPr>
          <w:rFonts w:asciiTheme="majorBidi" w:hAnsiTheme="majorBidi" w:cstheme="majorBidi"/>
          <w:lang w:val="en-US"/>
        </w:rPr>
        <w:t xml:space="preserve">The logical execution plan </w:t>
      </w:r>
      <w:r w:rsidR="00ED2B47">
        <w:rPr>
          <w:rFonts w:asciiTheme="majorBidi" w:hAnsiTheme="majorBidi" w:cstheme="majorBidi"/>
          <w:lang w:val="en-US"/>
        </w:rPr>
        <w:t>–</w:t>
      </w:r>
      <w:r w:rsidRPr="00601154">
        <w:rPr>
          <w:rFonts w:asciiTheme="majorBidi" w:hAnsiTheme="majorBidi" w:cstheme="majorBidi"/>
          <w:lang w:val="en-US"/>
        </w:rPr>
        <w:t xml:space="preserve"> an estimation of how the query will be executed. This will be faster as the query will not be executed, but it will have </w:t>
      </w:r>
      <w:r w:rsidR="00F15523" w:rsidRPr="00601154">
        <w:rPr>
          <w:rFonts w:asciiTheme="majorBidi" w:hAnsiTheme="majorBidi" w:cstheme="majorBidi"/>
          <w:lang w:val="en-US"/>
        </w:rPr>
        <w:t>estimated statistics only.</w:t>
      </w:r>
    </w:p>
    <w:p w14:paraId="6BF80068" w14:textId="77EC64CF" w:rsidR="007C11CF" w:rsidRPr="00601154" w:rsidRDefault="003B4B9F" w:rsidP="009007B9">
      <w:pPr>
        <w:pStyle w:val="ListParagraph"/>
        <w:numPr>
          <w:ilvl w:val="0"/>
          <w:numId w:val="35"/>
        </w:numPr>
        <w:rPr>
          <w:rFonts w:asciiTheme="majorBidi" w:hAnsiTheme="majorBidi" w:cstheme="majorBidi"/>
          <w:lang w:val="en-US"/>
        </w:rPr>
      </w:pPr>
      <w:r w:rsidRPr="00601154">
        <w:rPr>
          <w:rFonts w:asciiTheme="majorBidi" w:hAnsiTheme="majorBidi" w:cstheme="majorBidi"/>
          <w:lang w:val="en-US"/>
        </w:rPr>
        <w:t xml:space="preserve">The actual execution </w:t>
      </w:r>
      <w:r w:rsidR="006043FB" w:rsidRPr="00601154">
        <w:rPr>
          <w:rFonts w:asciiTheme="majorBidi" w:hAnsiTheme="majorBidi" w:cstheme="majorBidi"/>
          <w:lang w:val="en-US"/>
        </w:rPr>
        <w:t xml:space="preserve">statistics </w:t>
      </w:r>
      <w:r w:rsidRPr="00601154">
        <w:rPr>
          <w:rFonts w:asciiTheme="majorBidi" w:hAnsiTheme="majorBidi" w:cstheme="majorBidi"/>
          <w:lang w:val="en-US"/>
        </w:rPr>
        <w:t>– the query is being executed.</w:t>
      </w:r>
      <w:r w:rsidR="00F15523" w:rsidRPr="00601154">
        <w:rPr>
          <w:rFonts w:asciiTheme="majorBidi" w:hAnsiTheme="majorBidi" w:cstheme="majorBidi"/>
        </w:rPr>
        <w:t xml:space="preserve"> </w:t>
      </w:r>
      <w:r w:rsidR="00F15523" w:rsidRPr="00601154">
        <w:rPr>
          <w:rFonts w:asciiTheme="majorBidi" w:hAnsiTheme="majorBidi" w:cstheme="majorBidi"/>
          <w:lang w:val="en-US"/>
        </w:rPr>
        <w:t>This will be slower as the query will be executed, but it will have both estimated and actual statistics.</w:t>
      </w:r>
    </w:p>
    <w:p w14:paraId="4E99A6FD" w14:textId="43992112" w:rsidR="00F15523" w:rsidRPr="00601154" w:rsidRDefault="00F15523" w:rsidP="00F15523">
      <w:pPr>
        <w:pStyle w:val="NormalWeb"/>
        <w:shd w:val="clear" w:color="auto" w:fill="FFFFFF"/>
        <w:spacing w:before="0" w:beforeAutospacing="0" w:line="360" w:lineRule="auto"/>
        <w:rPr>
          <w:rFonts w:asciiTheme="majorBidi" w:hAnsiTheme="majorBidi" w:cstheme="majorBidi"/>
          <w:szCs w:val="22"/>
        </w:rPr>
      </w:pPr>
      <w:r w:rsidRPr="00601154">
        <w:rPr>
          <w:rFonts w:asciiTheme="majorBidi" w:hAnsiTheme="majorBidi" w:cstheme="majorBidi"/>
          <w:szCs w:val="22"/>
        </w:rPr>
        <w:t>Each sub-expression of the execution plan includes the following information:</w:t>
      </w:r>
    </w:p>
    <w:p w14:paraId="77A817AA" w14:textId="5C6C05C9" w:rsidR="00F15523" w:rsidRPr="00601154" w:rsidRDefault="00F15523" w:rsidP="009007B9">
      <w:pPr>
        <w:pStyle w:val="NormalWeb"/>
        <w:numPr>
          <w:ilvl w:val="0"/>
          <w:numId w:val="17"/>
        </w:numPr>
        <w:shd w:val="clear" w:color="auto" w:fill="FFFFFF"/>
        <w:spacing w:before="0" w:beforeAutospacing="0" w:line="360" w:lineRule="auto"/>
        <w:rPr>
          <w:rFonts w:asciiTheme="majorBidi" w:hAnsiTheme="majorBidi" w:cstheme="majorBidi"/>
          <w:szCs w:val="22"/>
        </w:rPr>
      </w:pPr>
      <w:r w:rsidRPr="00601154">
        <w:rPr>
          <w:rFonts w:asciiTheme="majorBidi" w:hAnsiTheme="majorBidi" w:cstheme="majorBidi"/>
          <w:szCs w:val="22"/>
        </w:rPr>
        <w:t xml:space="preserve">The node type represents whether it’s a table scan, a join, an aggregation, or </w:t>
      </w:r>
      <w:r w:rsidR="00B12C45">
        <w:rPr>
          <w:rFonts w:asciiTheme="majorBidi" w:hAnsiTheme="majorBidi" w:cstheme="majorBidi"/>
          <w:szCs w:val="22"/>
        </w:rPr>
        <w:t>another</w:t>
      </w:r>
      <w:r w:rsidR="00546A9D">
        <w:rPr>
          <w:rFonts w:asciiTheme="majorBidi" w:hAnsiTheme="majorBidi" w:cstheme="majorBidi"/>
          <w:szCs w:val="22"/>
        </w:rPr>
        <w:t xml:space="preserve"> type of operation</w:t>
      </w:r>
      <w:r w:rsidRPr="00601154">
        <w:rPr>
          <w:rFonts w:asciiTheme="majorBidi" w:hAnsiTheme="majorBidi" w:cstheme="majorBidi"/>
          <w:szCs w:val="22"/>
        </w:rPr>
        <w:t>.</w:t>
      </w:r>
    </w:p>
    <w:p w14:paraId="06A0DA35" w14:textId="33542AAA" w:rsidR="00F15523" w:rsidRPr="00601154" w:rsidRDefault="00F15523" w:rsidP="009007B9">
      <w:pPr>
        <w:pStyle w:val="NormalWeb"/>
        <w:numPr>
          <w:ilvl w:val="0"/>
          <w:numId w:val="17"/>
        </w:numPr>
        <w:shd w:val="clear" w:color="auto" w:fill="FFFFFF"/>
        <w:spacing w:before="0" w:beforeAutospacing="0" w:line="360" w:lineRule="auto"/>
        <w:rPr>
          <w:rFonts w:asciiTheme="majorBidi" w:hAnsiTheme="majorBidi" w:cstheme="majorBidi"/>
          <w:szCs w:val="22"/>
        </w:rPr>
      </w:pPr>
      <w:r w:rsidRPr="00601154">
        <w:rPr>
          <w:rFonts w:asciiTheme="majorBidi" w:hAnsiTheme="majorBidi" w:cstheme="majorBidi"/>
          <w:szCs w:val="22"/>
        </w:rPr>
        <w:t xml:space="preserve">Information related to the node type, for example, </w:t>
      </w:r>
      <w:r w:rsidRPr="00601154">
        <w:rPr>
          <w:rFonts w:asciiTheme="majorBidi" w:hAnsiTheme="majorBidi" w:cstheme="majorBidi"/>
          <w:i/>
          <w:iCs/>
          <w:szCs w:val="22"/>
        </w:rPr>
        <w:t>Filter</w:t>
      </w:r>
      <w:r w:rsidRPr="00601154">
        <w:rPr>
          <w:rFonts w:asciiTheme="majorBidi" w:hAnsiTheme="majorBidi" w:cstheme="majorBidi"/>
          <w:szCs w:val="22"/>
        </w:rPr>
        <w:t xml:space="preserve"> for </w:t>
      </w:r>
      <w:r w:rsidRPr="00601154">
        <w:rPr>
          <w:rFonts w:asciiTheme="majorBidi" w:hAnsiTheme="majorBidi" w:cstheme="majorBidi"/>
          <w:i/>
          <w:iCs/>
          <w:szCs w:val="22"/>
        </w:rPr>
        <w:t xml:space="preserve">SCAN </w:t>
      </w:r>
      <w:r w:rsidRPr="00601154">
        <w:rPr>
          <w:rFonts w:asciiTheme="majorBidi" w:hAnsiTheme="majorBidi" w:cstheme="majorBidi"/>
          <w:szCs w:val="22"/>
        </w:rPr>
        <w:t>nodes.</w:t>
      </w:r>
    </w:p>
    <w:p w14:paraId="63DFEA0F" w14:textId="10118749" w:rsidR="00F15523" w:rsidRPr="00601154" w:rsidRDefault="00F15523" w:rsidP="009007B9">
      <w:pPr>
        <w:pStyle w:val="NormalWeb"/>
        <w:numPr>
          <w:ilvl w:val="0"/>
          <w:numId w:val="17"/>
        </w:numPr>
        <w:shd w:val="clear" w:color="auto" w:fill="FFFFFF"/>
        <w:spacing w:before="0" w:beforeAutospacing="0" w:line="360" w:lineRule="auto"/>
        <w:rPr>
          <w:rFonts w:asciiTheme="majorBidi" w:hAnsiTheme="majorBidi" w:cstheme="majorBidi"/>
          <w:i/>
          <w:iCs/>
          <w:szCs w:val="22"/>
        </w:rPr>
      </w:pPr>
      <w:r w:rsidRPr="00601154">
        <w:rPr>
          <w:rFonts w:asciiTheme="majorBidi" w:hAnsiTheme="majorBidi" w:cstheme="majorBidi"/>
          <w:szCs w:val="22"/>
        </w:rPr>
        <w:t xml:space="preserve">Estimated statistics, like the cost and the </w:t>
      </w:r>
      <w:r w:rsidRPr="00601154">
        <w:rPr>
          <w:rFonts w:asciiTheme="majorBidi" w:hAnsiTheme="majorBidi" w:cstheme="majorBidi"/>
          <w:i/>
          <w:iCs/>
          <w:szCs w:val="22"/>
        </w:rPr>
        <w:t>Plan Rows.</w:t>
      </w:r>
    </w:p>
    <w:p w14:paraId="2023343E" w14:textId="3739C462" w:rsidR="00F15523" w:rsidRPr="00601154" w:rsidRDefault="00F15523" w:rsidP="009007B9">
      <w:pPr>
        <w:pStyle w:val="NormalWeb"/>
        <w:numPr>
          <w:ilvl w:val="0"/>
          <w:numId w:val="17"/>
        </w:numPr>
        <w:shd w:val="clear" w:color="auto" w:fill="FFFFFF"/>
        <w:spacing w:before="0" w:beforeAutospacing="0" w:line="360" w:lineRule="auto"/>
        <w:rPr>
          <w:rFonts w:asciiTheme="majorBidi" w:hAnsiTheme="majorBidi" w:cstheme="majorBidi"/>
          <w:i/>
          <w:iCs/>
          <w:szCs w:val="22"/>
        </w:rPr>
      </w:pPr>
      <w:r w:rsidRPr="00601154">
        <w:rPr>
          <w:rFonts w:asciiTheme="majorBidi" w:hAnsiTheme="majorBidi" w:cstheme="majorBidi"/>
          <w:szCs w:val="22"/>
        </w:rPr>
        <w:t xml:space="preserve">Actual statistics (only for actual execution </w:t>
      </w:r>
      <w:r w:rsidR="006043FB" w:rsidRPr="00601154">
        <w:rPr>
          <w:rFonts w:asciiTheme="majorBidi" w:hAnsiTheme="majorBidi" w:cstheme="majorBidi"/>
          <w:szCs w:val="22"/>
        </w:rPr>
        <w:t>statistics</w:t>
      </w:r>
      <w:r w:rsidRPr="00601154">
        <w:rPr>
          <w:rFonts w:asciiTheme="majorBidi" w:hAnsiTheme="majorBidi" w:cstheme="majorBidi"/>
          <w:szCs w:val="22"/>
        </w:rPr>
        <w:t xml:space="preserve">), like the time and the </w:t>
      </w:r>
      <w:r w:rsidRPr="00601154">
        <w:rPr>
          <w:rFonts w:asciiTheme="majorBidi" w:hAnsiTheme="majorBidi" w:cstheme="majorBidi"/>
          <w:i/>
          <w:iCs/>
          <w:szCs w:val="22"/>
        </w:rPr>
        <w:t>Actual Rows.</w:t>
      </w:r>
    </w:p>
    <w:p w14:paraId="659C5DE2" w14:textId="3DD06A9C" w:rsidR="00E07309" w:rsidRPr="00601154" w:rsidRDefault="00F15523" w:rsidP="00F15523">
      <w:pPr>
        <w:pStyle w:val="NormalWeb"/>
        <w:shd w:val="clear" w:color="auto" w:fill="FFFFFF"/>
        <w:spacing w:before="0" w:beforeAutospacing="0" w:line="360" w:lineRule="auto"/>
        <w:rPr>
          <w:rFonts w:asciiTheme="majorBidi" w:hAnsiTheme="majorBidi" w:cstheme="majorBidi"/>
          <w:szCs w:val="22"/>
        </w:rPr>
      </w:pPr>
      <w:r w:rsidRPr="00601154">
        <w:rPr>
          <w:rFonts w:asciiTheme="majorBidi" w:hAnsiTheme="majorBidi" w:cstheme="majorBidi"/>
        </w:rPr>
        <w:t>PostgreSQL provide</w:t>
      </w:r>
      <w:r w:rsidR="00E75847" w:rsidRPr="00601154">
        <w:rPr>
          <w:rFonts w:asciiTheme="majorBidi" w:hAnsiTheme="majorBidi" w:cstheme="majorBidi"/>
        </w:rPr>
        <w:t>s</w:t>
      </w:r>
      <w:r w:rsidRPr="00601154">
        <w:rPr>
          <w:rFonts w:asciiTheme="majorBidi" w:hAnsiTheme="majorBidi" w:cstheme="majorBidi"/>
        </w:rPr>
        <w:t xml:space="preserve"> the </w:t>
      </w:r>
      <w:r w:rsidR="00862292" w:rsidRPr="00601154">
        <w:rPr>
          <w:rFonts w:asciiTheme="majorBidi" w:hAnsiTheme="majorBidi" w:cstheme="majorBidi"/>
          <w:i/>
          <w:iCs/>
        </w:rPr>
        <w:t>EXPLAIN</w:t>
      </w:r>
      <w:r w:rsidR="00862292" w:rsidRPr="00601154">
        <w:rPr>
          <w:rFonts w:asciiTheme="majorBidi" w:hAnsiTheme="majorBidi" w:cstheme="majorBidi"/>
          <w:szCs w:val="22"/>
        </w:rPr>
        <w:t> command</w:t>
      </w:r>
      <w:r w:rsidRPr="00601154">
        <w:rPr>
          <w:rFonts w:asciiTheme="majorBidi" w:hAnsiTheme="majorBidi" w:cstheme="majorBidi"/>
          <w:szCs w:val="22"/>
        </w:rPr>
        <w:t xml:space="preserve">, </w:t>
      </w:r>
      <w:r w:rsidR="00E75847" w:rsidRPr="00601154">
        <w:rPr>
          <w:rFonts w:asciiTheme="majorBidi" w:hAnsiTheme="majorBidi" w:cstheme="majorBidi"/>
          <w:szCs w:val="22"/>
        </w:rPr>
        <w:t>a</w:t>
      </w:r>
      <w:r w:rsidRPr="00601154">
        <w:rPr>
          <w:rFonts w:asciiTheme="majorBidi" w:hAnsiTheme="majorBidi" w:cstheme="majorBidi"/>
          <w:szCs w:val="22"/>
        </w:rPr>
        <w:t xml:space="preserve"> </w:t>
      </w:r>
      <w:r w:rsidR="00E07309" w:rsidRPr="00601154">
        <w:rPr>
          <w:rFonts w:asciiTheme="majorBidi" w:hAnsiTheme="majorBidi" w:cstheme="majorBidi"/>
          <w:szCs w:val="22"/>
        </w:rPr>
        <w:t>customizable</w:t>
      </w:r>
      <w:r w:rsidRPr="00601154">
        <w:rPr>
          <w:rFonts w:asciiTheme="majorBidi" w:hAnsiTheme="majorBidi" w:cstheme="majorBidi"/>
          <w:szCs w:val="22"/>
        </w:rPr>
        <w:t xml:space="preserve"> command to work with execution plans</w:t>
      </w:r>
      <w:r w:rsidR="00E07309" w:rsidRPr="00601154">
        <w:rPr>
          <w:rFonts w:asciiTheme="majorBidi" w:hAnsiTheme="majorBidi" w:cstheme="majorBidi"/>
          <w:szCs w:val="22"/>
        </w:rPr>
        <w:t>:</w:t>
      </w:r>
    </w:p>
    <w:p w14:paraId="2185172A" w14:textId="3EF58543" w:rsidR="00E07309" w:rsidRPr="00601154" w:rsidRDefault="00E07309" w:rsidP="009007B9">
      <w:pPr>
        <w:pStyle w:val="NormalWeb"/>
        <w:numPr>
          <w:ilvl w:val="0"/>
          <w:numId w:val="36"/>
        </w:numPr>
        <w:shd w:val="clear" w:color="auto" w:fill="FFFFFF"/>
        <w:spacing w:before="0" w:beforeAutospacing="0" w:line="360" w:lineRule="auto"/>
        <w:rPr>
          <w:rFonts w:asciiTheme="majorBidi" w:hAnsiTheme="majorBidi" w:cstheme="majorBidi"/>
          <w:szCs w:val="22"/>
        </w:rPr>
      </w:pPr>
      <w:r w:rsidRPr="00601154">
        <w:rPr>
          <w:rFonts w:asciiTheme="majorBidi" w:hAnsiTheme="majorBidi" w:cstheme="majorBidi"/>
          <w:szCs w:val="22"/>
        </w:rPr>
        <w:t xml:space="preserve">The user can pick </w:t>
      </w:r>
      <w:r w:rsidRPr="00601154">
        <w:rPr>
          <w:rFonts w:asciiTheme="majorBidi" w:hAnsiTheme="majorBidi" w:cstheme="majorBidi"/>
          <w:i/>
          <w:iCs/>
          <w:szCs w:val="22"/>
        </w:rPr>
        <w:t>TEXT</w:t>
      </w:r>
      <w:r w:rsidRPr="00601154">
        <w:rPr>
          <w:rFonts w:asciiTheme="majorBidi" w:hAnsiTheme="majorBidi" w:cstheme="majorBidi"/>
          <w:szCs w:val="22"/>
        </w:rPr>
        <w:t xml:space="preserve">, </w:t>
      </w:r>
      <w:r w:rsidRPr="00601154">
        <w:rPr>
          <w:rFonts w:asciiTheme="majorBidi" w:hAnsiTheme="majorBidi" w:cstheme="majorBidi"/>
          <w:i/>
          <w:iCs/>
          <w:szCs w:val="22"/>
        </w:rPr>
        <w:t>XML</w:t>
      </w:r>
      <w:r w:rsidRPr="00601154">
        <w:rPr>
          <w:rFonts w:asciiTheme="majorBidi" w:hAnsiTheme="majorBidi" w:cstheme="majorBidi"/>
          <w:szCs w:val="22"/>
        </w:rPr>
        <w:t xml:space="preserve">, </w:t>
      </w:r>
      <w:r w:rsidRPr="00601154">
        <w:rPr>
          <w:rFonts w:asciiTheme="majorBidi" w:hAnsiTheme="majorBidi" w:cstheme="majorBidi"/>
          <w:i/>
          <w:iCs/>
          <w:szCs w:val="22"/>
        </w:rPr>
        <w:t>JSON</w:t>
      </w:r>
      <w:r w:rsidRPr="00601154">
        <w:rPr>
          <w:rFonts w:asciiTheme="majorBidi" w:hAnsiTheme="majorBidi" w:cstheme="majorBidi"/>
          <w:szCs w:val="22"/>
        </w:rPr>
        <w:t>, or</w:t>
      </w:r>
      <w:r w:rsidR="000D6C9F" w:rsidRPr="00601154">
        <w:rPr>
          <w:rFonts w:asciiTheme="majorBidi" w:hAnsiTheme="majorBidi" w:cstheme="majorBidi"/>
          <w:szCs w:val="22"/>
        </w:rPr>
        <w:t xml:space="preserve"> </w:t>
      </w:r>
      <w:r w:rsidRPr="00601154">
        <w:rPr>
          <w:rFonts w:asciiTheme="majorBidi" w:hAnsiTheme="majorBidi" w:cstheme="majorBidi"/>
          <w:i/>
          <w:iCs/>
          <w:szCs w:val="22"/>
        </w:rPr>
        <w:t xml:space="preserve">YAML </w:t>
      </w:r>
      <w:r w:rsidRPr="00601154">
        <w:rPr>
          <w:rFonts w:asciiTheme="majorBidi" w:hAnsiTheme="majorBidi" w:cstheme="majorBidi"/>
          <w:szCs w:val="22"/>
        </w:rPr>
        <w:t>as the output format.</w:t>
      </w:r>
    </w:p>
    <w:p w14:paraId="1C14636B" w14:textId="7611CD86" w:rsidR="00E07309" w:rsidRPr="00601154" w:rsidRDefault="00546A9D" w:rsidP="00546A9D">
      <w:pPr>
        <w:pStyle w:val="NormalWeb"/>
        <w:numPr>
          <w:ilvl w:val="0"/>
          <w:numId w:val="36"/>
        </w:numPr>
        <w:shd w:val="clear" w:color="auto" w:fill="FFFFFF"/>
        <w:spacing w:before="0" w:beforeAutospacing="0" w:line="360" w:lineRule="auto"/>
        <w:rPr>
          <w:rFonts w:asciiTheme="majorBidi" w:hAnsiTheme="majorBidi" w:cstheme="majorBidi"/>
          <w:szCs w:val="22"/>
        </w:rPr>
      </w:pPr>
      <w:r w:rsidRPr="00601154">
        <w:rPr>
          <w:rFonts w:asciiTheme="majorBidi" w:hAnsiTheme="majorBidi" w:cstheme="majorBidi"/>
          <w:szCs w:val="22"/>
        </w:rPr>
        <w:t>By default</w:t>
      </w:r>
      <w:r>
        <w:rPr>
          <w:rFonts w:asciiTheme="majorBidi" w:hAnsiTheme="majorBidi" w:cstheme="majorBidi"/>
          <w:szCs w:val="22"/>
        </w:rPr>
        <w:t>, using the</w:t>
      </w:r>
      <w:r w:rsidRPr="00601154">
        <w:rPr>
          <w:rFonts w:asciiTheme="majorBidi" w:hAnsiTheme="majorBidi" w:cstheme="majorBidi"/>
          <w:szCs w:val="22"/>
        </w:rPr>
        <w:t xml:space="preserve"> </w:t>
      </w:r>
      <w:r w:rsidRPr="00601154">
        <w:rPr>
          <w:rFonts w:asciiTheme="majorBidi" w:hAnsiTheme="majorBidi" w:cstheme="majorBidi"/>
          <w:i/>
          <w:iCs/>
        </w:rPr>
        <w:t>EXPLAIN</w:t>
      </w:r>
      <w:r w:rsidRPr="00601154">
        <w:rPr>
          <w:rFonts w:asciiTheme="majorBidi" w:hAnsiTheme="majorBidi" w:cstheme="majorBidi"/>
          <w:szCs w:val="22"/>
        </w:rPr>
        <w:t xml:space="preserve"> </w:t>
      </w:r>
      <w:r>
        <w:rPr>
          <w:rFonts w:asciiTheme="majorBidi" w:hAnsiTheme="majorBidi" w:cstheme="majorBidi"/>
          <w:szCs w:val="22"/>
        </w:rPr>
        <w:t>clause t</w:t>
      </w:r>
      <w:r w:rsidR="00E07309" w:rsidRPr="00601154">
        <w:rPr>
          <w:rFonts w:asciiTheme="majorBidi" w:hAnsiTheme="majorBidi" w:cstheme="majorBidi"/>
          <w:szCs w:val="22"/>
        </w:rPr>
        <w:t xml:space="preserve">he user </w:t>
      </w:r>
      <w:r>
        <w:rPr>
          <w:rFonts w:asciiTheme="majorBidi" w:hAnsiTheme="majorBidi" w:cstheme="majorBidi"/>
          <w:szCs w:val="22"/>
        </w:rPr>
        <w:t xml:space="preserve">will </w:t>
      </w:r>
      <w:r w:rsidR="00E07309" w:rsidRPr="00601154">
        <w:rPr>
          <w:rFonts w:asciiTheme="majorBidi" w:hAnsiTheme="majorBidi" w:cstheme="majorBidi"/>
          <w:szCs w:val="22"/>
        </w:rPr>
        <w:t xml:space="preserve">get </w:t>
      </w:r>
      <w:r w:rsidR="00F15523" w:rsidRPr="00601154">
        <w:rPr>
          <w:rFonts w:asciiTheme="majorBidi" w:hAnsiTheme="majorBidi" w:cstheme="majorBidi"/>
          <w:szCs w:val="22"/>
        </w:rPr>
        <w:t>the logical execution plan</w:t>
      </w:r>
      <w:r>
        <w:rPr>
          <w:rFonts w:asciiTheme="majorBidi" w:hAnsiTheme="majorBidi" w:cstheme="majorBidi"/>
          <w:szCs w:val="22"/>
        </w:rPr>
        <w:t>,</w:t>
      </w:r>
      <w:r w:rsidR="00F15523" w:rsidRPr="00601154">
        <w:rPr>
          <w:rFonts w:asciiTheme="majorBidi" w:hAnsiTheme="majorBidi" w:cstheme="majorBidi"/>
          <w:szCs w:val="22"/>
        </w:rPr>
        <w:t xml:space="preserve"> and </w:t>
      </w:r>
      <w:r w:rsidRPr="00601154">
        <w:rPr>
          <w:rFonts w:asciiTheme="majorBidi" w:hAnsiTheme="majorBidi" w:cstheme="majorBidi"/>
          <w:szCs w:val="22"/>
        </w:rPr>
        <w:t>by adding</w:t>
      </w:r>
      <w:r>
        <w:rPr>
          <w:rFonts w:asciiTheme="majorBidi" w:hAnsiTheme="majorBidi" w:cstheme="majorBidi"/>
          <w:szCs w:val="22"/>
        </w:rPr>
        <w:t xml:space="preserve"> the</w:t>
      </w:r>
      <w:r w:rsidRPr="00601154">
        <w:rPr>
          <w:rFonts w:asciiTheme="majorBidi" w:hAnsiTheme="majorBidi" w:cstheme="majorBidi"/>
          <w:szCs w:val="22"/>
        </w:rPr>
        <w:t xml:space="preserve"> </w:t>
      </w:r>
      <w:r w:rsidRPr="00601154">
        <w:rPr>
          <w:rFonts w:asciiTheme="majorBidi" w:hAnsiTheme="majorBidi" w:cstheme="majorBidi"/>
          <w:i/>
          <w:iCs/>
          <w:szCs w:val="22"/>
        </w:rPr>
        <w:t>ANALYZE</w:t>
      </w:r>
      <w:r w:rsidRPr="00601154">
        <w:rPr>
          <w:rFonts w:asciiTheme="majorBidi" w:hAnsiTheme="majorBidi" w:cstheme="majorBidi"/>
          <w:szCs w:val="22"/>
        </w:rPr>
        <w:t xml:space="preserve"> </w:t>
      </w:r>
      <w:r>
        <w:rPr>
          <w:rFonts w:asciiTheme="majorBidi" w:hAnsiTheme="majorBidi" w:cstheme="majorBidi"/>
          <w:szCs w:val="22"/>
        </w:rPr>
        <w:t xml:space="preserve">clause </w:t>
      </w:r>
      <w:r w:rsidR="00F15523" w:rsidRPr="00601154">
        <w:rPr>
          <w:rFonts w:asciiTheme="majorBidi" w:hAnsiTheme="majorBidi" w:cstheme="majorBidi"/>
          <w:szCs w:val="22"/>
        </w:rPr>
        <w:t xml:space="preserve">the </w:t>
      </w:r>
      <w:r>
        <w:rPr>
          <w:rFonts w:asciiTheme="majorBidi" w:hAnsiTheme="majorBidi" w:cstheme="majorBidi"/>
          <w:szCs w:val="22"/>
        </w:rPr>
        <w:t xml:space="preserve">user will get the </w:t>
      </w:r>
      <w:r w:rsidR="00F15523" w:rsidRPr="00601154">
        <w:rPr>
          <w:rFonts w:asciiTheme="majorBidi" w:hAnsiTheme="majorBidi" w:cstheme="majorBidi"/>
          <w:szCs w:val="22"/>
        </w:rPr>
        <w:t xml:space="preserve">actual execution </w:t>
      </w:r>
      <w:r w:rsidR="006043FB" w:rsidRPr="00601154">
        <w:rPr>
          <w:rFonts w:asciiTheme="majorBidi" w:hAnsiTheme="majorBidi" w:cstheme="majorBidi"/>
          <w:szCs w:val="22"/>
        </w:rPr>
        <w:t>statistics</w:t>
      </w:r>
      <w:r w:rsidR="00F15523" w:rsidRPr="00601154">
        <w:rPr>
          <w:rFonts w:asciiTheme="majorBidi" w:hAnsiTheme="majorBidi" w:cstheme="majorBidi"/>
          <w:szCs w:val="22"/>
        </w:rPr>
        <w:t>.</w:t>
      </w:r>
    </w:p>
    <w:p w14:paraId="59EC8CF9" w14:textId="1B5A97A8" w:rsidR="00DC1C1A" w:rsidRPr="00601154" w:rsidRDefault="00E07309" w:rsidP="009007B9">
      <w:pPr>
        <w:pStyle w:val="NormalWeb"/>
        <w:numPr>
          <w:ilvl w:val="0"/>
          <w:numId w:val="36"/>
        </w:numPr>
        <w:shd w:val="clear" w:color="auto" w:fill="FFFFFF"/>
        <w:spacing w:before="0" w:beforeAutospacing="0" w:line="360" w:lineRule="auto"/>
        <w:rPr>
          <w:rFonts w:asciiTheme="majorBidi" w:hAnsiTheme="majorBidi" w:cstheme="majorBidi"/>
          <w:szCs w:val="22"/>
        </w:rPr>
      </w:pPr>
      <w:r w:rsidRPr="00601154">
        <w:rPr>
          <w:rFonts w:asciiTheme="majorBidi" w:hAnsiTheme="majorBidi" w:cstheme="majorBidi"/>
          <w:szCs w:val="22"/>
        </w:rPr>
        <w:t>The user can add additional statistics using</w:t>
      </w:r>
      <w:r w:rsidR="00546A9D">
        <w:rPr>
          <w:rFonts w:asciiTheme="majorBidi" w:hAnsiTheme="majorBidi" w:cstheme="majorBidi"/>
          <w:szCs w:val="22"/>
        </w:rPr>
        <w:t xml:space="preserve"> clauses like</w:t>
      </w:r>
      <w:r w:rsidRPr="00601154">
        <w:rPr>
          <w:rFonts w:asciiTheme="majorBidi" w:hAnsiTheme="majorBidi" w:cstheme="majorBidi"/>
          <w:szCs w:val="22"/>
        </w:rPr>
        <w:t xml:space="preserve"> </w:t>
      </w:r>
      <w:r w:rsidRPr="00601154">
        <w:rPr>
          <w:rFonts w:asciiTheme="majorBidi" w:hAnsiTheme="majorBidi" w:cstheme="majorBidi"/>
          <w:i/>
          <w:iCs/>
        </w:rPr>
        <w:t>BUFFERS, COST</w:t>
      </w:r>
      <w:r w:rsidR="000B41FD">
        <w:rPr>
          <w:rFonts w:asciiTheme="majorBidi" w:hAnsiTheme="majorBidi" w:cstheme="majorBidi"/>
          <w:i/>
          <w:iCs/>
        </w:rPr>
        <w:t>,</w:t>
      </w:r>
      <w:r w:rsidR="00792434">
        <w:rPr>
          <w:rFonts w:asciiTheme="majorBidi" w:hAnsiTheme="majorBidi" w:cstheme="majorBidi"/>
          <w:i/>
          <w:iCs/>
        </w:rPr>
        <w:t xml:space="preserve"> </w:t>
      </w:r>
      <w:r w:rsidRPr="00601154">
        <w:rPr>
          <w:rFonts w:asciiTheme="majorBidi" w:hAnsiTheme="majorBidi" w:cstheme="majorBidi"/>
          <w:szCs w:val="22"/>
        </w:rPr>
        <w:t>and more</w:t>
      </w:r>
      <w:r w:rsidR="00DC1C1A" w:rsidRPr="00601154">
        <w:rPr>
          <w:rFonts w:asciiTheme="majorBidi" w:hAnsiTheme="majorBidi" w:cstheme="majorBidi"/>
          <w:szCs w:val="22"/>
        </w:rPr>
        <w:t>.</w:t>
      </w:r>
    </w:p>
    <w:p w14:paraId="5395DA83" w14:textId="2D0D1154" w:rsidR="00792434" w:rsidRPr="00601154" w:rsidRDefault="00E07309" w:rsidP="00781F53">
      <w:pPr>
        <w:pStyle w:val="NormalWeb"/>
        <w:shd w:val="clear" w:color="auto" w:fill="FFFFFF"/>
        <w:spacing w:before="0" w:beforeAutospacing="0" w:after="240" w:afterAutospacing="0" w:line="360" w:lineRule="auto"/>
        <w:rPr>
          <w:rFonts w:asciiTheme="majorBidi" w:hAnsiTheme="majorBidi" w:cstheme="majorBidi"/>
          <w:szCs w:val="22"/>
        </w:rPr>
      </w:pPr>
      <w:r w:rsidRPr="00601154">
        <w:rPr>
          <w:rFonts w:asciiTheme="majorBidi" w:hAnsiTheme="majorBidi" w:cstheme="majorBidi"/>
          <w:szCs w:val="22"/>
        </w:rPr>
        <w:t xml:space="preserve">Since the execution plans </w:t>
      </w:r>
      <w:r w:rsidR="00E75847" w:rsidRPr="00601154">
        <w:rPr>
          <w:rFonts w:asciiTheme="majorBidi" w:hAnsiTheme="majorBidi" w:cstheme="majorBidi"/>
          <w:szCs w:val="22"/>
        </w:rPr>
        <w:t>are</w:t>
      </w:r>
      <w:r w:rsidRPr="00601154">
        <w:rPr>
          <w:rFonts w:asciiTheme="majorBidi" w:hAnsiTheme="majorBidi" w:cstheme="majorBidi"/>
          <w:szCs w:val="22"/>
        </w:rPr>
        <w:t xml:space="preserve"> flexible and include useful information at the sub-expression level</w:t>
      </w:r>
      <w:r w:rsidR="00862E06" w:rsidRPr="00601154">
        <w:rPr>
          <w:rFonts w:asciiTheme="majorBidi" w:hAnsiTheme="majorBidi" w:cstheme="majorBidi"/>
          <w:szCs w:val="22"/>
        </w:rPr>
        <w:t xml:space="preserve">, </w:t>
      </w:r>
      <w:r w:rsidRPr="00601154">
        <w:rPr>
          <w:rFonts w:asciiTheme="majorBidi" w:hAnsiTheme="majorBidi" w:cstheme="majorBidi"/>
          <w:szCs w:val="22"/>
        </w:rPr>
        <w:t xml:space="preserve">most of the related work that </w:t>
      </w:r>
      <w:r w:rsidR="002B083B">
        <w:rPr>
          <w:rFonts w:asciiTheme="majorBidi" w:hAnsiTheme="majorBidi" w:cstheme="majorBidi"/>
          <w:szCs w:val="22"/>
        </w:rPr>
        <w:t>we</w:t>
      </w:r>
      <w:r w:rsidRPr="00601154">
        <w:rPr>
          <w:rFonts w:asciiTheme="majorBidi" w:hAnsiTheme="majorBidi" w:cstheme="majorBidi"/>
          <w:szCs w:val="22"/>
        </w:rPr>
        <w:t xml:space="preserve"> cover in </w:t>
      </w:r>
      <w:r w:rsidR="00862E06" w:rsidRPr="00601154">
        <w:rPr>
          <w:rFonts w:asciiTheme="majorBidi" w:hAnsiTheme="majorBidi" w:cstheme="majorBidi"/>
          <w:szCs w:val="22"/>
        </w:rPr>
        <w:t>section 2.3,</w:t>
      </w:r>
      <w:r w:rsidRPr="00601154">
        <w:rPr>
          <w:rFonts w:asciiTheme="majorBidi" w:hAnsiTheme="majorBidi" w:cstheme="majorBidi"/>
          <w:szCs w:val="22"/>
        </w:rPr>
        <w:t xml:space="preserve"> section</w:t>
      </w:r>
      <w:r w:rsidR="00862E06" w:rsidRPr="00601154">
        <w:rPr>
          <w:rFonts w:asciiTheme="majorBidi" w:hAnsiTheme="majorBidi" w:cstheme="majorBidi"/>
          <w:szCs w:val="22"/>
        </w:rPr>
        <w:t xml:space="preserve"> 2.</w:t>
      </w:r>
      <w:r w:rsidR="008D343D">
        <w:rPr>
          <w:rFonts w:asciiTheme="majorBidi" w:hAnsiTheme="majorBidi" w:cstheme="majorBidi"/>
          <w:szCs w:val="22"/>
        </w:rPr>
        <w:t>5</w:t>
      </w:r>
      <w:r w:rsidR="00E75847" w:rsidRPr="00601154">
        <w:rPr>
          <w:rFonts w:asciiTheme="majorBidi" w:hAnsiTheme="majorBidi" w:cstheme="majorBidi"/>
          <w:szCs w:val="22"/>
        </w:rPr>
        <w:t>,</w:t>
      </w:r>
      <w:r w:rsidRPr="00601154">
        <w:rPr>
          <w:rFonts w:asciiTheme="majorBidi" w:hAnsiTheme="majorBidi" w:cstheme="majorBidi"/>
          <w:szCs w:val="22"/>
        </w:rPr>
        <w:t xml:space="preserve"> and section</w:t>
      </w:r>
      <w:r w:rsidR="00862E06" w:rsidRPr="00601154">
        <w:rPr>
          <w:rFonts w:asciiTheme="majorBidi" w:hAnsiTheme="majorBidi" w:cstheme="majorBidi"/>
          <w:szCs w:val="22"/>
        </w:rPr>
        <w:t xml:space="preserve"> 2.</w:t>
      </w:r>
      <w:r w:rsidR="008D343D">
        <w:rPr>
          <w:rFonts w:asciiTheme="majorBidi" w:hAnsiTheme="majorBidi" w:cstheme="majorBidi"/>
          <w:szCs w:val="22"/>
        </w:rPr>
        <w:t>6</w:t>
      </w:r>
      <w:r w:rsidR="00862E06" w:rsidRPr="00601154">
        <w:rPr>
          <w:rFonts w:asciiTheme="majorBidi" w:hAnsiTheme="majorBidi" w:cstheme="majorBidi"/>
          <w:szCs w:val="22"/>
        </w:rPr>
        <w:t xml:space="preserve"> </w:t>
      </w:r>
      <w:r w:rsidRPr="00601154">
        <w:rPr>
          <w:rFonts w:asciiTheme="majorBidi" w:hAnsiTheme="majorBidi" w:cstheme="majorBidi"/>
          <w:szCs w:val="22"/>
        </w:rPr>
        <w:t xml:space="preserve">will </w:t>
      </w:r>
      <w:r w:rsidR="00862E06" w:rsidRPr="00601154">
        <w:rPr>
          <w:rFonts w:asciiTheme="majorBidi" w:hAnsiTheme="majorBidi" w:cstheme="majorBidi"/>
          <w:szCs w:val="22"/>
        </w:rPr>
        <w:t xml:space="preserve">utilize </w:t>
      </w:r>
      <w:r w:rsidRPr="00601154">
        <w:rPr>
          <w:rFonts w:asciiTheme="majorBidi" w:hAnsiTheme="majorBidi" w:cstheme="majorBidi"/>
          <w:szCs w:val="22"/>
        </w:rPr>
        <w:t xml:space="preserve">either </w:t>
      </w:r>
      <w:r w:rsidR="00862E06" w:rsidRPr="00601154">
        <w:rPr>
          <w:rFonts w:asciiTheme="majorBidi" w:hAnsiTheme="majorBidi" w:cstheme="majorBidi"/>
          <w:szCs w:val="22"/>
        </w:rPr>
        <w:t xml:space="preserve">the </w:t>
      </w:r>
      <w:r w:rsidRPr="00601154">
        <w:rPr>
          <w:rFonts w:asciiTheme="majorBidi" w:hAnsiTheme="majorBidi" w:cstheme="majorBidi"/>
          <w:szCs w:val="22"/>
        </w:rPr>
        <w:t xml:space="preserve">actual </w:t>
      </w:r>
      <w:r w:rsidR="00862E06" w:rsidRPr="00601154">
        <w:rPr>
          <w:rFonts w:asciiTheme="majorBidi" w:hAnsiTheme="majorBidi" w:cstheme="majorBidi"/>
          <w:szCs w:val="22"/>
        </w:rPr>
        <w:t xml:space="preserve">execution </w:t>
      </w:r>
      <w:r w:rsidR="006043FB" w:rsidRPr="00601154">
        <w:rPr>
          <w:rFonts w:asciiTheme="majorBidi" w:hAnsiTheme="majorBidi" w:cstheme="majorBidi"/>
          <w:szCs w:val="22"/>
        </w:rPr>
        <w:t xml:space="preserve">statistics </w:t>
      </w:r>
      <w:r w:rsidRPr="00601154">
        <w:rPr>
          <w:rFonts w:asciiTheme="majorBidi" w:hAnsiTheme="majorBidi" w:cstheme="majorBidi"/>
          <w:szCs w:val="22"/>
        </w:rPr>
        <w:t xml:space="preserve">or the logical execution plan </w:t>
      </w:r>
      <w:r w:rsidR="00862E06" w:rsidRPr="00601154">
        <w:rPr>
          <w:rFonts w:asciiTheme="majorBidi" w:hAnsiTheme="majorBidi" w:cstheme="majorBidi"/>
          <w:szCs w:val="22"/>
        </w:rPr>
        <w:t xml:space="preserve">to identify and fix the </w:t>
      </w:r>
      <w:r w:rsidR="00AB48BC" w:rsidRPr="00601154">
        <w:rPr>
          <w:rFonts w:asciiTheme="majorBidi" w:hAnsiTheme="majorBidi" w:cstheme="majorBidi"/>
          <w:szCs w:val="22"/>
        </w:rPr>
        <w:t xml:space="preserve">flaws in </w:t>
      </w:r>
      <w:r w:rsidR="00781F53">
        <w:rPr>
          <w:rFonts w:asciiTheme="majorBidi" w:hAnsiTheme="majorBidi" w:cstheme="majorBidi"/>
          <w:szCs w:val="22"/>
        </w:rPr>
        <w:t>the</w:t>
      </w:r>
      <w:r w:rsidR="00781F53" w:rsidRPr="00601154">
        <w:rPr>
          <w:rFonts w:asciiTheme="majorBidi" w:hAnsiTheme="majorBidi" w:cstheme="majorBidi"/>
          <w:szCs w:val="22"/>
        </w:rPr>
        <w:t xml:space="preserve"> </w:t>
      </w:r>
      <w:r w:rsidR="00B12C45" w:rsidRPr="00601154">
        <w:rPr>
          <w:rFonts w:asciiTheme="majorBidi" w:hAnsiTheme="majorBidi" w:cstheme="majorBidi"/>
          <w:szCs w:val="22"/>
        </w:rPr>
        <w:t>queries.</w:t>
      </w:r>
      <w:r w:rsidR="00B12C45">
        <w:rPr>
          <w:rFonts w:asciiTheme="majorBidi" w:hAnsiTheme="majorBidi" w:cstheme="majorBidi"/>
          <w:szCs w:val="22"/>
        </w:rPr>
        <w:t xml:space="preserve"> </w:t>
      </w:r>
      <w:r w:rsidR="00792434">
        <w:rPr>
          <w:rFonts w:asciiTheme="majorBidi" w:hAnsiTheme="majorBidi" w:cstheme="majorBidi"/>
          <w:szCs w:val="22"/>
        </w:rPr>
        <w:br/>
      </w:r>
    </w:p>
    <w:p w14:paraId="65055705" w14:textId="11F25E26" w:rsidR="00862E06" w:rsidRPr="00601154" w:rsidRDefault="00862E06" w:rsidP="00862E06">
      <w:pPr>
        <w:pStyle w:val="Heading5"/>
        <w:rPr>
          <w:rFonts w:asciiTheme="majorBidi" w:hAnsiTheme="majorBidi"/>
        </w:rPr>
      </w:pPr>
      <w:r w:rsidRPr="00601154">
        <w:rPr>
          <w:rFonts w:asciiTheme="majorBidi" w:hAnsiTheme="majorBidi"/>
        </w:rPr>
        <w:lastRenderedPageBreak/>
        <w:t xml:space="preserve">2.3 Static Analysis </w:t>
      </w:r>
    </w:p>
    <w:p w14:paraId="73B408DF" w14:textId="77777777" w:rsidR="00661C0A" w:rsidRPr="00601154" w:rsidRDefault="00661C0A" w:rsidP="00D1008C">
      <w:pPr>
        <w:spacing w:line="360" w:lineRule="auto"/>
        <w:rPr>
          <w:rFonts w:asciiTheme="majorBidi" w:hAnsiTheme="majorBidi" w:cstheme="majorBidi"/>
          <w:color w:val="FF0000"/>
          <w:rtl/>
        </w:rPr>
      </w:pPr>
    </w:p>
    <w:p w14:paraId="18B6AEDC" w14:textId="3B31A6C4" w:rsidR="00D1008C" w:rsidRPr="00601154" w:rsidRDefault="00661C0A" w:rsidP="00781F53">
      <w:pPr>
        <w:spacing w:line="360" w:lineRule="auto"/>
        <w:rPr>
          <w:rFonts w:asciiTheme="majorBidi" w:hAnsiTheme="majorBidi" w:cstheme="majorBidi"/>
          <w:color w:val="000000" w:themeColor="text1"/>
        </w:rPr>
      </w:pPr>
      <w:r w:rsidRPr="00601154">
        <w:rPr>
          <w:rFonts w:asciiTheme="majorBidi" w:eastAsiaTheme="majorEastAsia" w:hAnsiTheme="majorBidi" w:cstheme="majorBidi"/>
          <w:color w:val="2F5496" w:themeColor="accent1" w:themeShade="BF"/>
          <w:sz w:val="22"/>
          <w:szCs w:val="22"/>
          <w:rtl/>
        </w:rPr>
        <w:t>2</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szCs w:val="22"/>
          <w:rtl/>
        </w:rPr>
        <w:t>3</w:t>
      </w:r>
      <w:r w:rsidRPr="00601154">
        <w:rPr>
          <w:rFonts w:asciiTheme="majorBidi" w:eastAsiaTheme="majorEastAsia" w:hAnsiTheme="majorBidi" w:cstheme="majorBidi"/>
          <w:color w:val="2F5496" w:themeColor="accent1" w:themeShade="BF"/>
          <w:sz w:val="22"/>
          <w:szCs w:val="22"/>
        </w:rPr>
        <w:t>.1 Introduction</w:t>
      </w:r>
      <w:r w:rsidR="00BD7826" w:rsidRPr="00601154">
        <w:rPr>
          <w:rFonts w:asciiTheme="majorBidi" w:hAnsiTheme="majorBidi" w:cstheme="majorBidi"/>
          <w:color w:val="FF0000"/>
        </w:rPr>
        <w:br/>
      </w:r>
      <w:r w:rsidR="00E07309" w:rsidRPr="00601154">
        <w:rPr>
          <w:rFonts w:asciiTheme="majorBidi" w:hAnsiTheme="majorBidi" w:cstheme="majorBidi"/>
          <w:color w:val="000000" w:themeColor="text1"/>
        </w:rPr>
        <w:t>As we saw in section 2.2, both type</w:t>
      </w:r>
      <w:r w:rsidR="0062352F" w:rsidRPr="00601154">
        <w:rPr>
          <w:rFonts w:asciiTheme="majorBidi" w:hAnsiTheme="majorBidi" w:cstheme="majorBidi"/>
          <w:color w:val="000000" w:themeColor="text1"/>
        </w:rPr>
        <w:t>s</w:t>
      </w:r>
      <w:r w:rsidR="00E07309" w:rsidRPr="00601154">
        <w:rPr>
          <w:rFonts w:asciiTheme="majorBidi" w:hAnsiTheme="majorBidi" w:cstheme="majorBidi"/>
          <w:color w:val="000000" w:themeColor="text1"/>
        </w:rPr>
        <w:t xml:space="preserve"> of execution plans include valuable information. </w:t>
      </w:r>
      <w:r w:rsidR="00F93E47" w:rsidRPr="00601154">
        <w:rPr>
          <w:rFonts w:asciiTheme="majorBidi" w:hAnsiTheme="majorBidi" w:cstheme="majorBidi"/>
          <w:color w:val="000000" w:themeColor="text1"/>
        </w:rPr>
        <w:t xml:space="preserve">In this section, we review the relevant literature </w:t>
      </w:r>
      <w:r w:rsidR="00E75847" w:rsidRPr="00601154">
        <w:rPr>
          <w:rFonts w:asciiTheme="majorBidi" w:hAnsiTheme="majorBidi" w:cstheme="majorBidi"/>
          <w:color w:val="000000" w:themeColor="text1"/>
        </w:rPr>
        <w:t>about using static</w:t>
      </w:r>
      <w:r w:rsidR="00E07309" w:rsidRPr="00601154">
        <w:rPr>
          <w:rFonts w:asciiTheme="majorBidi" w:hAnsiTheme="majorBidi" w:cstheme="majorBidi"/>
          <w:color w:val="000000" w:themeColor="text1"/>
        </w:rPr>
        <w:t xml:space="preserve"> analy</w:t>
      </w:r>
      <w:r w:rsidR="004A4EC8" w:rsidRPr="00601154">
        <w:rPr>
          <w:rFonts w:asciiTheme="majorBidi" w:hAnsiTheme="majorBidi" w:cstheme="majorBidi"/>
          <w:color w:val="000000" w:themeColor="text1"/>
        </w:rPr>
        <w:t>sis</w:t>
      </w:r>
      <w:r w:rsidR="00E07309" w:rsidRPr="00601154">
        <w:rPr>
          <w:rFonts w:asciiTheme="majorBidi" w:hAnsiTheme="majorBidi" w:cstheme="majorBidi"/>
          <w:color w:val="000000" w:themeColor="text1"/>
        </w:rPr>
        <w:t xml:space="preserve"> to understand query behavior and </w:t>
      </w:r>
      <w:r w:rsidR="009160B4">
        <w:rPr>
          <w:rFonts w:asciiTheme="majorBidi" w:hAnsiTheme="majorBidi" w:cstheme="majorBidi"/>
          <w:color w:val="000000" w:themeColor="text1"/>
        </w:rPr>
        <w:t xml:space="preserve">to </w:t>
      </w:r>
      <w:r w:rsidR="00E07309" w:rsidRPr="00601154">
        <w:rPr>
          <w:rFonts w:asciiTheme="majorBidi" w:hAnsiTheme="majorBidi" w:cstheme="majorBidi"/>
          <w:color w:val="000000" w:themeColor="text1"/>
        </w:rPr>
        <w:t>find flaws.</w:t>
      </w:r>
      <w:r w:rsidR="00BD7826" w:rsidRPr="00601154">
        <w:rPr>
          <w:rFonts w:asciiTheme="majorBidi" w:hAnsiTheme="majorBidi" w:cstheme="majorBidi"/>
          <w:color w:val="000000" w:themeColor="text1"/>
        </w:rPr>
        <w:t xml:space="preserve"> </w:t>
      </w:r>
      <w:r w:rsidR="009160B4">
        <w:rPr>
          <w:rFonts w:asciiTheme="majorBidi" w:hAnsiTheme="majorBidi" w:cstheme="majorBidi"/>
          <w:color w:val="000000" w:themeColor="text1"/>
        </w:rPr>
        <w:br/>
      </w:r>
      <w:r w:rsidR="00E07309" w:rsidRPr="00601154">
        <w:rPr>
          <w:rFonts w:asciiTheme="majorBidi" w:hAnsiTheme="majorBidi" w:cstheme="majorBidi"/>
          <w:color w:val="000000" w:themeColor="text1"/>
        </w:rPr>
        <w:br/>
      </w:r>
      <w:r w:rsidR="00D1008C" w:rsidRPr="00601154">
        <w:rPr>
          <w:rFonts w:asciiTheme="majorBidi" w:hAnsiTheme="majorBidi" w:cstheme="majorBidi"/>
          <w:color w:val="000000" w:themeColor="text1"/>
        </w:rPr>
        <w:t xml:space="preserve">Although there are hundreds of papers that utilize static analysis </w:t>
      </w:r>
      <w:proofErr w:type="gramStart"/>
      <w:r w:rsidR="00781F53">
        <w:rPr>
          <w:rFonts w:asciiTheme="majorBidi" w:hAnsiTheme="majorBidi" w:cstheme="majorBidi"/>
          <w:color w:val="000000" w:themeColor="text1"/>
        </w:rPr>
        <w:t xml:space="preserve">in order </w:t>
      </w:r>
      <w:r w:rsidR="00D1008C" w:rsidRPr="00601154">
        <w:rPr>
          <w:rFonts w:asciiTheme="majorBidi" w:hAnsiTheme="majorBidi" w:cstheme="majorBidi"/>
          <w:color w:val="000000" w:themeColor="text1"/>
        </w:rPr>
        <w:t>to</w:t>
      </w:r>
      <w:proofErr w:type="gramEnd"/>
      <w:r w:rsidR="00D1008C" w:rsidRPr="00601154">
        <w:rPr>
          <w:rFonts w:asciiTheme="majorBidi" w:hAnsiTheme="majorBidi" w:cstheme="majorBidi"/>
          <w:color w:val="000000" w:themeColor="text1"/>
        </w:rPr>
        <w:t xml:space="preserve"> identify flaws in SQL quer</w:t>
      </w:r>
      <w:r w:rsidR="000B41FD">
        <w:rPr>
          <w:rFonts w:asciiTheme="majorBidi" w:hAnsiTheme="majorBidi" w:cstheme="majorBidi"/>
          <w:color w:val="000000" w:themeColor="text1"/>
        </w:rPr>
        <w:t>ies</w:t>
      </w:r>
      <w:r w:rsidR="00D1008C" w:rsidRPr="00601154">
        <w:rPr>
          <w:rFonts w:asciiTheme="majorBidi" w:hAnsiTheme="majorBidi" w:cstheme="majorBidi"/>
          <w:color w:val="000000" w:themeColor="text1"/>
        </w:rPr>
        <w:t xml:space="preserve">, most of them are </w:t>
      </w:r>
      <w:r w:rsidR="00781F53">
        <w:rPr>
          <w:rFonts w:asciiTheme="majorBidi" w:hAnsiTheme="majorBidi" w:cstheme="majorBidi"/>
          <w:color w:val="000000" w:themeColor="text1"/>
        </w:rPr>
        <w:t>quite</w:t>
      </w:r>
      <w:r w:rsidR="00781F53" w:rsidRPr="00601154">
        <w:rPr>
          <w:rFonts w:asciiTheme="majorBidi" w:hAnsiTheme="majorBidi" w:cstheme="majorBidi"/>
          <w:color w:val="000000" w:themeColor="text1"/>
        </w:rPr>
        <w:t xml:space="preserve"> </w:t>
      </w:r>
      <w:r w:rsidR="00D1008C" w:rsidRPr="00601154">
        <w:rPr>
          <w:rFonts w:asciiTheme="majorBidi" w:hAnsiTheme="majorBidi" w:cstheme="majorBidi"/>
          <w:color w:val="000000" w:themeColor="text1"/>
        </w:rPr>
        <w:t xml:space="preserve">similar and </w:t>
      </w:r>
      <w:r w:rsidR="009160B4" w:rsidRPr="00601154">
        <w:rPr>
          <w:rFonts w:asciiTheme="majorBidi" w:hAnsiTheme="majorBidi" w:cstheme="majorBidi"/>
          <w:color w:val="000000" w:themeColor="text1"/>
        </w:rPr>
        <w:t xml:space="preserve">only </w:t>
      </w:r>
      <w:r w:rsidR="00D1008C" w:rsidRPr="00601154">
        <w:rPr>
          <w:rFonts w:asciiTheme="majorBidi" w:hAnsiTheme="majorBidi" w:cstheme="majorBidi"/>
          <w:color w:val="000000" w:themeColor="text1"/>
        </w:rPr>
        <w:t xml:space="preserve">differ </w:t>
      </w:r>
      <w:r w:rsidR="0034616A">
        <w:rPr>
          <w:rFonts w:asciiTheme="majorBidi" w:hAnsiTheme="majorBidi" w:cstheme="majorBidi"/>
          <w:color w:val="000000" w:themeColor="text1"/>
        </w:rPr>
        <w:t>in</w:t>
      </w:r>
      <w:r w:rsidR="0034616A" w:rsidRPr="00601154">
        <w:rPr>
          <w:rFonts w:asciiTheme="majorBidi" w:hAnsiTheme="majorBidi" w:cstheme="majorBidi"/>
          <w:color w:val="000000" w:themeColor="text1"/>
        </w:rPr>
        <w:t xml:space="preserve"> </w:t>
      </w:r>
      <w:r w:rsidR="00D1008C" w:rsidRPr="00601154">
        <w:rPr>
          <w:rFonts w:asciiTheme="majorBidi" w:hAnsiTheme="majorBidi" w:cstheme="majorBidi"/>
          <w:color w:val="000000" w:themeColor="text1"/>
        </w:rPr>
        <w:t>the heuristics taken. The papers solve the following research problems:</w:t>
      </w:r>
    </w:p>
    <w:p w14:paraId="3403156A" w14:textId="695E8C32" w:rsidR="00D1008C" w:rsidRPr="00601154" w:rsidRDefault="00E75847" w:rsidP="009007B9">
      <w:pPr>
        <w:pStyle w:val="ListParagraph"/>
        <w:numPr>
          <w:ilvl w:val="0"/>
          <w:numId w:val="37"/>
        </w:numPr>
        <w:rPr>
          <w:rFonts w:asciiTheme="majorBidi" w:hAnsiTheme="majorBidi" w:cstheme="majorBidi"/>
          <w:color w:val="000000" w:themeColor="text1"/>
        </w:rPr>
      </w:pPr>
      <w:r w:rsidRPr="00601154">
        <w:rPr>
          <w:rFonts w:asciiTheme="majorBidi" w:hAnsiTheme="majorBidi" w:cstheme="majorBidi"/>
          <w:color w:val="000000" w:themeColor="text1"/>
        </w:rPr>
        <w:t>“</w:t>
      </w:r>
      <w:r w:rsidR="00D1008C" w:rsidRPr="00601154">
        <w:rPr>
          <w:rFonts w:asciiTheme="majorBidi" w:hAnsiTheme="majorBidi" w:cstheme="majorBidi"/>
          <w:color w:val="000000" w:themeColor="text1"/>
        </w:rPr>
        <w:t xml:space="preserve">The </w:t>
      </w:r>
      <w:r w:rsidR="00D1008C" w:rsidRPr="00601154">
        <w:rPr>
          <w:rFonts w:asciiTheme="majorBidi" w:hAnsiTheme="majorBidi" w:cstheme="majorBidi"/>
        </w:rPr>
        <w:t>empty answer problem</w:t>
      </w:r>
      <w:r w:rsidRPr="00601154">
        <w:rPr>
          <w:rFonts w:asciiTheme="majorBidi" w:hAnsiTheme="majorBidi" w:cstheme="majorBidi"/>
        </w:rPr>
        <w:t>”</w:t>
      </w:r>
      <w:r w:rsidR="00D1008C" w:rsidRPr="00601154">
        <w:rPr>
          <w:rFonts w:asciiTheme="majorBidi" w:hAnsiTheme="majorBidi" w:cstheme="majorBidi"/>
        </w:rPr>
        <w:t xml:space="preserve"> </w:t>
      </w:r>
      <w:r w:rsidR="00ED2B47">
        <w:rPr>
          <w:rFonts w:asciiTheme="majorBidi" w:hAnsiTheme="majorBidi" w:cstheme="majorBidi"/>
        </w:rPr>
        <w:t>–</w:t>
      </w:r>
      <w:r w:rsidR="00D1008C" w:rsidRPr="00601154">
        <w:rPr>
          <w:rFonts w:asciiTheme="majorBidi" w:hAnsiTheme="majorBidi" w:cstheme="majorBidi"/>
        </w:rPr>
        <w:t xml:space="preserve"> This problem occurs when a user writes</w:t>
      </w:r>
      <w:r w:rsidRPr="00601154">
        <w:rPr>
          <w:rFonts w:asciiTheme="majorBidi" w:hAnsiTheme="majorBidi" w:cstheme="majorBidi"/>
        </w:rPr>
        <w:t xml:space="preserve"> a</w:t>
      </w:r>
      <w:r w:rsidR="00D1008C" w:rsidRPr="00601154">
        <w:rPr>
          <w:rFonts w:asciiTheme="majorBidi" w:hAnsiTheme="majorBidi" w:cstheme="majorBidi"/>
        </w:rPr>
        <w:t xml:space="preserve"> </w:t>
      </w:r>
      <w:proofErr w:type="spellStart"/>
      <w:r w:rsidR="00D1008C" w:rsidRPr="00601154">
        <w:rPr>
          <w:rFonts w:asciiTheme="majorBidi" w:hAnsiTheme="majorBidi" w:cstheme="majorBidi"/>
        </w:rPr>
        <w:t>restric</w:t>
      </w:r>
      <w:proofErr w:type="spellEnd"/>
      <w:r w:rsidR="00D1008C" w:rsidRPr="00601154">
        <w:rPr>
          <w:rFonts w:asciiTheme="majorBidi" w:hAnsiTheme="majorBidi" w:cstheme="majorBidi"/>
          <w:color w:val="000000" w:themeColor="text1"/>
          <w:lang w:val="en-US"/>
        </w:rPr>
        <w:t>ted query that eliminate</w:t>
      </w:r>
      <w:r w:rsidRPr="00601154">
        <w:rPr>
          <w:rFonts w:asciiTheme="majorBidi" w:hAnsiTheme="majorBidi" w:cstheme="majorBidi"/>
          <w:color w:val="000000" w:themeColor="text1"/>
          <w:lang w:val="en-US"/>
        </w:rPr>
        <w:t>s</w:t>
      </w:r>
      <w:r w:rsidR="00D1008C" w:rsidRPr="00601154">
        <w:rPr>
          <w:rFonts w:asciiTheme="majorBidi" w:hAnsiTheme="majorBidi" w:cstheme="majorBidi"/>
          <w:color w:val="000000" w:themeColor="text1"/>
          <w:lang w:val="en-US"/>
        </w:rPr>
        <w:t xml:space="preserve"> all the results.</w:t>
      </w:r>
      <w:r w:rsidR="006043FB" w:rsidRPr="00601154">
        <w:rPr>
          <w:rFonts w:asciiTheme="majorBidi" w:hAnsiTheme="majorBidi" w:cstheme="majorBidi"/>
          <w:color w:val="000000" w:themeColor="text1"/>
          <w:lang w:val="en-US"/>
        </w:rPr>
        <w:t xml:space="preserve"> </w:t>
      </w:r>
      <w:r w:rsidR="00103F33" w:rsidRPr="00601154">
        <w:rPr>
          <w:rFonts w:asciiTheme="majorBidi" w:hAnsiTheme="majorBidi" w:cstheme="majorBidi"/>
          <w:color w:val="000000" w:themeColor="text1"/>
          <w:lang w:val="en-US"/>
        </w:rPr>
        <w:t xml:space="preserve">A detailed </w:t>
      </w:r>
      <w:r w:rsidR="00661C0A" w:rsidRPr="00601154">
        <w:rPr>
          <w:rFonts w:asciiTheme="majorBidi" w:hAnsiTheme="majorBidi" w:cstheme="majorBidi"/>
          <w:color w:val="000000" w:themeColor="text1"/>
          <w:lang w:val="en-US"/>
        </w:rPr>
        <w:t>explanation</w:t>
      </w:r>
      <w:r w:rsidR="00103F33" w:rsidRPr="00601154">
        <w:rPr>
          <w:rFonts w:asciiTheme="majorBidi" w:hAnsiTheme="majorBidi" w:cstheme="majorBidi"/>
          <w:color w:val="000000" w:themeColor="text1"/>
          <w:lang w:val="en-US"/>
        </w:rPr>
        <w:t xml:space="preserve"> can be seen in section </w:t>
      </w:r>
      <w:r w:rsidR="00661C0A" w:rsidRPr="00601154">
        <w:rPr>
          <w:rFonts w:asciiTheme="majorBidi" w:hAnsiTheme="majorBidi" w:cstheme="majorBidi"/>
          <w:color w:val="000000" w:themeColor="text1"/>
          <w:rtl/>
          <w:lang w:val="en-US"/>
        </w:rPr>
        <w:t>2.3.2</w:t>
      </w:r>
    </w:p>
    <w:p w14:paraId="262C1921" w14:textId="6B353B58" w:rsidR="00661C0A" w:rsidRPr="00601154" w:rsidRDefault="00E75847" w:rsidP="00661C0A">
      <w:pPr>
        <w:pStyle w:val="ListParagraph"/>
        <w:numPr>
          <w:ilvl w:val="0"/>
          <w:numId w:val="37"/>
        </w:numPr>
        <w:rPr>
          <w:rFonts w:asciiTheme="majorBidi" w:hAnsiTheme="majorBidi" w:cstheme="majorBidi"/>
          <w:color w:val="000000" w:themeColor="text1"/>
        </w:rPr>
      </w:pPr>
      <w:r w:rsidRPr="00601154">
        <w:rPr>
          <w:rFonts w:asciiTheme="majorBidi" w:hAnsiTheme="majorBidi" w:cstheme="majorBidi"/>
        </w:rPr>
        <w:t>“</w:t>
      </w:r>
      <w:r w:rsidR="00D1008C" w:rsidRPr="00601154">
        <w:rPr>
          <w:rFonts w:asciiTheme="majorBidi" w:hAnsiTheme="majorBidi" w:cstheme="majorBidi"/>
        </w:rPr>
        <w:t>The why and why not problem</w:t>
      </w:r>
      <w:r w:rsidRPr="00601154">
        <w:rPr>
          <w:rFonts w:asciiTheme="majorBidi" w:hAnsiTheme="majorBidi" w:cstheme="majorBidi"/>
        </w:rPr>
        <w:t>”</w:t>
      </w:r>
      <w:r w:rsidR="00D1008C" w:rsidRPr="00601154">
        <w:rPr>
          <w:rFonts w:asciiTheme="majorBidi" w:hAnsiTheme="majorBidi" w:cstheme="majorBidi"/>
        </w:rPr>
        <w:t xml:space="preserve"> </w:t>
      </w:r>
      <w:r w:rsidR="00ED2B47">
        <w:rPr>
          <w:rFonts w:asciiTheme="majorBidi" w:hAnsiTheme="majorBidi" w:cstheme="majorBidi"/>
        </w:rPr>
        <w:t>–</w:t>
      </w:r>
      <w:r w:rsidR="00D1008C" w:rsidRPr="00601154">
        <w:rPr>
          <w:rFonts w:asciiTheme="majorBidi" w:hAnsiTheme="majorBidi" w:cstheme="majorBidi"/>
        </w:rPr>
        <w:t xml:space="preserve"> This technique can help understand why a</w:t>
      </w:r>
      <w:r w:rsidR="00D1008C" w:rsidRPr="00601154">
        <w:rPr>
          <w:rFonts w:asciiTheme="majorBidi" w:hAnsiTheme="majorBidi" w:cstheme="majorBidi"/>
          <w:lang w:val="en-US"/>
        </w:rPr>
        <w:t xml:space="preserve"> specific record appears</w:t>
      </w:r>
      <w:r w:rsidR="00D1008C" w:rsidRPr="00601154">
        <w:rPr>
          <w:rFonts w:asciiTheme="majorBidi" w:hAnsiTheme="majorBidi" w:cstheme="majorBidi"/>
        </w:rPr>
        <w:t xml:space="preserve"> </w:t>
      </w:r>
      <w:r w:rsidR="00D1008C" w:rsidRPr="00601154">
        <w:rPr>
          <w:rFonts w:asciiTheme="majorBidi" w:hAnsiTheme="majorBidi" w:cstheme="majorBidi"/>
          <w:lang w:val="en-US"/>
        </w:rPr>
        <w:t>in the result or why it doesn’t appear in the results</w:t>
      </w:r>
      <w:r w:rsidR="00D1008C" w:rsidRPr="00601154">
        <w:rPr>
          <w:rFonts w:asciiTheme="majorBidi" w:hAnsiTheme="majorBidi" w:cstheme="majorBidi"/>
        </w:rPr>
        <w:t>.</w:t>
      </w:r>
      <w:r w:rsidR="006043FB" w:rsidRPr="00601154">
        <w:rPr>
          <w:rFonts w:asciiTheme="majorBidi" w:hAnsiTheme="majorBidi" w:cstheme="majorBidi"/>
        </w:rPr>
        <w:t xml:space="preserve"> </w:t>
      </w:r>
      <w:r w:rsidR="00661C0A" w:rsidRPr="00601154">
        <w:rPr>
          <w:rFonts w:asciiTheme="majorBidi" w:hAnsiTheme="majorBidi" w:cstheme="majorBidi"/>
          <w:color w:val="000000" w:themeColor="text1"/>
          <w:lang w:val="en-US"/>
        </w:rPr>
        <w:t>A detailed explanation can be seen in section 2.3.3.</w:t>
      </w:r>
    </w:p>
    <w:p w14:paraId="63CFA37A" w14:textId="69051153" w:rsidR="00661C0A" w:rsidRPr="00601154" w:rsidRDefault="00661C0A" w:rsidP="00D1008C">
      <w:pPr>
        <w:spacing w:line="360" w:lineRule="auto"/>
        <w:rPr>
          <w:rFonts w:asciiTheme="majorBidi" w:hAnsiTheme="majorBidi" w:cstheme="majorBidi"/>
          <w:color w:val="FF0000"/>
        </w:rPr>
      </w:pPr>
      <w:r w:rsidRPr="00601154">
        <w:rPr>
          <w:rFonts w:asciiTheme="majorBidi" w:eastAsiaTheme="majorEastAsia" w:hAnsiTheme="majorBidi" w:cstheme="majorBidi"/>
          <w:color w:val="2F5496" w:themeColor="accent1" w:themeShade="BF"/>
          <w:sz w:val="22"/>
          <w:szCs w:val="22"/>
          <w:rtl/>
        </w:rPr>
        <w:t>2</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szCs w:val="22"/>
          <w:rtl/>
        </w:rPr>
        <w:t>3</w:t>
      </w:r>
      <w:r w:rsidRPr="00601154">
        <w:rPr>
          <w:rFonts w:asciiTheme="majorBidi" w:eastAsiaTheme="majorEastAsia" w:hAnsiTheme="majorBidi" w:cstheme="majorBidi"/>
          <w:color w:val="2F5496" w:themeColor="accent1" w:themeShade="BF"/>
          <w:sz w:val="22"/>
          <w:szCs w:val="22"/>
        </w:rPr>
        <w:t>.2 The Empty Answer Problem</w:t>
      </w:r>
      <w:r w:rsidRPr="00601154">
        <w:rPr>
          <w:rFonts w:asciiTheme="majorBidi" w:hAnsiTheme="majorBidi" w:cstheme="majorBidi"/>
          <w:color w:val="FF0000"/>
        </w:rPr>
        <w:t xml:space="preserve"> </w:t>
      </w:r>
    </w:p>
    <w:p w14:paraId="60020F8F" w14:textId="77777777" w:rsidR="00661C0A" w:rsidRPr="00601154" w:rsidRDefault="00661C0A" w:rsidP="00D1008C">
      <w:pPr>
        <w:spacing w:line="360" w:lineRule="auto"/>
        <w:rPr>
          <w:rFonts w:asciiTheme="majorBidi" w:hAnsiTheme="majorBidi" w:cstheme="majorBidi"/>
          <w:color w:val="FF0000"/>
        </w:rPr>
      </w:pPr>
    </w:p>
    <w:p w14:paraId="4D6C2E02" w14:textId="28E55DE1" w:rsidR="00661C0A" w:rsidRPr="00601154" w:rsidRDefault="00D1008C" w:rsidP="00D1008C">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t>The papers</w:t>
      </w:r>
      <w:r w:rsidR="00F93E47" w:rsidRPr="00601154">
        <w:rPr>
          <w:rFonts w:asciiTheme="majorBidi" w:hAnsiTheme="majorBidi" w:cstheme="majorBidi"/>
          <w:color w:val="000000" w:themeColor="text1"/>
        </w:rPr>
        <w:t xml:space="preserve"> that tackle the “empty answer problem” focus on </w:t>
      </w:r>
      <w:r w:rsidR="00BD7826" w:rsidRPr="00601154">
        <w:rPr>
          <w:rFonts w:asciiTheme="majorBidi" w:hAnsiTheme="majorBidi" w:cstheme="majorBidi"/>
          <w:color w:val="000000" w:themeColor="text1"/>
        </w:rPr>
        <w:t>generat</w:t>
      </w:r>
      <w:r w:rsidR="00F93E47" w:rsidRPr="00601154">
        <w:rPr>
          <w:rFonts w:asciiTheme="majorBidi" w:hAnsiTheme="majorBidi" w:cstheme="majorBidi"/>
          <w:color w:val="000000" w:themeColor="text1"/>
        </w:rPr>
        <w:t xml:space="preserve">ing </w:t>
      </w:r>
      <w:r w:rsidR="00BD7826" w:rsidRPr="00601154">
        <w:rPr>
          <w:rFonts w:asciiTheme="majorBidi" w:hAnsiTheme="majorBidi" w:cstheme="majorBidi"/>
          <w:color w:val="000000" w:themeColor="text1"/>
        </w:rPr>
        <w:t xml:space="preserve">a less restrictive version of </w:t>
      </w:r>
      <w:r w:rsidR="009160B4">
        <w:rPr>
          <w:rFonts w:asciiTheme="majorBidi" w:hAnsiTheme="majorBidi" w:cstheme="majorBidi"/>
          <w:color w:val="000000" w:themeColor="text1"/>
        </w:rPr>
        <w:t>a</w:t>
      </w:r>
      <w:r w:rsidR="00363EF6">
        <w:rPr>
          <w:rFonts w:asciiTheme="majorBidi" w:hAnsiTheme="majorBidi" w:cstheme="majorBidi"/>
          <w:color w:val="000000" w:themeColor="text1"/>
        </w:rPr>
        <w:t>n</w:t>
      </w:r>
      <w:r w:rsidR="00BD7826" w:rsidRPr="00601154">
        <w:rPr>
          <w:rFonts w:asciiTheme="majorBidi" w:hAnsiTheme="majorBidi" w:cstheme="majorBidi"/>
          <w:color w:val="000000" w:themeColor="text1"/>
        </w:rPr>
        <w:t xml:space="preserve"> </w:t>
      </w:r>
      <w:r w:rsidR="00E65008">
        <w:rPr>
          <w:rFonts w:asciiTheme="majorBidi" w:hAnsiTheme="majorBidi" w:cstheme="majorBidi"/>
          <w:color w:val="000000" w:themeColor="text1"/>
        </w:rPr>
        <w:t xml:space="preserve">SQL </w:t>
      </w:r>
      <w:r w:rsidR="00BD7826" w:rsidRPr="00601154">
        <w:rPr>
          <w:rFonts w:asciiTheme="majorBidi" w:hAnsiTheme="majorBidi" w:cstheme="majorBidi"/>
          <w:color w:val="000000" w:themeColor="text1"/>
        </w:rPr>
        <w:t>query</w:t>
      </w:r>
      <w:r w:rsidR="00661C0A" w:rsidRPr="00601154">
        <w:rPr>
          <w:rFonts w:asciiTheme="majorBidi" w:hAnsiTheme="majorBidi" w:cstheme="majorBidi"/>
          <w:color w:val="000000" w:themeColor="text1"/>
        </w:rPr>
        <w:t>. The modified query will return</w:t>
      </w:r>
      <w:r w:rsidR="00BD7826"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t>a non</w:t>
      </w:r>
      <w:r w:rsidR="00F50DEA">
        <w:rPr>
          <w:rFonts w:asciiTheme="majorBidi" w:hAnsiTheme="majorBidi" w:cstheme="majorBidi"/>
          <w:color w:val="000000" w:themeColor="text1"/>
        </w:rPr>
        <w:t>-e</w:t>
      </w:r>
      <w:r w:rsidRPr="00601154">
        <w:rPr>
          <w:rFonts w:asciiTheme="majorBidi" w:hAnsiTheme="majorBidi" w:cstheme="majorBidi"/>
          <w:color w:val="000000" w:themeColor="text1"/>
        </w:rPr>
        <w:t xml:space="preserve">mpty </w:t>
      </w:r>
      <w:r w:rsidR="00BD7826" w:rsidRPr="00601154">
        <w:rPr>
          <w:rFonts w:asciiTheme="majorBidi" w:hAnsiTheme="majorBidi" w:cstheme="majorBidi"/>
          <w:color w:val="000000" w:themeColor="text1"/>
        </w:rPr>
        <w:t>result</w:t>
      </w:r>
      <w:r w:rsidRPr="00601154">
        <w:rPr>
          <w:rFonts w:asciiTheme="majorBidi" w:hAnsiTheme="majorBidi" w:cstheme="majorBidi"/>
          <w:color w:val="000000" w:themeColor="text1"/>
        </w:rPr>
        <w:t xml:space="preserve"> </w:t>
      </w:r>
      <w:r w:rsidR="00BD7826" w:rsidRPr="00601154">
        <w:rPr>
          <w:rFonts w:asciiTheme="majorBidi" w:hAnsiTheme="majorBidi" w:cstheme="majorBidi"/>
          <w:color w:val="000000" w:themeColor="text1"/>
        </w:rPr>
        <w:t>to the user</w:t>
      </w:r>
      <w:r w:rsidR="00661C0A" w:rsidRPr="00601154">
        <w:rPr>
          <w:rFonts w:asciiTheme="majorBidi" w:hAnsiTheme="majorBidi" w:cstheme="majorBidi"/>
          <w:color w:val="000000" w:themeColor="text1"/>
        </w:rPr>
        <w:t xml:space="preserve"> and should be as close</w:t>
      </w:r>
      <w:ins w:id="29" w:author="Eyal Trabelsi" w:date="2021-10-16T12:05:00Z">
        <w:r w:rsidR="00E65008">
          <w:rPr>
            <w:rFonts w:asciiTheme="majorBidi" w:hAnsiTheme="majorBidi" w:cstheme="majorBidi"/>
            <w:color w:val="000000" w:themeColor="text1"/>
          </w:rPr>
          <w:t xml:space="preserve"> </w:t>
        </w:r>
        <w:r w:rsidR="00E65008" w:rsidRPr="00601154">
          <w:rPr>
            <w:rFonts w:asciiTheme="majorBidi" w:hAnsiTheme="majorBidi" w:cstheme="majorBidi"/>
            <w:color w:val="000000" w:themeColor="text1"/>
          </w:rPr>
          <w:t>as possible</w:t>
        </w:r>
      </w:ins>
      <w:r w:rsidR="00661C0A" w:rsidRPr="00601154">
        <w:rPr>
          <w:rFonts w:asciiTheme="majorBidi" w:hAnsiTheme="majorBidi" w:cstheme="majorBidi"/>
          <w:color w:val="000000" w:themeColor="text1"/>
        </w:rPr>
        <w:t xml:space="preserve"> to the original query</w:t>
      </w:r>
      <w:ins w:id="30" w:author="Eyal Trabelsi" w:date="2021-10-16T12:05:00Z">
        <w:r w:rsidR="00E65008">
          <w:rPr>
            <w:rFonts w:asciiTheme="majorBidi" w:hAnsiTheme="majorBidi" w:cstheme="majorBidi"/>
            <w:color w:val="000000" w:themeColor="text1"/>
          </w:rPr>
          <w:t>’s</w:t>
        </w:r>
      </w:ins>
      <w:r w:rsidR="00661C0A" w:rsidRPr="00601154">
        <w:rPr>
          <w:rFonts w:asciiTheme="majorBidi" w:hAnsiTheme="majorBidi" w:cstheme="majorBidi"/>
          <w:color w:val="000000" w:themeColor="text1"/>
        </w:rPr>
        <w:t xml:space="preserve"> </w:t>
      </w:r>
      <w:r w:rsidR="009160B4">
        <w:rPr>
          <w:rFonts w:asciiTheme="majorBidi" w:hAnsiTheme="majorBidi" w:cstheme="majorBidi"/>
          <w:color w:val="000000" w:themeColor="text1"/>
        </w:rPr>
        <w:t>intent</w:t>
      </w:r>
      <w:del w:id="31" w:author="Eyal Trabelsi" w:date="2021-10-16T12:05:00Z">
        <w:r w:rsidR="009160B4" w:rsidDel="00E65008">
          <w:rPr>
            <w:rFonts w:asciiTheme="majorBidi" w:hAnsiTheme="majorBidi" w:cstheme="majorBidi"/>
            <w:color w:val="000000" w:themeColor="text1"/>
          </w:rPr>
          <w:delText xml:space="preserve"> </w:delText>
        </w:r>
        <w:r w:rsidR="00661C0A" w:rsidRPr="00601154" w:rsidDel="00E65008">
          <w:rPr>
            <w:rFonts w:asciiTheme="majorBidi" w:hAnsiTheme="majorBidi" w:cstheme="majorBidi"/>
            <w:color w:val="000000" w:themeColor="text1"/>
          </w:rPr>
          <w:delText>as possible</w:delText>
        </w:r>
      </w:del>
      <w:r w:rsidR="00F93E47" w:rsidRPr="00601154">
        <w:rPr>
          <w:rFonts w:asciiTheme="majorBidi" w:hAnsiTheme="majorBidi" w:cstheme="majorBidi"/>
          <w:color w:val="000000" w:themeColor="text1"/>
        </w:rPr>
        <w:t>.</w:t>
      </w:r>
      <w:r w:rsidR="002E2605" w:rsidRPr="00601154">
        <w:rPr>
          <w:rFonts w:asciiTheme="majorBidi" w:hAnsiTheme="majorBidi" w:cstheme="majorBidi"/>
          <w:color w:val="000000" w:themeColor="text1"/>
        </w:rPr>
        <w:t xml:space="preserve"> </w:t>
      </w:r>
    </w:p>
    <w:p w14:paraId="5DD50870" w14:textId="77777777" w:rsidR="00661C0A" w:rsidRPr="00601154" w:rsidRDefault="00661C0A" w:rsidP="00D1008C">
      <w:pPr>
        <w:spacing w:line="360" w:lineRule="auto"/>
        <w:rPr>
          <w:rFonts w:asciiTheme="majorBidi" w:hAnsiTheme="majorBidi" w:cstheme="majorBidi"/>
          <w:color w:val="000000" w:themeColor="text1"/>
        </w:rPr>
      </w:pPr>
    </w:p>
    <w:p w14:paraId="1353B429" w14:textId="01E9BA81" w:rsidR="001435A4" w:rsidRPr="00601154" w:rsidRDefault="002E2605" w:rsidP="00E87795">
      <w:pPr>
        <w:spacing w:line="360" w:lineRule="auto"/>
        <w:rPr>
          <w:rFonts w:asciiTheme="majorBidi" w:hAnsiTheme="majorBidi" w:cstheme="majorBidi"/>
          <w:color w:val="FF0000"/>
        </w:rPr>
      </w:pPr>
      <w:r w:rsidRPr="00601154">
        <w:rPr>
          <w:rFonts w:asciiTheme="majorBidi" w:hAnsiTheme="majorBidi" w:cstheme="majorBidi"/>
          <w:color w:val="000000" w:themeColor="text1"/>
        </w:rPr>
        <w:t>IQR [</w:t>
      </w:r>
      <w:r w:rsidR="00A82839" w:rsidRPr="00601154">
        <w:rPr>
          <w:rFonts w:asciiTheme="majorBidi" w:hAnsiTheme="majorBidi" w:cstheme="majorBidi"/>
          <w:color w:val="000000" w:themeColor="text1"/>
        </w:rPr>
        <w:t>5</w:t>
      </w:r>
      <w:r w:rsidRPr="00601154">
        <w:rPr>
          <w:rFonts w:asciiTheme="majorBidi" w:hAnsiTheme="majorBidi" w:cstheme="majorBidi"/>
          <w:color w:val="000000" w:themeColor="text1"/>
        </w:rPr>
        <w:t>] uses a probabilistic framework</w:t>
      </w:r>
      <w:r w:rsidR="00DE7689" w:rsidRPr="00601154">
        <w:rPr>
          <w:rFonts w:asciiTheme="majorBidi" w:hAnsiTheme="majorBidi" w:cstheme="majorBidi"/>
          <w:color w:val="000000" w:themeColor="text1"/>
        </w:rPr>
        <w:t xml:space="preserve"> </w:t>
      </w:r>
      <w:r w:rsidR="00D1008C" w:rsidRPr="00601154">
        <w:rPr>
          <w:rFonts w:asciiTheme="majorBidi" w:hAnsiTheme="majorBidi" w:cstheme="majorBidi"/>
          <w:color w:val="000000" w:themeColor="text1"/>
        </w:rPr>
        <w:t>to rewrite the query</w:t>
      </w:r>
      <w:r w:rsidR="00661C0A" w:rsidRPr="00601154">
        <w:rPr>
          <w:rFonts w:asciiTheme="majorBidi" w:hAnsiTheme="majorBidi" w:cstheme="majorBidi"/>
          <w:color w:val="000000" w:themeColor="text1"/>
        </w:rPr>
        <w:t xml:space="preserve"> to solve the empty answer problem. </w:t>
      </w:r>
      <w:r w:rsidR="002114F1" w:rsidRPr="00601154">
        <w:rPr>
          <w:rFonts w:asciiTheme="majorBidi" w:hAnsiTheme="majorBidi" w:cstheme="majorBidi"/>
          <w:color w:val="000000" w:themeColor="text1"/>
        </w:rPr>
        <w:t>T</w:t>
      </w:r>
      <w:r w:rsidR="00661C0A" w:rsidRPr="00601154">
        <w:rPr>
          <w:rFonts w:asciiTheme="majorBidi" w:hAnsiTheme="majorBidi" w:cstheme="majorBidi"/>
          <w:color w:val="000000" w:themeColor="text1"/>
        </w:rPr>
        <w:t xml:space="preserve">o retrieve </w:t>
      </w:r>
      <w:r w:rsidR="00D1008C" w:rsidRPr="00601154">
        <w:rPr>
          <w:rFonts w:asciiTheme="majorBidi" w:hAnsiTheme="majorBidi" w:cstheme="majorBidi"/>
          <w:color w:val="000000" w:themeColor="text1"/>
        </w:rPr>
        <w:t>more result</w:t>
      </w:r>
      <w:r w:rsidR="00E75847" w:rsidRPr="00601154">
        <w:rPr>
          <w:rFonts w:asciiTheme="majorBidi" w:hAnsiTheme="majorBidi" w:cstheme="majorBidi"/>
          <w:color w:val="000000" w:themeColor="text1"/>
        </w:rPr>
        <w:t>s</w:t>
      </w:r>
      <w:r w:rsidR="00661C0A" w:rsidRPr="00601154">
        <w:rPr>
          <w:rFonts w:asciiTheme="majorBidi" w:hAnsiTheme="majorBidi" w:cstheme="majorBidi"/>
          <w:color w:val="000000" w:themeColor="text1"/>
        </w:rPr>
        <w:t xml:space="preserve">, it </w:t>
      </w:r>
      <w:r w:rsidR="002114F1" w:rsidRPr="00601154">
        <w:rPr>
          <w:rFonts w:asciiTheme="majorBidi" w:hAnsiTheme="majorBidi" w:cstheme="majorBidi"/>
          <w:color w:val="000000" w:themeColor="text1"/>
        </w:rPr>
        <w:t>needs to find</w:t>
      </w:r>
      <w:r w:rsidR="00661C0A" w:rsidRPr="00601154">
        <w:rPr>
          <w:rFonts w:asciiTheme="majorBidi" w:hAnsiTheme="majorBidi" w:cstheme="majorBidi"/>
          <w:color w:val="000000" w:themeColor="text1"/>
        </w:rPr>
        <w:t xml:space="preserve"> the relational operations where records are being filter</w:t>
      </w:r>
      <w:r w:rsidR="00E87795">
        <w:rPr>
          <w:rFonts w:asciiTheme="majorBidi" w:hAnsiTheme="majorBidi" w:cstheme="majorBidi"/>
          <w:color w:val="000000" w:themeColor="text1"/>
        </w:rPr>
        <w:t>ed</w:t>
      </w:r>
      <w:r w:rsidR="002114F1" w:rsidRPr="00601154">
        <w:rPr>
          <w:rFonts w:asciiTheme="majorBidi" w:hAnsiTheme="majorBidi" w:cstheme="majorBidi"/>
          <w:color w:val="000000" w:themeColor="text1"/>
        </w:rPr>
        <w:t xml:space="preserve"> and </w:t>
      </w:r>
      <w:r w:rsidR="00E87795">
        <w:rPr>
          <w:rFonts w:asciiTheme="majorBidi" w:hAnsiTheme="majorBidi" w:cstheme="majorBidi"/>
          <w:color w:val="000000" w:themeColor="text1"/>
        </w:rPr>
        <w:t xml:space="preserve">then </w:t>
      </w:r>
      <w:r w:rsidR="001435A4" w:rsidRPr="00601154">
        <w:rPr>
          <w:rFonts w:asciiTheme="majorBidi" w:hAnsiTheme="majorBidi" w:cstheme="majorBidi"/>
          <w:color w:val="000000" w:themeColor="text1"/>
        </w:rPr>
        <w:t>generates potential candidates for relaxation</w:t>
      </w:r>
      <w:r w:rsidR="002114F1" w:rsidRPr="00601154">
        <w:rPr>
          <w:rFonts w:asciiTheme="majorBidi" w:hAnsiTheme="majorBidi" w:cstheme="majorBidi"/>
          <w:color w:val="000000" w:themeColor="text1"/>
        </w:rPr>
        <w:t>.</w:t>
      </w:r>
      <w:r w:rsidR="001435A4" w:rsidRPr="00AA4CD3">
        <w:rPr>
          <w:rFonts w:asciiTheme="majorBidi" w:hAnsiTheme="majorBidi" w:cstheme="majorBidi"/>
          <w:color w:val="000000" w:themeColor="text1"/>
        </w:rPr>
        <w:t xml:space="preserve"> </w:t>
      </w:r>
      <w:r w:rsidR="002114F1" w:rsidRPr="00AA4CD3">
        <w:rPr>
          <w:rFonts w:asciiTheme="majorBidi" w:hAnsiTheme="majorBidi" w:cstheme="majorBidi"/>
          <w:color w:val="000000" w:themeColor="text1"/>
        </w:rPr>
        <w:t>F</w:t>
      </w:r>
      <w:r w:rsidR="001435A4" w:rsidRPr="00AA4CD3">
        <w:rPr>
          <w:rFonts w:asciiTheme="majorBidi" w:hAnsiTheme="majorBidi" w:cstheme="majorBidi"/>
          <w:color w:val="000000" w:themeColor="text1"/>
        </w:rPr>
        <w:t xml:space="preserve">or example, if we remove a </w:t>
      </w:r>
      <w:r w:rsidR="001435A4" w:rsidRPr="00AA4CD3">
        <w:rPr>
          <w:rFonts w:asciiTheme="majorBidi" w:hAnsiTheme="majorBidi" w:cstheme="majorBidi"/>
          <w:i/>
          <w:iCs/>
          <w:color w:val="000000" w:themeColor="text1"/>
        </w:rPr>
        <w:t>WHERE</w:t>
      </w:r>
      <w:r w:rsidR="001435A4" w:rsidRPr="00AA4CD3">
        <w:rPr>
          <w:rFonts w:asciiTheme="majorBidi" w:hAnsiTheme="majorBidi" w:cstheme="majorBidi"/>
          <w:color w:val="000000" w:themeColor="text1"/>
        </w:rPr>
        <w:t xml:space="preserve"> clause</w:t>
      </w:r>
      <w:r w:rsidR="00AA4CD3" w:rsidRPr="00AA4CD3">
        <w:rPr>
          <w:rFonts w:asciiTheme="majorBidi" w:hAnsiTheme="majorBidi" w:cstheme="majorBidi"/>
          <w:color w:val="000000" w:themeColor="text1"/>
        </w:rPr>
        <w:t xml:space="preserve"> or part of it,</w:t>
      </w:r>
      <w:r w:rsidR="001435A4" w:rsidRPr="00AA4CD3">
        <w:rPr>
          <w:rFonts w:asciiTheme="majorBidi" w:hAnsiTheme="majorBidi" w:cstheme="majorBidi"/>
          <w:color w:val="000000" w:themeColor="text1"/>
        </w:rPr>
        <w:t xml:space="preserve"> we </w:t>
      </w:r>
      <w:r w:rsidR="00AA4CD3" w:rsidRPr="00AA4CD3">
        <w:rPr>
          <w:rFonts w:asciiTheme="majorBidi" w:hAnsiTheme="majorBidi" w:cstheme="majorBidi"/>
          <w:color w:val="000000" w:themeColor="text1"/>
        </w:rPr>
        <w:t xml:space="preserve">might get </w:t>
      </w:r>
      <w:r w:rsidR="00E75847" w:rsidRPr="00AA4CD3">
        <w:rPr>
          <w:rFonts w:asciiTheme="majorBidi" w:hAnsiTheme="majorBidi" w:cstheme="majorBidi"/>
          <w:color w:val="000000" w:themeColor="text1"/>
        </w:rPr>
        <w:t xml:space="preserve">a </w:t>
      </w:r>
      <w:r w:rsidR="001435A4" w:rsidRPr="00AA4CD3">
        <w:rPr>
          <w:rFonts w:asciiTheme="majorBidi" w:hAnsiTheme="majorBidi" w:cstheme="majorBidi"/>
          <w:color w:val="000000" w:themeColor="text1"/>
        </w:rPr>
        <w:t>non</w:t>
      </w:r>
      <w:r w:rsidR="00E75847" w:rsidRPr="00AA4CD3">
        <w:rPr>
          <w:rFonts w:asciiTheme="majorBidi" w:hAnsiTheme="majorBidi" w:cstheme="majorBidi"/>
          <w:color w:val="000000" w:themeColor="text1"/>
        </w:rPr>
        <w:t>-</w:t>
      </w:r>
      <w:r w:rsidR="004A4EC8" w:rsidRPr="00AA4CD3">
        <w:rPr>
          <w:rFonts w:asciiTheme="majorBidi" w:hAnsiTheme="majorBidi" w:cstheme="majorBidi"/>
          <w:color w:val="000000" w:themeColor="text1"/>
        </w:rPr>
        <w:t>e</w:t>
      </w:r>
      <w:r w:rsidR="001435A4" w:rsidRPr="00AA4CD3">
        <w:rPr>
          <w:rFonts w:asciiTheme="majorBidi" w:hAnsiTheme="majorBidi" w:cstheme="majorBidi"/>
          <w:color w:val="000000" w:themeColor="text1"/>
        </w:rPr>
        <w:t>mpty result</w:t>
      </w:r>
      <w:r w:rsidR="00AA4CD3" w:rsidRPr="00AA4CD3">
        <w:rPr>
          <w:rFonts w:asciiTheme="majorBidi" w:hAnsiTheme="majorBidi" w:cstheme="majorBidi"/>
          <w:color w:val="000000" w:themeColor="text1"/>
        </w:rPr>
        <w:t>,</w:t>
      </w:r>
      <w:r w:rsidR="001435A4" w:rsidRPr="00AA4CD3">
        <w:rPr>
          <w:rFonts w:asciiTheme="majorBidi" w:hAnsiTheme="majorBidi" w:cstheme="majorBidi"/>
          <w:color w:val="000000" w:themeColor="text1"/>
        </w:rPr>
        <w:t xml:space="preserve"> </w:t>
      </w:r>
      <w:r w:rsidR="00AA4CD3" w:rsidRPr="00AA4CD3">
        <w:rPr>
          <w:rFonts w:asciiTheme="majorBidi" w:hAnsiTheme="majorBidi" w:cstheme="majorBidi"/>
          <w:color w:val="000000" w:themeColor="text1"/>
        </w:rPr>
        <w:t xml:space="preserve">these modified queries are </w:t>
      </w:r>
      <w:r w:rsidR="00E87795">
        <w:rPr>
          <w:rFonts w:asciiTheme="majorBidi" w:hAnsiTheme="majorBidi" w:cstheme="majorBidi"/>
          <w:color w:val="000000" w:themeColor="text1"/>
        </w:rPr>
        <w:t>the</w:t>
      </w:r>
      <w:r w:rsidR="00E87795" w:rsidRPr="00AA4CD3">
        <w:rPr>
          <w:rFonts w:asciiTheme="majorBidi" w:hAnsiTheme="majorBidi" w:cstheme="majorBidi"/>
          <w:color w:val="000000" w:themeColor="text1"/>
        </w:rPr>
        <w:t xml:space="preserve"> </w:t>
      </w:r>
      <w:r w:rsidR="00AA4CD3" w:rsidRPr="00AA4CD3">
        <w:rPr>
          <w:rFonts w:asciiTheme="majorBidi" w:hAnsiTheme="majorBidi" w:cstheme="majorBidi"/>
          <w:color w:val="000000" w:themeColor="text1"/>
        </w:rPr>
        <w:t xml:space="preserve">candidates </w:t>
      </w:r>
      <w:r w:rsidR="001435A4" w:rsidRPr="00AA4CD3">
        <w:rPr>
          <w:rFonts w:asciiTheme="majorBidi" w:hAnsiTheme="majorBidi" w:cstheme="majorBidi"/>
          <w:color w:val="000000" w:themeColor="text1"/>
        </w:rPr>
        <w:t xml:space="preserve">and </w:t>
      </w:r>
      <w:r w:rsidR="002114F1" w:rsidRPr="00AA4CD3">
        <w:rPr>
          <w:rFonts w:asciiTheme="majorBidi" w:hAnsiTheme="majorBidi" w:cstheme="majorBidi"/>
          <w:color w:val="000000" w:themeColor="text1"/>
        </w:rPr>
        <w:t xml:space="preserve">later </w:t>
      </w:r>
      <w:r w:rsidR="00546CB7">
        <w:rPr>
          <w:rFonts w:asciiTheme="majorBidi" w:hAnsiTheme="majorBidi" w:cstheme="majorBidi"/>
          <w:color w:val="000000" w:themeColor="text1"/>
        </w:rPr>
        <w:t xml:space="preserve">they </w:t>
      </w:r>
      <w:r w:rsidR="00546CB7" w:rsidRPr="00AA4CD3">
        <w:rPr>
          <w:rFonts w:asciiTheme="majorBidi" w:hAnsiTheme="majorBidi" w:cstheme="majorBidi"/>
          <w:color w:val="000000" w:themeColor="text1"/>
        </w:rPr>
        <w:t>pick</w:t>
      </w:r>
      <w:r w:rsidR="001435A4" w:rsidRPr="00AA4CD3">
        <w:rPr>
          <w:rFonts w:asciiTheme="majorBidi" w:hAnsiTheme="majorBidi" w:cstheme="majorBidi"/>
          <w:color w:val="000000" w:themeColor="text1"/>
        </w:rPr>
        <w:t xml:space="preserve"> the best candidate </w:t>
      </w:r>
      <w:r w:rsidR="00DE7689" w:rsidRPr="00AA4CD3">
        <w:rPr>
          <w:rFonts w:asciiTheme="majorBidi" w:hAnsiTheme="majorBidi" w:cstheme="majorBidi"/>
          <w:color w:val="000000" w:themeColor="text1"/>
        </w:rPr>
        <w:t>us</w:t>
      </w:r>
      <w:r w:rsidR="001435A4" w:rsidRPr="00AA4CD3">
        <w:rPr>
          <w:rFonts w:asciiTheme="majorBidi" w:hAnsiTheme="majorBidi" w:cstheme="majorBidi"/>
          <w:color w:val="000000" w:themeColor="text1"/>
        </w:rPr>
        <w:t xml:space="preserve">ing </w:t>
      </w:r>
      <w:r w:rsidR="00E65008">
        <w:rPr>
          <w:rFonts w:asciiTheme="majorBidi" w:hAnsiTheme="majorBidi" w:cstheme="majorBidi"/>
          <w:color w:val="000000" w:themeColor="text1"/>
        </w:rPr>
        <w:t>a</w:t>
      </w:r>
      <w:r w:rsidR="00E65008" w:rsidRPr="00AA4CD3">
        <w:rPr>
          <w:rFonts w:asciiTheme="majorBidi" w:hAnsiTheme="majorBidi" w:cstheme="majorBidi"/>
          <w:color w:val="000000" w:themeColor="text1"/>
        </w:rPr>
        <w:t xml:space="preserve"> </w:t>
      </w:r>
      <w:r w:rsidR="001435A4" w:rsidRPr="00AA4CD3">
        <w:rPr>
          <w:rFonts w:asciiTheme="majorBidi" w:hAnsiTheme="majorBidi" w:cstheme="majorBidi"/>
          <w:color w:val="000000" w:themeColor="text1"/>
        </w:rPr>
        <w:t xml:space="preserve">probabilistic framework. </w:t>
      </w:r>
      <w:r w:rsidR="001435A4" w:rsidRPr="00601154">
        <w:rPr>
          <w:rFonts w:asciiTheme="majorBidi" w:hAnsiTheme="majorBidi" w:cstheme="majorBidi"/>
          <w:color w:val="000000" w:themeColor="text1"/>
        </w:rPr>
        <w:t xml:space="preserve">The probabilistic framework </w:t>
      </w:r>
      <w:r w:rsidR="000B41FD" w:rsidRPr="00601154">
        <w:rPr>
          <w:rFonts w:asciiTheme="majorBidi" w:hAnsiTheme="majorBidi" w:cstheme="majorBidi"/>
          <w:color w:val="000000" w:themeColor="text1"/>
        </w:rPr>
        <w:t>considers</w:t>
      </w:r>
      <w:r w:rsidR="001435A4" w:rsidRPr="00601154">
        <w:rPr>
          <w:rFonts w:asciiTheme="majorBidi" w:hAnsiTheme="majorBidi" w:cstheme="majorBidi"/>
          <w:color w:val="000000" w:themeColor="text1"/>
        </w:rPr>
        <w:t xml:space="preserve"> </w:t>
      </w:r>
      <w:r w:rsidR="00DE7689" w:rsidRPr="00601154">
        <w:rPr>
          <w:rFonts w:asciiTheme="majorBidi" w:hAnsiTheme="majorBidi" w:cstheme="majorBidi"/>
          <w:color w:val="000000" w:themeColor="text1"/>
        </w:rPr>
        <w:t xml:space="preserve">the probability of the user </w:t>
      </w:r>
      <w:r w:rsidR="001435A4" w:rsidRPr="00601154">
        <w:rPr>
          <w:rFonts w:asciiTheme="majorBidi" w:hAnsiTheme="majorBidi" w:cstheme="majorBidi"/>
          <w:color w:val="000000" w:themeColor="text1"/>
        </w:rPr>
        <w:t xml:space="preserve">to </w:t>
      </w:r>
      <w:r w:rsidR="00DE7689" w:rsidRPr="00601154">
        <w:rPr>
          <w:rFonts w:asciiTheme="majorBidi" w:hAnsiTheme="majorBidi" w:cstheme="majorBidi"/>
          <w:color w:val="000000" w:themeColor="text1"/>
        </w:rPr>
        <w:t xml:space="preserve">accept a </w:t>
      </w:r>
      <w:r w:rsidR="00DE7689" w:rsidRPr="00AA4CD3">
        <w:rPr>
          <w:rFonts w:asciiTheme="majorBidi" w:hAnsiTheme="majorBidi" w:cstheme="majorBidi"/>
          <w:color w:val="000000" w:themeColor="text1"/>
        </w:rPr>
        <w:t xml:space="preserve">suggested </w:t>
      </w:r>
      <w:r w:rsidR="00DE7689" w:rsidRPr="00601154">
        <w:rPr>
          <w:rFonts w:asciiTheme="majorBidi" w:hAnsiTheme="majorBidi" w:cstheme="majorBidi"/>
          <w:color w:val="000000" w:themeColor="text1"/>
        </w:rPr>
        <w:t xml:space="preserve">relaxation, as well as </w:t>
      </w:r>
      <w:r w:rsidRPr="00601154">
        <w:rPr>
          <w:rFonts w:asciiTheme="majorBidi" w:hAnsiTheme="majorBidi" w:cstheme="majorBidi"/>
          <w:color w:val="000000" w:themeColor="text1"/>
        </w:rPr>
        <w:t xml:space="preserve">other </w:t>
      </w:r>
      <w:r w:rsidR="00DE7689" w:rsidRPr="00601154">
        <w:rPr>
          <w:rFonts w:asciiTheme="majorBidi" w:hAnsiTheme="majorBidi" w:cstheme="majorBidi"/>
          <w:color w:val="000000" w:themeColor="text1"/>
        </w:rPr>
        <w:t>optimization</w:t>
      </w:r>
      <w:r w:rsidRPr="00601154">
        <w:rPr>
          <w:rFonts w:asciiTheme="majorBidi" w:hAnsiTheme="majorBidi" w:cstheme="majorBidi"/>
          <w:color w:val="000000" w:themeColor="text1"/>
        </w:rPr>
        <w:t xml:space="preserve"> objectives, such as, minimizing the number of user interactions or returning relevant results</w:t>
      </w:r>
      <w:r w:rsidR="001435A4" w:rsidRPr="00601154">
        <w:rPr>
          <w:rFonts w:asciiTheme="majorBidi" w:hAnsiTheme="majorBidi" w:cstheme="majorBidi"/>
          <w:color w:val="000000" w:themeColor="text1"/>
        </w:rPr>
        <w:t xml:space="preserve">. </w:t>
      </w:r>
      <w:r w:rsidR="002114F1" w:rsidRPr="00601154">
        <w:rPr>
          <w:rFonts w:asciiTheme="majorBidi" w:hAnsiTheme="majorBidi" w:cstheme="majorBidi"/>
          <w:color w:val="FF0000"/>
        </w:rPr>
        <w:br/>
      </w:r>
      <w:r w:rsidR="001875C5" w:rsidRPr="00601154">
        <w:rPr>
          <w:rFonts w:asciiTheme="majorBidi" w:hAnsiTheme="majorBidi" w:cstheme="majorBidi"/>
        </w:rPr>
        <w:br/>
      </w:r>
      <w:r w:rsidR="004A4EC8" w:rsidRPr="00601154">
        <w:rPr>
          <w:rFonts w:asciiTheme="majorBidi" w:hAnsiTheme="majorBidi" w:cstheme="majorBidi"/>
        </w:rPr>
        <w:t>T</w:t>
      </w:r>
      <w:r w:rsidR="001435A4" w:rsidRPr="00601154">
        <w:rPr>
          <w:rFonts w:asciiTheme="majorBidi" w:hAnsiTheme="majorBidi" w:cstheme="majorBidi"/>
        </w:rPr>
        <w:t xml:space="preserve">ools that solve the “empty answer problem” can be useful, </w:t>
      </w:r>
      <w:r w:rsidR="00661C0A" w:rsidRPr="00601154">
        <w:rPr>
          <w:rFonts w:asciiTheme="majorBidi" w:hAnsiTheme="majorBidi" w:cstheme="majorBidi"/>
        </w:rPr>
        <w:t>but</w:t>
      </w:r>
      <w:r w:rsidR="004A4EC8" w:rsidRPr="00601154">
        <w:rPr>
          <w:rFonts w:asciiTheme="majorBidi" w:hAnsiTheme="majorBidi" w:cstheme="majorBidi"/>
        </w:rPr>
        <w:t xml:space="preserve"> </w:t>
      </w:r>
      <w:r w:rsidR="001435A4" w:rsidRPr="00601154">
        <w:rPr>
          <w:rFonts w:asciiTheme="majorBidi" w:hAnsiTheme="majorBidi" w:cstheme="majorBidi"/>
        </w:rPr>
        <w:t xml:space="preserve">they </w:t>
      </w:r>
      <w:r w:rsidR="004A4EC8" w:rsidRPr="00601154">
        <w:rPr>
          <w:rFonts w:asciiTheme="majorBidi" w:hAnsiTheme="majorBidi" w:cstheme="majorBidi"/>
        </w:rPr>
        <w:t xml:space="preserve">come with </w:t>
      </w:r>
      <w:r w:rsidR="001435A4" w:rsidRPr="00601154">
        <w:rPr>
          <w:rFonts w:asciiTheme="majorBidi" w:hAnsiTheme="majorBidi" w:cstheme="majorBidi"/>
        </w:rPr>
        <w:t xml:space="preserve">substantial problems that make them less appealing. </w:t>
      </w:r>
    </w:p>
    <w:p w14:paraId="42D33847" w14:textId="77777777" w:rsidR="001435A4" w:rsidRPr="00601154" w:rsidRDefault="00F93E47" w:rsidP="009007B9">
      <w:pPr>
        <w:pStyle w:val="NormalWeb"/>
        <w:numPr>
          <w:ilvl w:val="0"/>
          <w:numId w:val="38"/>
        </w:numPr>
        <w:spacing w:before="0" w:beforeAutospacing="0" w:after="0" w:afterAutospacing="0" w:line="360" w:lineRule="auto"/>
        <w:rPr>
          <w:rFonts w:asciiTheme="majorBidi" w:hAnsiTheme="majorBidi" w:cstheme="majorBidi"/>
        </w:rPr>
      </w:pPr>
      <w:r w:rsidRPr="00601154">
        <w:rPr>
          <w:rFonts w:asciiTheme="majorBidi" w:hAnsiTheme="majorBidi" w:cstheme="majorBidi"/>
        </w:rPr>
        <w:t>The modified query might not reflect</w:t>
      </w:r>
      <w:r w:rsidR="003E3A49" w:rsidRPr="00601154">
        <w:rPr>
          <w:rFonts w:asciiTheme="majorBidi" w:hAnsiTheme="majorBidi" w:cstheme="majorBidi"/>
        </w:rPr>
        <w:t xml:space="preserve"> the user’s intention</w:t>
      </w:r>
      <w:r w:rsidRPr="00601154">
        <w:rPr>
          <w:rFonts w:asciiTheme="majorBidi" w:hAnsiTheme="majorBidi" w:cstheme="majorBidi"/>
        </w:rPr>
        <w:t xml:space="preserve"> anymore</w:t>
      </w:r>
      <w:r w:rsidR="002E2605" w:rsidRPr="00601154">
        <w:rPr>
          <w:rFonts w:asciiTheme="majorBidi" w:hAnsiTheme="majorBidi" w:cstheme="majorBidi"/>
        </w:rPr>
        <w:t>.</w:t>
      </w:r>
      <w:r w:rsidRPr="00601154">
        <w:rPr>
          <w:rFonts w:asciiTheme="majorBidi" w:hAnsiTheme="majorBidi" w:cstheme="majorBidi"/>
        </w:rPr>
        <w:t xml:space="preserve"> </w:t>
      </w:r>
    </w:p>
    <w:p w14:paraId="5295B738" w14:textId="5FD54108" w:rsidR="003E3A49" w:rsidRPr="00601154" w:rsidRDefault="001435A4" w:rsidP="009007B9">
      <w:pPr>
        <w:pStyle w:val="NormalWeb"/>
        <w:numPr>
          <w:ilvl w:val="0"/>
          <w:numId w:val="38"/>
        </w:numPr>
        <w:spacing w:before="0" w:beforeAutospacing="0" w:after="0" w:afterAutospacing="0" w:line="360" w:lineRule="auto"/>
        <w:rPr>
          <w:rFonts w:asciiTheme="majorBidi" w:hAnsiTheme="majorBidi" w:cstheme="majorBidi"/>
        </w:rPr>
      </w:pPr>
      <w:r w:rsidRPr="00601154">
        <w:rPr>
          <w:rFonts w:asciiTheme="majorBidi" w:hAnsiTheme="majorBidi" w:cstheme="majorBidi"/>
        </w:rPr>
        <w:lastRenderedPageBreak/>
        <w:t>T</w:t>
      </w:r>
      <w:r w:rsidR="003E3A49" w:rsidRPr="00601154">
        <w:rPr>
          <w:rFonts w:asciiTheme="majorBidi" w:hAnsiTheme="majorBidi" w:cstheme="majorBidi"/>
        </w:rPr>
        <w:t xml:space="preserve">he </w:t>
      </w:r>
      <w:r w:rsidR="002E2605" w:rsidRPr="00601154">
        <w:rPr>
          <w:rFonts w:asciiTheme="majorBidi" w:hAnsiTheme="majorBidi" w:cstheme="majorBidi"/>
        </w:rPr>
        <w:t>“</w:t>
      </w:r>
      <w:r w:rsidR="003E3A49" w:rsidRPr="00601154">
        <w:rPr>
          <w:rFonts w:asciiTheme="majorBidi" w:hAnsiTheme="majorBidi" w:cstheme="majorBidi"/>
        </w:rPr>
        <w:t>empty answer problem</w:t>
      </w:r>
      <w:r w:rsidR="00F93E47" w:rsidRPr="00601154">
        <w:rPr>
          <w:rFonts w:asciiTheme="majorBidi" w:hAnsiTheme="majorBidi" w:cstheme="majorBidi"/>
        </w:rPr>
        <w:t>”</w:t>
      </w:r>
      <w:r w:rsidR="003E3A49" w:rsidRPr="00601154">
        <w:rPr>
          <w:rFonts w:asciiTheme="majorBidi" w:hAnsiTheme="majorBidi" w:cstheme="majorBidi"/>
        </w:rPr>
        <w:t xml:space="preserve"> is only a fraction of the errors that </w:t>
      </w:r>
      <w:r w:rsidR="004A4EC8" w:rsidRPr="00601154">
        <w:rPr>
          <w:rFonts w:asciiTheme="majorBidi" w:hAnsiTheme="majorBidi" w:cstheme="majorBidi"/>
        </w:rPr>
        <w:t xml:space="preserve">a </w:t>
      </w:r>
      <w:r w:rsidR="003E3A49" w:rsidRPr="00601154">
        <w:rPr>
          <w:rFonts w:asciiTheme="majorBidi" w:hAnsiTheme="majorBidi" w:cstheme="majorBidi"/>
        </w:rPr>
        <w:t>user encounter.</w:t>
      </w:r>
    </w:p>
    <w:p w14:paraId="6A9DB159" w14:textId="404427A6" w:rsidR="00736EEB" w:rsidRPr="00601154" w:rsidRDefault="00E87795" w:rsidP="00E87795">
      <w:pPr>
        <w:pStyle w:val="NormalWeb"/>
        <w:numPr>
          <w:ilvl w:val="0"/>
          <w:numId w:val="38"/>
        </w:numPr>
        <w:spacing w:before="0" w:beforeAutospacing="0" w:after="0" w:afterAutospacing="0" w:line="360" w:lineRule="auto"/>
        <w:rPr>
          <w:rFonts w:asciiTheme="majorBidi" w:hAnsiTheme="majorBidi" w:cstheme="majorBidi"/>
        </w:rPr>
      </w:pPr>
      <w:r>
        <w:rPr>
          <w:rFonts w:asciiTheme="majorBidi" w:hAnsiTheme="majorBidi" w:cstheme="majorBidi"/>
        </w:rPr>
        <w:t>The method r</w:t>
      </w:r>
      <w:r w:rsidR="00736EEB" w:rsidRPr="00601154">
        <w:rPr>
          <w:rFonts w:asciiTheme="majorBidi" w:hAnsiTheme="majorBidi" w:cstheme="majorBidi"/>
        </w:rPr>
        <w:t>equire</w:t>
      </w:r>
      <w:r>
        <w:rPr>
          <w:rFonts w:asciiTheme="majorBidi" w:hAnsiTheme="majorBidi" w:cstheme="majorBidi"/>
        </w:rPr>
        <w:t>s</w:t>
      </w:r>
      <w:r w:rsidR="00736EEB" w:rsidRPr="00601154">
        <w:rPr>
          <w:rFonts w:asciiTheme="majorBidi" w:hAnsiTheme="majorBidi" w:cstheme="majorBidi"/>
        </w:rPr>
        <w:t xml:space="preserve"> query execution.</w:t>
      </w:r>
    </w:p>
    <w:p w14:paraId="512FA435" w14:textId="11CBB730" w:rsidR="002114F1" w:rsidRPr="00601154" w:rsidRDefault="00661C0A" w:rsidP="00E87795">
      <w:pPr>
        <w:spacing w:line="360" w:lineRule="auto"/>
        <w:rPr>
          <w:rFonts w:asciiTheme="majorBidi" w:hAnsiTheme="majorBidi" w:cstheme="majorBidi"/>
          <w:color w:val="000000" w:themeColor="text1"/>
        </w:rPr>
      </w:pPr>
      <w:r w:rsidRPr="00601154">
        <w:rPr>
          <w:rFonts w:asciiTheme="majorBidi" w:hAnsiTheme="majorBidi" w:cstheme="majorBidi"/>
          <w:color w:val="FF0000"/>
          <w:szCs w:val="22"/>
        </w:rPr>
        <w:br/>
      </w:r>
      <w:r w:rsidRPr="00601154">
        <w:rPr>
          <w:rFonts w:asciiTheme="majorBidi" w:eastAsiaTheme="majorEastAsia" w:hAnsiTheme="majorBidi" w:cstheme="majorBidi"/>
          <w:color w:val="2F5496" w:themeColor="accent1" w:themeShade="BF"/>
          <w:sz w:val="22"/>
          <w:szCs w:val="22"/>
          <w:rtl/>
        </w:rPr>
        <w:t>2</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szCs w:val="22"/>
          <w:rtl/>
        </w:rPr>
        <w:t>3</w:t>
      </w:r>
      <w:r w:rsidRPr="00601154">
        <w:rPr>
          <w:rFonts w:asciiTheme="majorBidi" w:eastAsiaTheme="majorEastAsia" w:hAnsiTheme="majorBidi" w:cstheme="majorBidi"/>
          <w:color w:val="2F5496" w:themeColor="accent1" w:themeShade="BF"/>
          <w:sz w:val="22"/>
          <w:szCs w:val="22"/>
        </w:rPr>
        <w:t>.3 The Why and Why Not Problem</w:t>
      </w:r>
      <w:r w:rsidRPr="00601154">
        <w:rPr>
          <w:rFonts w:asciiTheme="majorBidi" w:eastAsiaTheme="majorEastAsia" w:hAnsiTheme="majorBidi" w:cstheme="majorBidi"/>
          <w:color w:val="2F5496" w:themeColor="accent1" w:themeShade="BF"/>
          <w:sz w:val="22"/>
          <w:szCs w:val="22"/>
        </w:rPr>
        <w:br/>
      </w:r>
      <w:r w:rsidR="001435A4" w:rsidRPr="00601154">
        <w:rPr>
          <w:rFonts w:asciiTheme="majorBidi" w:hAnsiTheme="majorBidi" w:cstheme="majorBidi"/>
          <w:color w:val="FF0000"/>
          <w:szCs w:val="22"/>
        </w:rPr>
        <w:br/>
      </w:r>
      <w:r w:rsidR="001435A4" w:rsidRPr="00601154">
        <w:rPr>
          <w:rFonts w:asciiTheme="majorBidi" w:hAnsiTheme="majorBidi" w:cstheme="majorBidi"/>
        </w:rPr>
        <w:t>The papers</w:t>
      </w:r>
      <w:r w:rsidR="001435A4" w:rsidRPr="00601154">
        <w:rPr>
          <w:rFonts w:asciiTheme="majorBidi" w:hAnsiTheme="majorBidi" w:cstheme="majorBidi"/>
          <w:color w:val="000000" w:themeColor="text1"/>
        </w:rPr>
        <w:t xml:space="preserve"> that tackle the “</w:t>
      </w:r>
      <w:r w:rsidR="00BD7826" w:rsidRPr="00601154">
        <w:rPr>
          <w:rFonts w:asciiTheme="majorBidi" w:hAnsiTheme="majorBidi" w:cstheme="majorBidi"/>
        </w:rPr>
        <w:t>why and why not</w:t>
      </w:r>
      <w:r w:rsidR="00F93E47" w:rsidRPr="00601154">
        <w:rPr>
          <w:rFonts w:asciiTheme="majorBidi" w:hAnsiTheme="majorBidi" w:cstheme="majorBidi"/>
        </w:rPr>
        <w:t xml:space="preserve"> problem</w:t>
      </w:r>
      <w:r w:rsidR="00BD7826" w:rsidRPr="00601154">
        <w:rPr>
          <w:rFonts w:asciiTheme="majorBidi" w:hAnsiTheme="majorBidi" w:cstheme="majorBidi"/>
        </w:rPr>
        <w:t>”</w:t>
      </w:r>
      <w:r w:rsidR="001435A4" w:rsidRPr="00601154">
        <w:rPr>
          <w:rFonts w:asciiTheme="majorBidi" w:hAnsiTheme="majorBidi" w:cstheme="majorBidi"/>
        </w:rPr>
        <w:t xml:space="preserve"> focus on u</w:t>
      </w:r>
      <w:r w:rsidR="00F93E47" w:rsidRPr="00601154">
        <w:rPr>
          <w:rFonts w:asciiTheme="majorBidi" w:hAnsiTheme="majorBidi" w:cstheme="majorBidi"/>
        </w:rPr>
        <w:t>nderstand</w:t>
      </w:r>
      <w:r w:rsidR="00D90DA9" w:rsidRPr="00601154">
        <w:rPr>
          <w:rFonts w:asciiTheme="majorBidi" w:hAnsiTheme="majorBidi" w:cstheme="majorBidi"/>
        </w:rPr>
        <w:t>ing</w:t>
      </w:r>
      <w:r w:rsidR="00F93E47" w:rsidRPr="00601154">
        <w:rPr>
          <w:rFonts w:asciiTheme="majorBidi" w:hAnsiTheme="majorBidi" w:cstheme="majorBidi"/>
        </w:rPr>
        <w:t xml:space="preserve"> </w:t>
      </w:r>
      <w:r w:rsidR="00736EEB" w:rsidRPr="00601154">
        <w:rPr>
          <w:rFonts w:asciiTheme="majorBidi" w:hAnsiTheme="majorBidi" w:cstheme="majorBidi"/>
        </w:rPr>
        <w:t>the cause</w:t>
      </w:r>
      <w:r w:rsidR="009160B4">
        <w:rPr>
          <w:rFonts w:asciiTheme="majorBidi" w:hAnsiTheme="majorBidi" w:cstheme="majorBidi"/>
        </w:rPr>
        <w:t xml:space="preserve"> for</w:t>
      </w:r>
      <w:r w:rsidR="00736EEB" w:rsidRPr="00601154">
        <w:rPr>
          <w:rFonts w:asciiTheme="majorBidi" w:hAnsiTheme="majorBidi" w:cstheme="majorBidi"/>
        </w:rPr>
        <w:t xml:space="preserve"> </w:t>
      </w:r>
      <w:r w:rsidR="00E87795">
        <w:rPr>
          <w:rFonts w:asciiTheme="majorBidi" w:hAnsiTheme="majorBidi" w:cstheme="majorBidi"/>
        </w:rPr>
        <w:t xml:space="preserve">the </w:t>
      </w:r>
      <w:r w:rsidR="00736EEB" w:rsidRPr="00601154">
        <w:rPr>
          <w:rFonts w:asciiTheme="majorBidi" w:hAnsiTheme="majorBidi" w:cstheme="majorBidi"/>
        </w:rPr>
        <w:t xml:space="preserve">results to </w:t>
      </w:r>
      <w:r w:rsidR="00F93E47" w:rsidRPr="00601154">
        <w:rPr>
          <w:rFonts w:asciiTheme="majorBidi" w:hAnsiTheme="majorBidi" w:cstheme="majorBidi"/>
        </w:rPr>
        <w:t>appear</w:t>
      </w:r>
      <w:r w:rsidR="00BD7826" w:rsidRPr="00601154">
        <w:rPr>
          <w:rFonts w:asciiTheme="majorBidi" w:hAnsiTheme="majorBidi" w:cstheme="majorBidi"/>
        </w:rPr>
        <w:t xml:space="preserve"> </w:t>
      </w:r>
      <w:r w:rsidR="00736EEB" w:rsidRPr="00601154">
        <w:rPr>
          <w:rFonts w:asciiTheme="majorBidi" w:hAnsiTheme="majorBidi" w:cstheme="majorBidi"/>
        </w:rPr>
        <w:t xml:space="preserve">or be missing </w:t>
      </w:r>
      <w:r w:rsidR="00E87795">
        <w:rPr>
          <w:rFonts w:asciiTheme="majorBidi" w:hAnsiTheme="majorBidi" w:cstheme="majorBidi"/>
        </w:rPr>
        <w:t>from</w:t>
      </w:r>
      <w:r w:rsidR="00E87795" w:rsidRPr="00601154">
        <w:rPr>
          <w:rFonts w:asciiTheme="majorBidi" w:hAnsiTheme="majorBidi" w:cstheme="majorBidi"/>
        </w:rPr>
        <w:t xml:space="preserve"> </w:t>
      </w:r>
      <w:r w:rsidR="009160B4">
        <w:rPr>
          <w:rFonts w:asciiTheme="majorBidi" w:hAnsiTheme="majorBidi" w:cstheme="majorBidi"/>
        </w:rPr>
        <w:t xml:space="preserve">a </w:t>
      </w:r>
      <w:r w:rsidR="00736EEB" w:rsidRPr="00601154">
        <w:rPr>
          <w:rFonts w:asciiTheme="majorBidi" w:hAnsiTheme="majorBidi" w:cstheme="majorBidi"/>
        </w:rPr>
        <w:t xml:space="preserve">query </w:t>
      </w:r>
      <w:r w:rsidR="00DE7689" w:rsidRPr="00601154">
        <w:rPr>
          <w:rFonts w:asciiTheme="majorBidi" w:hAnsiTheme="majorBidi" w:cstheme="majorBidi"/>
        </w:rPr>
        <w:t>result</w:t>
      </w:r>
      <w:r w:rsidR="003E3A49" w:rsidRPr="00601154">
        <w:rPr>
          <w:rFonts w:asciiTheme="majorBidi" w:hAnsiTheme="majorBidi" w:cstheme="majorBidi"/>
        </w:rPr>
        <w:t xml:space="preserve">. </w:t>
      </w:r>
      <w:r w:rsidR="002114F1" w:rsidRPr="00601154">
        <w:rPr>
          <w:rFonts w:asciiTheme="majorBidi" w:hAnsiTheme="majorBidi" w:cstheme="majorBidi"/>
          <w:color w:val="000000" w:themeColor="text1"/>
        </w:rPr>
        <w:t xml:space="preserve">For example, if </w:t>
      </w:r>
      <w:r w:rsidR="00E87795">
        <w:rPr>
          <w:rFonts w:asciiTheme="majorBidi" w:hAnsiTheme="majorBidi" w:cstheme="majorBidi"/>
          <w:color w:val="000000" w:themeColor="text1"/>
        </w:rPr>
        <w:t>we</w:t>
      </w:r>
      <w:r w:rsidR="00E87795" w:rsidRPr="00601154">
        <w:rPr>
          <w:rFonts w:asciiTheme="majorBidi" w:hAnsiTheme="majorBidi" w:cstheme="majorBidi"/>
          <w:color w:val="000000" w:themeColor="text1"/>
        </w:rPr>
        <w:t xml:space="preserve"> </w:t>
      </w:r>
      <w:r w:rsidR="002114F1" w:rsidRPr="00601154">
        <w:rPr>
          <w:rFonts w:asciiTheme="majorBidi" w:hAnsiTheme="majorBidi" w:cstheme="majorBidi"/>
          <w:color w:val="000000" w:themeColor="text1"/>
        </w:rPr>
        <w:t xml:space="preserve">have a specific account and </w:t>
      </w:r>
      <w:r w:rsidR="00E87795">
        <w:rPr>
          <w:rFonts w:asciiTheme="majorBidi" w:hAnsiTheme="majorBidi" w:cstheme="majorBidi"/>
          <w:color w:val="000000" w:themeColor="text1"/>
        </w:rPr>
        <w:t xml:space="preserve">we </w:t>
      </w:r>
      <w:r w:rsidR="002114F1" w:rsidRPr="00601154">
        <w:rPr>
          <w:rFonts w:asciiTheme="majorBidi" w:hAnsiTheme="majorBidi" w:cstheme="majorBidi"/>
          <w:color w:val="000000" w:themeColor="text1"/>
        </w:rPr>
        <w:t xml:space="preserve">expect it to be part of the query result </w:t>
      </w:r>
      <w:r w:rsidR="00E65008">
        <w:rPr>
          <w:rFonts w:asciiTheme="majorBidi" w:hAnsiTheme="majorBidi" w:cstheme="majorBidi"/>
          <w:color w:val="000000" w:themeColor="text1"/>
        </w:rPr>
        <w:t xml:space="preserve">set </w:t>
      </w:r>
      <w:r w:rsidR="002114F1" w:rsidRPr="00601154">
        <w:rPr>
          <w:rFonts w:asciiTheme="majorBidi" w:hAnsiTheme="majorBidi" w:cstheme="majorBidi"/>
          <w:color w:val="000000" w:themeColor="text1"/>
        </w:rPr>
        <w:t xml:space="preserve">and it isn’t, these tools will show us where the record was </w:t>
      </w:r>
      <w:proofErr w:type="spellStart"/>
      <w:r w:rsidR="002114F1" w:rsidRPr="00601154">
        <w:rPr>
          <w:rFonts w:asciiTheme="majorBidi" w:hAnsiTheme="majorBidi" w:cstheme="majorBidi"/>
          <w:color w:val="000000" w:themeColor="text1"/>
        </w:rPr>
        <w:t>prone</w:t>
      </w:r>
      <w:r w:rsidR="00546A9D">
        <w:rPr>
          <w:rFonts w:asciiTheme="majorBidi" w:hAnsiTheme="majorBidi" w:cstheme="majorBidi"/>
          <w:color w:val="000000" w:themeColor="text1"/>
        </w:rPr>
        <w:t>d</w:t>
      </w:r>
      <w:proofErr w:type="spellEnd"/>
      <w:r w:rsidR="002114F1" w:rsidRPr="00601154">
        <w:rPr>
          <w:rFonts w:asciiTheme="majorBidi" w:hAnsiTheme="majorBidi" w:cstheme="majorBidi"/>
          <w:color w:val="000000" w:themeColor="text1"/>
        </w:rPr>
        <w:t>.</w:t>
      </w:r>
      <w:r w:rsidR="00601154">
        <w:rPr>
          <w:rFonts w:asciiTheme="majorBidi" w:hAnsiTheme="majorBidi" w:cstheme="majorBidi"/>
          <w:color w:val="000000" w:themeColor="text1"/>
        </w:rPr>
        <w:br/>
      </w:r>
    </w:p>
    <w:p w14:paraId="45813B69" w14:textId="4833D31E" w:rsidR="00736EEB" w:rsidRPr="00601154" w:rsidRDefault="00DE7689" w:rsidP="00B739F1">
      <w:pPr>
        <w:spacing w:line="360" w:lineRule="auto"/>
        <w:rPr>
          <w:rFonts w:asciiTheme="majorBidi" w:hAnsiTheme="majorBidi" w:cstheme="majorBidi"/>
        </w:rPr>
      </w:pPr>
      <w:r w:rsidRPr="00601154">
        <w:rPr>
          <w:rFonts w:asciiTheme="majorBidi" w:hAnsiTheme="majorBidi" w:cstheme="majorBidi"/>
        </w:rPr>
        <w:t xml:space="preserve">Ned Explain </w:t>
      </w:r>
      <w:r w:rsidR="00F93E47" w:rsidRPr="00601154">
        <w:rPr>
          <w:rFonts w:asciiTheme="majorBidi" w:hAnsiTheme="majorBidi" w:cstheme="majorBidi"/>
        </w:rPr>
        <w:t>[</w:t>
      </w:r>
      <w:r w:rsidR="00A82839" w:rsidRPr="00601154">
        <w:rPr>
          <w:rFonts w:asciiTheme="majorBidi" w:hAnsiTheme="majorBidi" w:cstheme="majorBidi"/>
        </w:rPr>
        <w:t>6</w:t>
      </w:r>
      <w:r w:rsidR="00F93E47" w:rsidRPr="00601154">
        <w:rPr>
          <w:rFonts w:asciiTheme="majorBidi" w:hAnsiTheme="majorBidi" w:cstheme="majorBidi"/>
        </w:rPr>
        <w:t>]</w:t>
      </w:r>
      <w:r w:rsidRPr="00601154">
        <w:rPr>
          <w:rFonts w:asciiTheme="majorBidi" w:hAnsiTheme="majorBidi" w:cstheme="majorBidi"/>
        </w:rPr>
        <w:t xml:space="preserve"> </w:t>
      </w:r>
      <w:r w:rsidR="00736EEB" w:rsidRPr="00601154">
        <w:rPr>
          <w:rFonts w:asciiTheme="majorBidi" w:hAnsiTheme="majorBidi" w:cstheme="majorBidi"/>
        </w:rPr>
        <w:t>solve</w:t>
      </w:r>
      <w:r w:rsidR="004A4EC8" w:rsidRPr="00601154">
        <w:rPr>
          <w:rFonts w:asciiTheme="majorBidi" w:hAnsiTheme="majorBidi" w:cstheme="majorBidi"/>
        </w:rPr>
        <w:t>s</w:t>
      </w:r>
      <w:r w:rsidR="00736EEB" w:rsidRPr="00601154">
        <w:rPr>
          <w:rFonts w:asciiTheme="majorBidi" w:hAnsiTheme="majorBidi" w:cstheme="majorBidi"/>
        </w:rPr>
        <w:t xml:space="preserve"> </w:t>
      </w:r>
      <w:r w:rsidR="00F35D76" w:rsidRPr="00601154">
        <w:rPr>
          <w:rFonts w:asciiTheme="majorBidi" w:hAnsiTheme="majorBidi" w:cstheme="majorBidi"/>
        </w:rPr>
        <w:t xml:space="preserve">the “why not” problem by </w:t>
      </w:r>
      <w:r w:rsidR="00736EEB" w:rsidRPr="00601154">
        <w:rPr>
          <w:rFonts w:asciiTheme="majorBidi" w:hAnsiTheme="majorBidi" w:cstheme="majorBidi"/>
        </w:rPr>
        <w:t xml:space="preserve">iterating the sub-expressions and check whether a specific value exists or not in that sub-expression. When we know in which sub-expression an entry exists or not, we can pinpoint </w:t>
      </w:r>
      <w:r w:rsidR="00F35D76" w:rsidRPr="00601154">
        <w:rPr>
          <w:rFonts w:asciiTheme="majorBidi" w:hAnsiTheme="majorBidi" w:cstheme="majorBidi"/>
        </w:rPr>
        <w:t xml:space="preserve">the </w:t>
      </w:r>
      <w:r w:rsidR="00736EEB" w:rsidRPr="00601154">
        <w:rPr>
          <w:rFonts w:asciiTheme="majorBidi" w:hAnsiTheme="majorBidi" w:cstheme="majorBidi"/>
        </w:rPr>
        <w:t>earliest sub-expression that miss</w:t>
      </w:r>
      <w:r w:rsidR="004A4EC8" w:rsidRPr="00601154">
        <w:rPr>
          <w:rFonts w:asciiTheme="majorBidi" w:hAnsiTheme="majorBidi" w:cstheme="majorBidi"/>
        </w:rPr>
        <w:t>es</w:t>
      </w:r>
      <w:r w:rsidR="00736EEB" w:rsidRPr="00601154">
        <w:rPr>
          <w:rFonts w:asciiTheme="majorBidi" w:hAnsiTheme="majorBidi" w:cstheme="majorBidi"/>
        </w:rPr>
        <w:t xml:space="preserve"> the expected entry</w:t>
      </w:r>
      <w:r w:rsidR="00F35D76" w:rsidRPr="00601154">
        <w:rPr>
          <w:rFonts w:asciiTheme="majorBidi" w:hAnsiTheme="majorBidi" w:cstheme="majorBidi"/>
        </w:rPr>
        <w:t xml:space="preserve">. </w:t>
      </w:r>
    </w:p>
    <w:p w14:paraId="23930144" w14:textId="77777777" w:rsidR="00661C0A" w:rsidRPr="00601154" w:rsidRDefault="00661C0A" w:rsidP="00B739F1">
      <w:pPr>
        <w:spacing w:line="360" w:lineRule="auto"/>
        <w:rPr>
          <w:rFonts w:asciiTheme="majorBidi" w:hAnsiTheme="majorBidi" w:cstheme="majorBidi"/>
          <w:lang w:val="en-GB"/>
        </w:rPr>
      </w:pPr>
    </w:p>
    <w:p w14:paraId="186AE6EA" w14:textId="09947611" w:rsidR="00736EEB" w:rsidRPr="00601154" w:rsidRDefault="004A4EC8" w:rsidP="00736EEB">
      <w:pPr>
        <w:pStyle w:val="NormalWeb"/>
        <w:spacing w:before="0" w:beforeAutospacing="0" w:after="0" w:afterAutospacing="0" w:line="360" w:lineRule="auto"/>
        <w:rPr>
          <w:rFonts w:asciiTheme="majorBidi" w:hAnsiTheme="majorBidi" w:cstheme="majorBidi"/>
        </w:rPr>
      </w:pPr>
      <w:r w:rsidRPr="00601154">
        <w:rPr>
          <w:rFonts w:asciiTheme="majorBidi" w:hAnsiTheme="majorBidi" w:cstheme="majorBidi"/>
        </w:rPr>
        <w:t>T</w:t>
      </w:r>
      <w:r w:rsidR="00736EEB" w:rsidRPr="00601154">
        <w:rPr>
          <w:rFonts w:asciiTheme="majorBidi" w:hAnsiTheme="majorBidi" w:cstheme="majorBidi"/>
        </w:rPr>
        <w:t>ools that solve the “why and why not problem” can be useful,</w:t>
      </w:r>
      <w:r w:rsidRPr="00601154">
        <w:rPr>
          <w:rFonts w:asciiTheme="majorBidi" w:hAnsiTheme="majorBidi" w:cstheme="majorBidi"/>
        </w:rPr>
        <w:t xml:space="preserve"> </w:t>
      </w:r>
      <w:r w:rsidR="007E2255" w:rsidRPr="00601154">
        <w:rPr>
          <w:rFonts w:asciiTheme="majorBidi" w:hAnsiTheme="majorBidi" w:cstheme="majorBidi"/>
        </w:rPr>
        <w:t>but</w:t>
      </w:r>
      <w:r w:rsidRPr="00601154">
        <w:rPr>
          <w:rFonts w:asciiTheme="majorBidi" w:hAnsiTheme="majorBidi" w:cstheme="majorBidi"/>
        </w:rPr>
        <w:t xml:space="preserve"> they come with </w:t>
      </w:r>
      <w:r w:rsidR="00736EEB" w:rsidRPr="00601154">
        <w:rPr>
          <w:rFonts w:asciiTheme="majorBidi" w:hAnsiTheme="majorBidi" w:cstheme="majorBidi"/>
        </w:rPr>
        <w:t xml:space="preserve">substantial problems that make them less appealing. </w:t>
      </w:r>
    </w:p>
    <w:p w14:paraId="58295362" w14:textId="2A63893A" w:rsidR="00736EEB" w:rsidRPr="00601154" w:rsidRDefault="00736EEB" w:rsidP="009007B9">
      <w:pPr>
        <w:pStyle w:val="NormalWeb"/>
        <w:numPr>
          <w:ilvl w:val="0"/>
          <w:numId w:val="38"/>
        </w:numPr>
        <w:spacing w:before="0" w:beforeAutospacing="0" w:after="0" w:afterAutospacing="0" w:line="360" w:lineRule="auto"/>
        <w:rPr>
          <w:rFonts w:asciiTheme="majorBidi" w:hAnsiTheme="majorBidi" w:cstheme="majorBidi"/>
        </w:rPr>
      </w:pPr>
      <w:r w:rsidRPr="00601154">
        <w:rPr>
          <w:rFonts w:asciiTheme="majorBidi" w:hAnsiTheme="majorBidi" w:cstheme="majorBidi"/>
        </w:rPr>
        <w:t>Not trivial to know you have an issue in advance.</w:t>
      </w:r>
    </w:p>
    <w:p w14:paraId="4470AF2B" w14:textId="6718E622" w:rsidR="00736EEB" w:rsidRPr="00601154" w:rsidRDefault="00736EEB" w:rsidP="009007B9">
      <w:pPr>
        <w:pStyle w:val="NormalWeb"/>
        <w:numPr>
          <w:ilvl w:val="0"/>
          <w:numId w:val="38"/>
        </w:numPr>
        <w:spacing w:before="0" w:beforeAutospacing="0" w:after="0" w:afterAutospacing="0" w:line="360" w:lineRule="auto"/>
        <w:rPr>
          <w:rFonts w:asciiTheme="majorBidi" w:hAnsiTheme="majorBidi" w:cstheme="majorBidi"/>
        </w:rPr>
      </w:pPr>
      <w:r w:rsidRPr="00601154">
        <w:rPr>
          <w:rFonts w:asciiTheme="majorBidi" w:hAnsiTheme="majorBidi" w:cstheme="majorBidi"/>
        </w:rPr>
        <w:t>The “why and why not problem” is only a fraction of the errors that</w:t>
      </w:r>
      <w:r w:rsidR="0062352F" w:rsidRPr="00601154">
        <w:rPr>
          <w:rFonts w:asciiTheme="majorBidi" w:hAnsiTheme="majorBidi" w:cstheme="majorBidi"/>
        </w:rPr>
        <w:t xml:space="preserve"> the</w:t>
      </w:r>
      <w:r w:rsidRPr="00601154">
        <w:rPr>
          <w:rFonts w:asciiTheme="majorBidi" w:hAnsiTheme="majorBidi" w:cstheme="majorBidi"/>
        </w:rPr>
        <w:t xml:space="preserve"> user encounter.</w:t>
      </w:r>
    </w:p>
    <w:p w14:paraId="75E6D100" w14:textId="3694D824" w:rsidR="00736EEB" w:rsidRPr="00601154" w:rsidRDefault="00736EEB" w:rsidP="009007B9">
      <w:pPr>
        <w:pStyle w:val="NormalWeb"/>
        <w:numPr>
          <w:ilvl w:val="0"/>
          <w:numId w:val="38"/>
        </w:numPr>
        <w:spacing w:before="0" w:beforeAutospacing="0" w:after="0" w:afterAutospacing="0" w:line="360" w:lineRule="auto"/>
        <w:rPr>
          <w:rFonts w:asciiTheme="majorBidi" w:hAnsiTheme="majorBidi" w:cstheme="majorBidi"/>
        </w:rPr>
      </w:pPr>
      <w:r w:rsidRPr="00601154">
        <w:rPr>
          <w:rFonts w:asciiTheme="majorBidi" w:hAnsiTheme="majorBidi" w:cstheme="majorBidi"/>
        </w:rPr>
        <w:t>These systems tend to be complex and hard to maintain.</w:t>
      </w:r>
    </w:p>
    <w:p w14:paraId="72844B7A" w14:textId="62E7553E" w:rsidR="001F6C5A" w:rsidRPr="00601154" w:rsidRDefault="00E87795" w:rsidP="00E87795">
      <w:pPr>
        <w:pStyle w:val="NormalWeb"/>
        <w:numPr>
          <w:ilvl w:val="0"/>
          <w:numId w:val="38"/>
        </w:numPr>
        <w:spacing w:before="0" w:beforeAutospacing="0" w:after="0" w:afterAutospacing="0" w:line="360" w:lineRule="auto"/>
        <w:rPr>
          <w:rFonts w:asciiTheme="majorBidi" w:hAnsiTheme="majorBidi" w:cstheme="majorBidi"/>
        </w:rPr>
      </w:pPr>
      <w:r>
        <w:rPr>
          <w:rFonts w:asciiTheme="majorBidi" w:hAnsiTheme="majorBidi" w:cstheme="majorBidi"/>
        </w:rPr>
        <w:t>The method r</w:t>
      </w:r>
      <w:r w:rsidR="00736EEB" w:rsidRPr="00601154">
        <w:rPr>
          <w:rFonts w:asciiTheme="majorBidi" w:hAnsiTheme="majorBidi" w:cstheme="majorBidi"/>
        </w:rPr>
        <w:t>equire</w:t>
      </w:r>
      <w:r>
        <w:rPr>
          <w:rFonts w:asciiTheme="majorBidi" w:hAnsiTheme="majorBidi" w:cstheme="majorBidi"/>
        </w:rPr>
        <w:t>s</w:t>
      </w:r>
      <w:r w:rsidR="00736EEB" w:rsidRPr="00601154">
        <w:rPr>
          <w:rFonts w:asciiTheme="majorBidi" w:hAnsiTheme="majorBidi" w:cstheme="majorBidi"/>
        </w:rPr>
        <w:t xml:space="preserve"> query execution.</w:t>
      </w:r>
    </w:p>
    <w:p w14:paraId="3F85909B" w14:textId="5E1228AD" w:rsidR="00DC1C1A" w:rsidRPr="00601154" w:rsidRDefault="00457841" w:rsidP="0038058F">
      <w:pPr>
        <w:pStyle w:val="NormalWeb"/>
        <w:spacing w:before="0" w:beforeAutospacing="0" w:after="0" w:afterAutospacing="0" w:line="360" w:lineRule="auto"/>
        <w:rPr>
          <w:rFonts w:asciiTheme="majorBidi" w:hAnsiTheme="majorBidi" w:cstheme="majorBidi"/>
          <w:color w:val="FF0000"/>
          <w:szCs w:val="22"/>
          <w:lang w:val="en-GB"/>
        </w:rPr>
      </w:pPr>
      <w:ins w:id="32" w:author="Eyal Trabelsi" w:date="2021-10-09T15:02:00Z">
        <w:r>
          <w:rPr>
            <w:rFonts w:asciiTheme="majorBidi" w:hAnsiTheme="majorBidi" w:cstheme="majorBidi"/>
            <w:color w:val="FF0000"/>
            <w:szCs w:val="22"/>
            <w:lang w:val="en-GB"/>
          </w:rPr>
          <w:br/>
        </w:r>
      </w:ins>
    </w:p>
    <w:p w14:paraId="6E62C147" w14:textId="2E63010A" w:rsidR="00BF0D94" w:rsidRPr="00601154" w:rsidRDefault="00BF0D94" w:rsidP="00BF0D94">
      <w:pPr>
        <w:pStyle w:val="Heading5"/>
        <w:rPr>
          <w:rFonts w:asciiTheme="majorBidi" w:hAnsiTheme="majorBidi"/>
        </w:rPr>
      </w:pPr>
      <w:r w:rsidRPr="00601154">
        <w:rPr>
          <w:rFonts w:asciiTheme="majorBidi" w:hAnsiTheme="majorBidi"/>
        </w:rPr>
        <w:t>2.4 Data Governance</w:t>
      </w:r>
      <w:ins w:id="33" w:author="Eyal Trabelsi" w:date="2021-10-09T15:52:00Z">
        <w:r w:rsidR="00417D05">
          <w:rPr>
            <w:rFonts w:asciiTheme="majorBidi" w:hAnsiTheme="majorBidi"/>
          </w:rPr>
          <w:br/>
        </w:r>
      </w:ins>
    </w:p>
    <w:p w14:paraId="5ED7136F" w14:textId="4B3D5196" w:rsidR="0078760B" w:rsidRDefault="0078760B" w:rsidP="00030D6E">
      <w:pPr>
        <w:rPr>
          <w:rFonts w:asciiTheme="majorBidi" w:hAnsiTheme="majorBidi" w:cstheme="majorBidi"/>
          <w:color w:val="FF0000"/>
        </w:rPr>
      </w:pPr>
    </w:p>
    <w:p w14:paraId="5C9D3FDC" w14:textId="214810FB" w:rsidR="00030D6E" w:rsidRPr="00BC5BC0" w:rsidRDefault="00030D6E" w:rsidP="00BC5BC0">
      <w:pPr>
        <w:spacing w:line="360" w:lineRule="auto"/>
        <w:rPr>
          <w:rFonts w:asciiTheme="majorBidi" w:hAnsiTheme="majorBidi" w:cstheme="majorBidi"/>
          <w:color w:val="FF0000"/>
        </w:rPr>
      </w:pPr>
      <w:r w:rsidRPr="00BC5BC0">
        <w:rPr>
          <w:rFonts w:asciiTheme="majorBidi" w:hAnsiTheme="majorBidi" w:cstheme="majorBidi"/>
          <w:color w:val="000000" w:themeColor="text1"/>
        </w:rPr>
        <w:t xml:space="preserve">Data governance </w:t>
      </w:r>
      <w:r w:rsidR="00BC5BC0" w:rsidRPr="00BC5BC0">
        <w:rPr>
          <w:rFonts w:asciiTheme="majorBidi" w:hAnsiTheme="majorBidi" w:cstheme="majorBidi"/>
          <w:color w:val="000000" w:themeColor="text1"/>
        </w:rPr>
        <w:t xml:space="preserve">defines who can take what action upon what data, in which situations, and using what methods. Thus, </w:t>
      </w:r>
      <w:r w:rsidR="005F0A99">
        <w:rPr>
          <w:rFonts w:asciiTheme="majorBidi" w:hAnsiTheme="majorBidi" w:cstheme="majorBidi"/>
          <w:color w:val="000000" w:themeColor="text1"/>
        </w:rPr>
        <w:t xml:space="preserve">a </w:t>
      </w:r>
      <w:r w:rsidRPr="00BC5BC0">
        <w:rPr>
          <w:rFonts w:asciiTheme="majorBidi" w:hAnsiTheme="majorBidi" w:cstheme="majorBidi"/>
          <w:color w:val="000000" w:themeColor="text1"/>
        </w:rPr>
        <w:t xml:space="preserve">data governance strategy is fundamental for any organization that works with data. </w:t>
      </w:r>
      <w:r w:rsidR="00BC5BC0" w:rsidRPr="00BC5BC0">
        <w:rPr>
          <w:rFonts w:asciiTheme="majorBidi" w:hAnsiTheme="majorBidi" w:cstheme="majorBidi"/>
          <w:color w:val="000000" w:themeColor="text1"/>
        </w:rPr>
        <w:t>D</w:t>
      </w:r>
      <w:r w:rsidRPr="00BC5BC0">
        <w:rPr>
          <w:rFonts w:asciiTheme="majorBidi" w:hAnsiTheme="majorBidi" w:cstheme="majorBidi"/>
          <w:color w:val="000000" w:themeColor="text1"/>
        </w:rPr>
        <w:t xml:space="preserve">ata governance </w:t>
      </w:r>
      <w:r w:rsidR="00BC5BC0">
        <w:rPr>
          <w:rFonts w:asciiTheme="majorBidi" w:hAnsiTheme="majorBidi" w:cstheme="majorBidi"/>
          <w:color w:val="000000" w:themeColor="text1"/>
        </w:rPr>
        <w:t xml:space="preserve">is a huge research topic </w:t>
      </w:r>
      <w:r w:rsidR="005F0A99">
        <w:rPr>
          <w:rFonts w:asciiTheme="majorBidi" w:hAnsiTheme="majorBidi" w:cstheme="majorBidi"/>
          <w:color w:val="000000" w:themeColor="text1"/>
        </w:rPr>
        <w:t xml:space="preserve">that </w:t>
      </w:r>
      <w:r w:rsidR="00BC5BC0" w:rsidRPr="00BC5BC0">
        <w:rPr>
          <w:rFonts w:asciiTheme="majorBidi" w:hAnsiTheme="majorBidi" w:cstheme="majorBidi"/>
          <w:color w:val="000000" w:themeColor="text1"/>
        </w:rPr>
        <w:t>has the following responsibilities</w:t>
      </w:r>
      <w:r w:rsidR="00BC5BC0">
        <w:rPr>
          <w:rFonts w:asciiTheme="majorBidi" w:hAnsiTheme="majorBidi" w:cstheme="majorBidi"/>
          <w:color w:val="000000" w:themeColor="text1"/>
        </w:rPr>
        <w:t xml:space="preserve"> (</w:t>
      </w:r>
      <w:r w:rsidR="009203A7">
        <w:rPr>
          <w:rFonts w:asciiTheme="majorBidi" w:hAnsiTheme="majorBidi" w:cstheme="majorBidi"/>
          <w:color w:val="000000" w:themeColor="text1"/>
        </w:rPr>
        <w:t>a</w:t>
      </w:r>
      <w:r w:rsidR="00BC5BC0">
        <w:rPr>
          <w:rFonts w:asciiTheme="majorBidi" w:hAnsiTheme="majorBidi" w:cstheme="majorBidi"/>
          <w:color w:val="000000" w:themeColor="text1"/>
        </w:rPr>
        <w:t>nd more)</w:t>
      </w:r>
      <w:r w:rsidR="00BC5BC0" w:rsidRPr="00BC5BC0">
        <w:rPr>
          <w:rFonts w:asciiTheme="majorBidi" w:hAnsiTheme="majorBidi" w:cstheme="majorBidi"/>
          <w:color w:val="000000" w:themeColor="text1"/>
        </w:rPr>
        <w:t>:</w:t>
      </w:r>
    </w:p>
    <w:p w14:paraId="79BB493B" w14:textId="70C2ED92" w:rsidR="00BC5BC0" w:rsidRDefault="009203A7" w:rsidP="00BC5BC0">
      <w:pPr>
        <w:pStyle w:val="NormalWeb"/>
        <w:numPr>
          <w:ilvl w:val="0"/>
          <w:numId w:val="38"/>
        </w:numPr>
        <w:spacing w:before="0" w:beforeAutospacing="0" w:after="0" w:afterAutospacing="0" w:line="360" w:lineRule="auto"/>
        <w:rPr>
          <w:rFonts w:asciiTheme="majorBidi" w:hAnsiTheme="majorBidi" w:cstheme="majorBidi"/>
        </w:rPr>
      </w:pPr>
      <w:r w:rsidRPr="009203A7">
        <w:rPr>
          <w:rFonts w:asciiTheme="majorBidi" w:hAnsiTheme="majorBidi" w:cstheme="majorBidi"/>
          <w:b/>
          <w:bCs/>
        </w:rPr>
        <w:t>Data security:</w:t>
      </w:r>
      <w:r>
        <w:rPr>
          <w:rFonts w:asciiTheme="majorBidi" w:hAnsiTheme="majorBidi" w:cstheme="majorBidi"/>
        </w:rPr>
        <w:t xml:space="preserve"> ensuring privacy, </w:t>
      </w:r>
      <w:r w:rsidR="000B41FD">
        <w:rPr>
          <w:rFonts w:asciiTheme="majorBidi" w:hAnsiTheme="majorBidi" w:cstheme="majorBidi"/>
        </w:rPr>
        <w:t>confidentiality,</w:t>
      </w:r>
      <w:r>
        <w:rPr>
          <w:rFonts w:asciiTheme="majorBidi" w:hAnsiTheme="majorBidi" w:cstheme="majorBidi"/>
        </w:rPr>
        <w:t xml:space="preserve"> and appropriate access.</w:t>
      </w:r>
    </w:p>
    <w:p w14:paraId="4DD5056F" w14:textId="77777777" w:rsidR="009203A7" w:rsidRPr="00BC5BC0" w:rsidRDefault="009203A7" w:rsidP="009203A7">
      <w:pPr>
        <w:pStyle w:val="NormalWeb"/>
        <w:numPr>
          <w:ilvl w:val="0"/>
          <w:numId w:val="38"/>
        </w:numPr>
        <w:spacing w:before="0" w:beforeAutospacing="0" w:after="0" w:afterAutospacing="0" w:line="360" w:lineRule="auto"/>
        <w:rPr>
          <w:rFonts w:asciiTheme="majorBidi" w:hAnsiTheme="majorBidi" w:cstheme="majorBidi"/>
        </w:rPr>
      </w:pPr>
      <w:r w:rsidRPr="009203A7">
        <w:rPr>
          <w:rFonts w:asciiTheme="majorBidi" w:hAnsiTheme="majorBidi" w:cstheme="majorBidi"/>
          <w:b/>
          <w:bCs/>
        </w:rPr>
        <w:t>Data quality:</w:t>
      </w:r>
      <w:r w:rsidRPr="009203A7">
        <w:rPr>
          <w:rFonts w:asciiTheme="majorBidi" w:hAnsiTheme="majorBidi" w:cstheme="majorBidi"/>
        </w:rPr>
        <w:t> </w:t>
      </w:r>
      <w:r w:rsidRPr="00BC5BC0">
        <w:rPr>
          <w:rFonts w:asciiTheme="majorBidi" w:hAnsiTheme="majorBidi" w:cstheme="majorBidi"/>
        </w:rPr>
        <w:t>Improve the quality of your data with validation, data cleansing, and data enrichment.</w:t>
      </w:r>
    </w:p>
    <w:p w14:paraId="590A11B2" w14:textId="4FAC7F52" w:rsidR="009203A7" w:rsidRPr="009203A7" w:rsidRDefault="009203A7" w:rsidP="009203A7">
      <w:pPr>
        <w:pStyle w:val="NormalWeb"/>
        <w:numPr>
          <w:ilvl w:val="0"/>
          <w:numId w:val="38"/>
        </w:numPr>
        <w:spacing w:before="0" w:beforeAutospacing="0" w:after="0" w:afterAutospacing="0" w:line="360" w:lineRule="auto"/>
        <w:rPr>
          <w:rFonts w:asciiTheme="majorBidi" w:hAnsiTheme="majorBidi" w:cstheme="majorBidi"/>
        </w:rPr>
      </w:pPr>
      <w:r w:rsidRPr="009203A7">
        <w:rPr>
          <w:rFonts w:asciiTheme="majorBidi" w:hAnsiTheme="majorBidi" w:cstheme="majorBidi"/>
          <w:b/>
          <w:bCs/>
        </w:rPr>
        <w:lastRenderedPageBreak/>
        <w:t>Data integration</w:t>
      </w:r>
      <w:r>
        <w:rPr>
          <w:rFonts w:asciiTheme="majorBidi" w:hAnsiTheme="majorBidi" w:cstheme="majorBidi"/>
          <w:b/>
          <w:bCs/>
        </w:rPr>
        <w:t>:</w:t>
      </w:r>
      <w:r w:rsidRPr="009203A7">
        <w:rPr>
          <w:rFonts w:asciiTheme="majorBidi" w:hAnsiTheme="majorBidi" w:cstheme="majorBidi"/>
        </w:rPr>
        <w:t xml:space="preserve"> </w:t>
      </w:r>
      <w:r>
        <w:rPr>
          <w:rFonts w:asciiTheme="majorBidi" w:hAnsiTheme="majorBidi" w:cstheme="majorBidi"/>
        </w:rPr>
        <w:t>from acquiring or extracting the data to transform</w:t>
      </w:r>
      <w:r w:rsidR="00995874">
        <w:rPr>
          <w:rFonts w:asciiTheme="majorBidi" w:hAnsiTheme="majorBidi" w:cstheme="majorBidi"/>
        </w:rPr>
        <w:t>ing</w:t>
      </w:r>
      <w:r>
        <w:rPr>
          <w:rFonts w:asciiTheme="majorBidi" w:hAnsiTheme="majorBidi" w:cstheme="majorBidi"/>
        </w:rPr>
        <w:t xml:space="preserve"> and deliver</w:t>
      </w:r>
      <w:r w:rsidR="00995874">
        <w:rPr>
          <w:rFonts w:asciiTheme="majorBidi" w:hAnsiTheme="majorBidi" w:cstheme="majorBidi"/>
        </w:rPr>
        <w:t>ing</w:t>
      </w:r>
      <w:r>
        <w:rPr>
          <w:rFonts w:asciiTheme="majorBidi" w:hAnsiTheme="majorBidi" w:cstheme="majorBidi"/>
        </w:rPr>
        <w:t xml:space="preserve"> it to a fast access layer.</w:t>
      </w:r>
    </w:p>
    <w:p w14:paraId="6A967907" w14:textId="4FAE1257" w:rsidR="00030D6E" w:rsidRPr="009203A7" w:rsidRDefault="009203A7" w:rsidP="009203A7">
      <w:pPr>
        <w:pStyle w:val="NormalWeb"/>
        <w:numPr>
          <w:ilvl w:val="0"/>
          <w:numId w:val="38"/>
        </w:numPr>
        <w:spacing w:before="0" w:beforeAutospacing="0" w:after="0" w:afterAutospacing="0" w:line="360" w:lineRule="auto"/>
        <w:rPr>
          <w:rFonts w:ascii="Helvetica Neue" w:hAnsi="Helvetica Neue"/>
          <w:color w:val="4E4242"/>
        </w:rPr>
      </w:pPr>
      <w:r w:rsidRPr="009203A7">
        <w:rPr>
          <w:rFonts w:asciiTheme="majorBidi" w:hAnsiTheme="majorBidi" w:cstheme="majorBidi"/>
          <w:b/>
          <w:bCs/>
        </w:rPr>
        <w:t xml:space="preserve">Data </w:t>
      </w:r>
      <w:r>
        <w:rPr>
          <w:rFonts w:asciiTheme="majorBidi" w:hAnsiTheme="majorBidi" w:cstheme="majorBidi"/>
          <w:b/>
          <w:bCs/>
        </w:rPr>
        <w:t>monitoring</w:t>
      </w:r>
      <w:r w:rsidRPr="009203A7">
        <w:rPr>
          <w:rFonts w:asciiTheme="majorBidi" w:hAnsiTheme="majorBidi" w:cstheme="majorBidi"/>
          <w:b/>
          <w:bCs/>
        </w:rPr>
        <w:t>:</w:t>
      </w:r>
      <w:r w:rsidRPr="009203A7">
        <w:rPr>
          <w:rFonts w:asciiTheme="majorBidi" w:hAnsiTheme="majorBidi" w:cstheme="majorBidi"/>
        </w:rPr>
        <w:t> </w:t>
      </w:r>
      <w:r>
        <w:rPr>
          <w:rFonts w:asciiTheme="majorBidi" w:hAnsiTheme="majorBidi" w:cstheme="majorBidi"/>
        </w:rPr>
        <w:t>collecting and</w:t>
      </w:r>
      <w:r w:rsidRPr="009203A7">
        <w:rPr>
          <w:rFonts w:asciiTheme="majorBidi" w:hAnsiTheme="majorBidi" w:cstheme="majorBidi"/>
        </w:rPr>
        <w:t xml:space="preserve"> categorizing</w:t>
      </w:r>
      <w:r>
        <w:rPr>
          <w:rFonts w:asciiTheme="majorBidi" w:hAnsiTheme="majorBidi" w:cstheme="majorBidi"/>
        </w:rPr>
        <w:t xml:space="preserve"> metadata about your data sources and </w:t>
      </w:r>
      <w:r w:rsidR="00D815A8">
        <w:rPr>
          <w:rFonts w:asciiTheme="majorBidi" w:hAnsiTheme="majorBidi" w:cstheme="majorBidi"/>
        </w:rPr>
        <w:t xml:space="preserve">data </w:t>
      </w:r>
      <w:r>
        <w:rPr>
          <w:rFonts w:asciiTheme="majorBidi" w:hAnsiTheme="majorBidi" w:cstheme="majorBidi"/>
        </w:rPr>
        <w:t xml:space="preserve">pipelines </w:t>
      </w:r>
      <w:r w:rsidR="005F0A99">
        <w:rPr>
          <w:rFonts w:asciiTheme="majorBidi" w:hAnsiTheme="majorBidi" w:cstheme="majorBidi"/>
        </w:rPr>
        <w:t>to</w:t>
      </w:r>
      <w:r>
        <w:rPr>
          <w:rFonts w:asciiTheme="majorBidi" w:hAnsiTheme="majorBidi" w:cstheme="majorBidi"/>
        </w:rPr>
        <w:t xml:space="preserve"> increase visibility.</w:t>
      </w:r>
      <w:r>
        <w:rPr>
          <w:rFonts w:ascii="Helvetica Neue" w:hAnsi="Helvetica Neue"/>
          <w:color w:val="4E4242"/>
        </w:rPr>
        <w:br/>
      </w:r>
    </w:p>
    <w:p w14:paraId="59C915BA" w14:textId="4C305FF5" w:rsidR="00030D6E" w:rsidRPr="00601154" w:rsidRDefault="009203A7" w:rsidP="00030D6E">
      <w:pPr>
        <w:pStyle w:val="NormalWeb"/>
        <w:spacing w:before="0" w:beforeAutospacing="0" w:after="0" w:afterAutospacing="0" w:line="360" w:lineRule="auto"/>
        <w:rPr>
          <w:rFonts w:asciiTheme="majorBidi" w:hAnsiTheme="majorBidi" w:cstheme="majorBidi"/>
          <w:color w:val="000000" w:themeColor="text1"/>
          <w:rtl/>
        </w:rPr>
      </w:pPr>
      <w:r>
        <w:rPr>
          <w:rFonts w:asciiTheme="majorBidi" w:hAnsiTheme="majorBidi" w:cstheme="majorBidi"/>
        </w:rPr>
        <w:t xml:space="preserve">Out of those responsibilities only data monitoring is closely related to SQL debugging. </w:t>
      </w:r>
      <w:r w:rsidR="005F0A99">
        <w:rPr>
          <w:rFonts w:asciiTheme="majorBidi" w:hAnsiTheme="majorBidi" w:cstheme="majorBidi"/>
        </w:rPr>
        <w:t>Techniques</w:t>
      </w:r>
      <w:r>
        <w:rPr>
          <w:rFonts w:asciiTheme="majorBidi" w:hAnsiTheme="majorBidi" w:cstheme="majorBidi"/>
        </w:rPr>
        <w:t xml:space="preserve"> that focus on the question </w:t>
      </w:r>
      <w:r w:rsidR="00030D6E" w:rsidRPr="00601154">
        <w:rPr>
          <w:rFonts w:asciiTheme="majorBidi" w:hAnsiTheme="majorBidi" w:cstheme="majorBidi"/>
        </w:rPr>
        <w:t>“</w:t>
      </w:r>
      <w:r w:rsidR="00030D6E" w:rsidRPr="00601154">
        <w:rPr>
          <w:rFonts w:asciiTheme="majorBidi" w:hAnsiTheme="majorBidi" w:cstheme="majorBidi"/>
          <w:color w:val="000000" w:themeColor="text1"/>
        </w:rPr>
        <w:t>what data change affected my query”</w:t>
      </w:r>
      <w:r>
        <w:rPr>
          <w:rFonts w:asciiTheme="majorBidi" w:hAnsiTheme="majorBidi" w:cstheme="majorBidi"/>
          <w:color w:val="000000" w:themeColor="text1"/>
        </w:rPr>
        <w:t xml:space="preserve"> are useful</w:t>
      </w:r>
      <w:r w:rsidR="00030D6E" w:rsidRPr="00601154">
        <w:rPr>
          <w:rFonts w:asciiTheme="majorBidi" w:hAnsiTheme="majorBidi" w:cstheme="majorBidi"/>
          <w:color w:val="000000" w:themeColor="text1"/>
        </w:rPr>
        <w:t>.</w:t>
      </w:r>
      <w:r w:rsidR="00030D6E" w:rsidRPr="00601154">
        <w:rPr>
          <w:rFonts w:asciiTheme="majorBidi" w:hAnsiTheme="majorBidi" w:cstheme="majorBidi"/>
        </w:rPr>
        <w:t xml:space="preserve"> These techniques allow us to understand what queries changed the data itself such as our query doesn’t work as expected. </w:t>
      </w:r>
    </w:p>
    <w:p w14:paraId="12536FEB" w14:textId="777EAD5E" w:rsidR="00030D6E" w:rsidRPr="00601154" w:rsidRDefault="00030D6E" w:rsidP="00995874">
      <w:pPr>
        <w:pStyle w:val="NormalWeb"/>
        <w:spacing w:line="360" w:lineRule="auto"/>
        <w:rPr>
          <w:rFonts w:asciiTheme="majorBidi" w:hAnsiTheme="majorBidi" w:cstheme="majorBidi"/>
        </w:rPr>
      </w:pPr>
      <w:proofErr w:type="spellStart"/>
      <w:r w:rsidRPr="00601154">
        <w:rPr>
          <w:rFonts w:asciiTheme="majorBidi" w:hAnsiTheme="majorBidi" w:cstheme="majorBidi"/>
        </w:rPr>
        <w:t>Q</w:t>
      </w:r>
      <w:r w:rsidR="00ED2B47" w:rsidRPr="00601154">
        <w:rPr>
          <w:rFonts w:asciiTheme="majorBidi" w:hAnsiTheme="majorBidi" w:cstheme="majorBidi"/>
        </w:rPr>
        <w:t>f</w:t>
      </w:r>
      <w:r w:rsidRPr="00601154">
        <w:rPr>
          <w:rFonts w:asciiTheme="majorBidi" w:hAnsiTheme="majorBidi" w:cstheme="majorBidi"/>
        </w:rPr>
        <w:t>ix</w:t>
      </w:r>
      <w:proofErr w:type="spellEnd"/>
      <w:r w:rsidRPr="00601154">
        <w:rPr>
          <w:rFonts w:asciiTheme="majorBidi" w:hAnsiTheme="majorBidi" w:cstheme="majorBidi"/>
        </w:rPr>
        <w:t xml:space="preserve"> [7] uses the query log to look at past queries in the query log</w:t>
      </w:r>
      <w:r w:rsidR="00995874">
        <w:rPr>
          <w:rFonts w:asciiTheme="majorBidi" w:hAnsiTheme="majorBidi" w:cstheme="majorBidi"/>
        </w:rPr>
        <w:t xml:space="preserve">, </w:t>
      </w:r>
      <w:proofErr w:type="gramStart"/>
      <w:r w:rsidR="00995874">
        <w:rPr>
          <w:rFonts w:asciiTheme="majorBidi" w:hAnsiTheme="majorBidi" w:cstheme="majorBidi"/>
        </w:rPr>
        <w:t>in order to</w:t>
      </w:r>
      <w:proofErr w:type="gramEnd"/>
      <w:r w:rsidRPr="00601154">
        <w:rPr>
          <w:rFonts w:asciiTheme="majorBidi" w:hAnsiTheme="majorBidi" w:cstheme="majorBidi"/>
        </w:rPr>
        <w:t xml:space="preserve"> identify the ones that </w:t>
      </w:r>
      <w:r w:rsidR="00242F3C">
        <w:rPr>
          <w:rFonts w:asciiTheme="majorBidi" w:hAnsiTheme="majorBidi" w:cstheme="majorBidi"/>
        </w:rPr>
        <w:t xml:space="preserve">affected </w:t>
      </w:r>
      <w:r w:rsidR="00995874">
        <w:rPr>
          <w:rFonts w:asciiTheme="majorBidi" w:hAnsiTheme="majorBidi" w:cstheme="majorBidi"/>
        </w:rPr>
        <w:t xml:space="preserve">the </w:t>
      </w:r>
      <w:r w:rsidR="00242F3C">
        <w:rPr>
          <w:rFonts w:asciiTheme="majorBidi" w:hAnsiTheme="majorBidi" w:cstheme="majorBidi"/>
        </w:rPr>
        <w:t>query</w:t>
      </w:r>
      <w:r w:rsidRPr="00601154">
        <w:rPr>
          <w:rFonts w:asciiTheme="majorBidi" w:hAnsiTheme="majorBidi" w:cstheme="majorBidi"/>
        </w:rPr>
        <w:t>. In the paper</w:t>
      </w:r>
      <w:r w:rsidR="005F0A99">
        <w:rPr>
          <w:rFonts w:asciiTheme="majorBidi" w:hAnsiTheme="majorBidi" w:cstheme="majorBidi"/>
        </w:rPr>
        <w:t>,</w:t>
      </w:r>
      <w:r w:rsidRPr="00601154">
        <w:rPr>
          <w:rFonts w:asciiTheme="majorBidi" w:hAnsiTheme="majorBidi" w:cstheme="majorBidi"/>
        </w:rPr>
        <w:t xml:space="preserve"> we are given an example related to tax rate</w:t>
      </w:r>
      <w:r w:rsidR="00CF2E4A">
        <w:rPr>
          <w:rFonts w:asciiTheme="majorBidi" w:hAnsiTheme="majorBidi" w:cstheme="majorBidi"/>
        </w:rPr>
        <w:t>s</w:t>
      </w:r>
      <w:r w:rsidRPr="00601154">
        <w:rPr>
          <w:rFonts w:asciiTheme="majorBidi" w:hAnsiTheme="majorBidi" w:cstheme="majorBidi"/>
        </w:rPr>
        <w:t xml:space="preserve"> and payments. Tax brackets determine tax rates for different income levels and are often adjusted.</w:t>
      </w:r>
      <w:r w:rsidRPr="00601154">
        <w:rPr>
          <w:rFonts w:asciiTheme="majorBidi" w:hAnsiTheme="majorBidi" w:cstheme="majorBidi"/>
        </w:rPr>
        <w:br/>
        <w:t xml:space="preserve">In </w:t>
      </w:r>
      <w:r w:rsidR="00E1275E">
        <w:rPr>
          <w:rFonts w:asciiTheme="majorBidi" w:hAnsiTheme="majorBidi" w:cstheme="majorBidi"/>
        </w:rPr>
        <w:t>f</w:t>
      </w:r>
      <w:r w:rsidRPr="00601154">
        <w:rPr>
          <w:rFonts w:asciiTheme="majorBidi" w:hAnsiTheme="majorBidi" w:cstheme="majorBidi"/>
        </w:rPr>
        <w:t>igure 1 we see the tax before the modification.</w:t>
      </w:r>
    </w:p>
    <w:p w14:paraId="654DC4EF" w14:textId="297DD759" w:rsidR="00030D6E" w:rsidRPr="00601154" w:rsidRDefault="00030D6E" w:rsidP="00601154">
      <w:pPr>
        <w:spacing w:line="360" w:lineRule="auto"/>
        <w:rPr>
          <w:rFonts w:asciiTheme="majorBidi" w:hAnsiTheme="majorBidi" w:cstheme="majorBidi"/>
          <w:color w:val="FF0000"/>
        </w:rPr>
      </w:pPr>
      <w:r w:rsidRPr="00601154">
        <w:rPr>
          <w:rFonts w:asciiTheme="majorBidi" w:hAnsiTheme="majorBidi" w:cstheme="majorBidi"/>
          <w:noProof/>
        </w:rPr>
        <w:drawing>
          <wp:inline distT="0" distB="0" distL="0" distR="0" wp14:anchorId="65278A0A" wp14:editId="38E790FA">
            <wp:extent cx="3314700" cy="1689100"/>
            <wp:effectExtent l="0" t="0" r="0"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14700" cy="1689100"/>
                    </a:xfrm>
                    <a:prstGeom prst="rect">
                      <a:avLst/>
                    </a:prstGeom>
                  </pic:spPr>
                </pic:pic>
              </a:graphicData>
            </a:graphic>
          </wp:inline>
        </w:drawing>
      </w:r>
      <w:r w:rsidRPr="00601154">
        <w:rPr>
          <w:rFonts w:asciiTheme="majorBidi" w:hAnsiTheme="majorBidi" w:cstheme="majorBidi"/>
        </w:rPr>
        <w:br/>
      </w:r>
      <w:r w:rsidRPr="00601154">
        <w:rPr>
          <w:rFonts w:asciiTheme="majorBidi" w:hAnsiTheme="majorBidi" w:cstheme="majorBidi"/>
          <w:color w:val="000000" w:themeColor="text1"/>
        </w:rPr>
        <w:t xml:space="preserve">   </w:t>
      </w:r>
      <w:r w:rsidRPr="00601154">
        <w:rPr>
          <w:rFonts w:asciiTheme="majorBidi" w:hAnsiTheme="majorBidi" w:cstheme="majorBidi"/>
          <w:b/>
          <w:bCs/>
        </w:rPr>
        <w:t xml:space="preserve">Figure 1- </w:t>
      </w:r>
      <w:r w:rsidRPr="00601154">
        <w:rPr>
          <w:rFonts w:asciiTheme="majorBidi" w:hAnsiTheme="majorBidi" w:cstheme="majorBidi"/>
        </w:rPr>
        <w:t xml:space="preserve">Taxes table before modification (taken from </w:t>
      </w:r>
      <w:proofErr w:type="spellStart"/>
      <w:r w:rsidRPr="00601154">
        <w:rPr>
          <w:rFonts w:asciiTheme="majorBidi" w:hAnsiTheme="majorBidi" w:cstheme="majorBidi"/>
        </w:rPr>
        <w:t>Q</w:t>
      </w:r>
      <w:r w:rsidR="00ED2B47" w:rsidRPr="00601154">
        <w:rPr>
          <w:rFonts w:asciiTheme="majorBidi" w:hAnsiTheme="majorBidi" w:cstheme="majorBidi"/>
        </w:rPr>
        <w:t>f</w:t>
      </w:r>
      <w:r w:rsidRPr="00601154">
        <w:rPr>
          <w:rFonts w:asciiTheme="majorBidi" w:hAnsiTheme="majorBidi" w:cstheme="majorBidi"/>
        </w:rPr>
        <w:t>ix</w:t>
      </w:r>
      <w:proofErr w:type="spellEnd"/>
      <w:r w:rsidRPr="00601154">
        <w:rPr>
          <w:rFonts w:asciiTheme="majorBidi" w:hAnsiTheme="majorBidi" w:cstheme="majorBidi"/>
        </w:rPr>
        <w:t xml:space="preserve"> paper)</w:t>
      </w:r>
      <w:r w:rsidR="00601154" w:rsidRPr="00601154">
        <w:rPr>
          <w:rFonts w:asciiTheme="majorBidi" w:hAnsiTheme="majorBidi" w:cstheme="majorBidi"/>
        </w:rPr>
        <w:br/>
      </w:r>
      <w:r w:rsidRPr="00601154">
        <w:rPr>
          <w:rFonts w:asciiTheme="majorBidi" w:hAnsiTheme="majorBidi" w:cstheme="majorBidi"/>
        </w:rPr>
        <w:br/>
        <w:t xml:space="preserve">In </w:t>
      </w:r>
      <w:r w:rsidR="00E1275E">
        <w:rPr>
          <w:rFonts w:asciiTheme="majorBidi" w:hAnsiTheme="majorBidi" w:cstheme="majorBidi"/>
        </w:rPr>
        <w:t>f</w:t>
      </w:r>
      <w:r w:rsidRPr="00601154">
        <w:rPr>
          <w:rFonts w:asciiTheme="majorBidi" w:hAnsiTheme="majorBidi" w:cstheme="majorBidi"/>
        </w:rPr>
        <w:t>igure 2 we describe recent changes to the taxes table. First, we update the tax rate for those with income above $85</w:t>
      </w:r>
      <w:r w:rsidR="0034616A">
        <w:rPr>
          <w:rFonts w:asciiTheme="majorBidi" w:hAnsiTheme="majorBidi" w:cstheme="majorBidi"/>
        </w:rPr>
        <w:t>7</w:t>
      </w:r>
      <w:r w:rsidRPr="00601154">
        <w:rPr>
          <w:rFonts w:asciiTheme="majorBidi" w:hAnsiTheme="majorBidi" w:cstheme="majorBidi"/>
        </w:rPr>
        <w:t xml:space="preserve">00 and then we insert </w:t>
      </w:r>
      <w:r w:rsidR="00CF2E4A">
        <w:rPr>
          <w:rFonts w:asciiTheme="majorBidi" w:hAnsiTheme="majorBidi" w:cstheme="majorBidi"/>
        </w:rPr>
        <w:t xml:space="preserve">a </w:t>
      </w:r>
      <w:r w:rsidRPr="00601154">
        <w:rPr>
          <w:rFonts w:asciiTheme="majorBidi" w:hAnsiTheme="majorBidi" w:cstheme="majorBidi"/>
        </w:rPr>
        <w:t xml:space="preserve">new record. </w:t>
      </w:r>
    </w:p>
    <w:p w14:paraId="7388F1D8" w14:textId="38F5430A" w:rsidR="00030D6E" w:rsidRPr="00601154" w:rsidRDefault="00030D6E" w:rsidP="00030D6E">
      <w:pPr>
        <w:spacing w:line="360" w:lineRule="auto"/>
        <w:rPr>
          <w:rFonts w:asciiTheme="majorBidi" w:hAnsiTheme="majorBidi" w:cstheme="majorBidi"/>
          <w:color w:val="FF0000"/>
        </w:rPr>
      </w:pPr>
      <w:r w:rsidRPr="00601154">
        <w:rPr>
          <w:rFonts w:asciiTheme="majorBidi" w:hAnsiTheme="majorBidi" w:cstheme="majorBidi"/>
          <w:noProof/>
        </w:rPr>
        <w:drawing>
          <wp:inline distT="0" distB="0" distL="0" distR="0" wp14:anchorId="26B19D84" wp14:editId="74A8AAEB">
            <wp:extent cx="3550285" cy="1263110"/>
            <wp:effectExtent l="0" t="0" r="5715" b="0"/>
            <wp:docPr id="63" name="Picture 6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7125" cy="1283333"/>
                    </a:xfrm>
                    <a:prstGeom prst="rect">
                      <a:avLst/>
                    </a:prstGeom>
                  </pic:spPr>
                </pic:pic>
              </a:graphicData>
            </a:graphic>
          </wp:inline>
        </w:drawing>
      </w:r>
      <w:r w:rsidRPr="00601154">
        <w:rPr>
          <w:rFonts w:asciiTheme="majorBidi" w:hAnsiTheme="majorBidi" w:cstheme="majorBidi"/>
        </w:rPr>
        <w:br/>
      </w:r>
      <w:r w:rsidRPr="00601154">
        <w:rPr>
          <w:rFonts w:asciiTheme="majorBidi" w:hAnsiTheme="majorBidi" w:cstheme="majorBidi"/>
          <w:color w:val="000000" w:themeColor="text1"/>
        </w:rPr>
        <w:t xml:space="preserve">   </w:t>
      </w:r>
      <w:r w:rsidRPr="00601154">
        <w:rPr>
          <w:rFonts w:asciiTheme="majorBidi" w:hAnsiTheme="majorBidi" w:cstheme="majorBidi"/>
          <w:b/>
          <w:bCs/>
        </w:rPr>
        <w:t xml:space="preserve">Figure 2- </w:t>
      </w:r>
      <w:r w:rsidRPr="00601154">
        <w:rPr>
          <w:rFonts w:asciiTheme="majorBidi" w:hAnsiTheme="majorBidi" w:cstheme="majorBidi"/>
        </w:rPr>
        <w:t xml:space="preserve">Modifications for taxes table (taken from </w:t>
      </w:r>
      <w:proofErr w:type="spellStart"/>
      <w:r w:rsidRPr="00601154">
        <w:rPr>
          <w:rFonts w:asciiTheme="majorBidi" w:hAnsiTheme="majorBidi" w:cstheme="majorBidi"/>
        </w:rPr>
        <w:t>Q</w:t>
      </w:r>
      <w:r w:rsidR="00ED2B47" w:rsidRPr="00601154">
        <w:rPr>
          <w:rFonts w:asciiTheme="majorBidi" w:hAnsiTheme="majorBidi" w:cstheme="majorBidi"/>
        </w:rPr>
        <w:t>f</w:t>
      </w:r>
      <w:r w:rsidRPr="00601154">
        <w:rPr>
          <w:rFonts w:asciiTheme="majorBidi" w:hAnsiTheme="majorBidi" w:cstheme="majorBidi"/>
        </w:rPr>
        <w:t>ix</w:t>
      </w:r>
      <w:proofErr w:type="spellEnd"/>
      <w:r w:rsidRPr="00601154">
        <w:rPr>
          <w:rFonts w:asciiTheme="majorBidi" w:hAnsiTheme="majorBidi" w:cstheme="majorBidi"/>
        </w:rPr>
        <w:t xml:space="preserve"> paper)</w:t>
      </w:r>
    </w:p>
    <w:p w14:paraId="50425892" w14:textId="58042A18" w:rsidR="00030D6E" w:rsidRPr="00601154" w:rsidRDefault="00030D6E" w:rsidP="00601154">
      <w:pPr>
        <w:pStyle w:val="NormalWeb"/>
        <w:spacing w:line="360" w:lineRule="auto"/>
        <w:rPr>
          <w:rFonts w:asciiTheme="majorBidi" w:hAnsiTheme="majorBidi" w:cstheme="majorBidi"/>
          <w:color w:val="FF0000"/>
        </w:rPr>
      </w:pPr>
      <w:r w:rsidRPr="00601154">
        <w:rPr>
          <w:rFonts w:asciiTheme="majorBidi" w:hAnsiTheme="majorBidi" w:cstheme="majorBidi"/>
        </w:rPr>
        <w:t xml:space="preserve">In </w:t>
      </w:r>
      <w:r w:rsidR="00E1275E">
        <w:rPr>
          <w:rFonts w:asciiTheme="majorBidi" w:hAnsiTheme="majorBidi" w:cstheme="majorBidi"/>
        </w:rPr>
        <w:t>f</w:t>
      </w:r>
      <w:r w:rsidRPr="00601154">
        <w:rPr>
          <w:rFonts w:asciiTheme="majorBidi" w:hAnsiTheme="majorBidi" w:cstheme="majorBidi"/>
        </w:rPr>
        <w:t xml:space="preserve">igure 3 we see the taxes table after </w:t>
      </w:r>
      <w:r w:rsidR="00242F3C">
        <w:rPr>
          <w:rFonts w:asciiTheme="majorBidi" w:hAnsiTheme="majorBidi" w:cstheme="majorBidi"/>
        </w:rPr>
        <w:t xml:space="preserve">our </w:t>
      </w:r>
      <w:r w:rsidR="00242F3C" w:rsidRPr="00601154">
        <w:rPr>
          <w:rFonts w:asciiTheme="majorBidi" w:hAnsiTheme="majorBidi" w:cstheme="majorBidi"/>
        </w:rPr>
        <w:t>modificatio</w:t>
      </w:r>
      <w:r w:rsidR="00242F3C">
        <w:rPr>
          <w:rFonts w:asciiTheme="majorBidi" w:hAnsiTheme="majorBidi" w:cstheme="majorBidi"/>
        </w:rPr>
        <w:t>n</w:t>
      </w:r>
      <w:r w:rsidR="00242F3C" w:rsidRPr="00601154">
        <w:rPr>
          <w:rFonts w:asciiTheme="majorBidi" w:hAnsiTheme="majorBidi" w:cstheme="majorBidi"/>
        </w:rPr>
        <w:t>s</w:t>
      </w:r>
      <w:r w:rsidRPr="00601154">
        <w:rPr>
          <w:rFonts w:asciiTheme="majorBidi" w:hAnsiTheme="majorBidi" w:cstheme="majorBidi"/>
        </w:rPr>
        <w:t xml:space="preserve">, we see that </w:t>
      </w:r>
      <w:r w:rsidRPr="00242F3C">
        <w:rPr>
          <w:rFonts w:asciiTheme="majorBidi" w:hAnsiTheme="majorBidi" w:cstheme="majorBidi"/>
          <w:i/>
          <w:iCs/>
        </w:rPr>
        <w:t>t5</w:t>
      </w:r>
      <w:r w:rsidRPr="00601154">
        <w:rPr>
          <w:rFonts w:asciiTheme="majorBidi" w:hAnsiTheme="majorBidi" w:cstheme="majorBidi"/>
        </w:rPr>
        <w:t xml:space="preserve"> was not updated with the proper logic.</w:t>
      </w:r>
      <w:ins w:id="34" w:author="Eyal Trabelsi" w:date="2021-10-09T18:22:00Z">
        <w:r w:rsidR="0034616A">
          <w:rPr>
            <w:rFonts w:asciiTheme="majorBidi" w:hAnsiTheme="majorBidi" w:cstheme="majorBidi"/>
          </w:rPr>
          <w:br/>
        </w:r>
      </w:ins>
      <w:r w:rsidRPr="00601154">
        <w:rPr>
          <w:rFonts w:asciiTheme="majorBidi" w:hAnsiTheme="majorBidi" w:cstheme="majorBidi"/>
        </w:rPr>
        <w:lastRenderedPageBreak/>
        <w:br/>
      </w:r>
      <w:r w:rsidRPr="00601154">
        <w:rPr>
          <w:rFonts w:asciiTheme="majorBidi" w:hAnsiTheme="majorBidi" w:cstheme="majorBidi"/>
          <w:noProof/>
          <w:color w:val="FF0000"/>
        </w:rPr>
        <w:drawing>
          <wp:inline distT="0" distB="0" distL="0" distR="0" wp14:anchorId="6E721728" wp14:editId="29EF3E63">
            <wp:extent cx="3263900" cy="19431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63900" cy="1943100"/>
                    </a:xfrm>
                    <a:prstGeom prst="rect">
                      <a:avLst/>
                    </a:prstGeom>
                  </pic:spPr>
                </pic:pic>
              </a:graphicData>
            </a:graphic>
          </wp:inline>
        </w:drawing>
      </w:r>
      <w:r w:rsidR="00601154" w:rsidRPr="00601154">
        <w:rPr>
          <w:rFonts w:asciiTheme="majorBidi" w:hAnsiTheme="majorBidi" w:cstheme="majorBidi"/>
        </w:rPr>
        <w:br/>
        <w:t xml:space="preserve">                     </w:t>
      </w:r>
      <w:r w:rsidRPr="00601154">
        <w:rPr>
          <w:rFonts w:asciiTheme="majorBidi" w:hAnsiTheme="majorBidi" w:cstheme="majorBidi"/>
          <w:b/>
          <w:bCs/>
        </w:rPr>
        <w:t xml:space="preserve">Figure 3- </w:t>
      </w:r>
      <w:r w:rsidRPr="00601154">
        <w:rPr>
          <w:rFonts w:asciiTheme="majorBidi" w:hAnsiTheme="majorBidi" w:cstheme="majorBidi"/>
        </w:rPr>
        <w:t xml:space="preserve">Taxes table after modification (taken from </w:t>
      </w:r>
      <w:proofErr w:type="spellStart"/>
      <w:r w:rsidRPr="00601154">
        <w:rPr>
          <w:rFonts w:asciiTheme="majorBidi" w:hAnsiTheme="majorBidi" w:cstheme="majorBidi"/>
        </w:rPr>
        <w:t>Q</w:t>
      </w:r>
      <w:r w:rsidR="00ED2B47" w:rsidRPr="00601154">
        <w:rPr>
          <w:rFonts w:asciiTheme="majorBidi" w:hAnsiTheme="majorBidi" w:cstheme="majorBidi"/>
        </w:rPr>
        <w:t>f</w:t>
      </w:r>
      <w:r w:rsidRPr="00601154">
        <w:rPr>
          <w:rFonts w:asciiTheme="majorBidi" w:hAnsiTheme="majorBidi" w:cstheme="majorBidi"/>
        </w:rPr>
        <w:t>ix</w:t>
      </w:r>
      <w:proofErr w:type="spellEnd"/>
      <w:r w:rsidRPr="00601154">
        <w:rPr>
          <w:rFonts w:asciiTheme="majorBidi" w:hAnsiTheme="majorBidi" w:cstheme="majorBidi"/>
        </w:rPr>
        <w:t xml:space="preserve"> paper)</w:t>
      </w:r>
    </w:p>
    <w:p w14:paraId="44FE78D8" w14:textId="66B6C257" w:rsidR="00030D6E" w:rsidRPr="00601154" w:rsidRDefault="00030D6E" w:rsidP="00601154">
      <w:pPr>
        <w:spacing w:line="360" w:lineRule="auto"/>
        <w:rPr>
          <w:rFonts w:asciiTheme="majorBidi" w:hAnsiTheme="majorBidi" w:cstheme="majorBidi"/>
          <w:color w:val="FF0000"/>
        </w:rPr>
      </w:pPr>
      <w:r w:rsidRPr="00601154">
        <w:rPr>
          <w:rFonts w:asciiTheme="majorBidi" w:hAnsiTheme="majorBidi" w:cstheme="majorBidi"/>
        </w:rPr>
        <w:t>Data debugging is useful but since it occurs before query debugging, we can consider data debugging to be orthogonal to identifying flaws in the query</w:t>
      </w:r>
      <w:r w:rsidR="00546A9D">
        <w:rPr>
          <w:rFonts w:asciiTheme="majorBidi" w:hAnsiTheme="majorBidi" w:cstheme="majorBidi"/>
        </w:rPr>
        <w:t xml:space="preserve"> or the database configuration</w:t>
      </w:r>
      <w:r w:rsidRPr="00601154">
        <w:rPr>
          <w:rFonts w:asciiTheme="majorBidi" w:hAnsiTheme="majorBidi" w:cstheme="majorBidi"/>
        </w:rPr>
        <w:t>.</w:t>
      </w:r>
      <w:r w:rsidR="00601154" w:rsidRPr="00601154">
        <w:rPr>
          <w:rFonts w:asciiTheme="majorBidi" w:hAnsiTheme="majorBidi" w:cstheme="majorBidi"/>
        </w:rPr>
        <w:br/>
      </w:r>
      <w:r w:rsidRPr="00601154">
        <w:rPr>
          <w:rFonts w:asciiTheme="majorBidi" w:hAnsiTheme="majorBidi" w:cstheme="majorBidi"/>
        </w:rPr>
        <w:br/>
        <w:t xml:space="preserve">Some of the cons of debugging data using the query-log are: </w:t>
      </w:r>
    </w:p>
    <w:p w14:paraId="716EBD20" w14:textId="77777777" w:rsidR="00030D6E" w:rsidRPr="00601154" w:rsidRDefault="00030D6E" w:rsidP="00030D6E">
      <w:pPr>
        <w:pStyle w:val="NormalWeb"/>
        <w:numPr>
          <w:ilvl w:val="0"/>
          <w:numId w:val="38"/>
        </w:numPr>
        <w:spacing w:before="0" w:beforeAutospacing="0" w:after="0" w:afterAutospacing="0" w:line="360" w:lineRule="auto"/>
        <w:rPr>
          <w:rFonts w:asciiTheme="majorBidi" w:hAnsiTheme="majorBidi" w:cstheme="majorBidi"/>
        </w:rPr>
      </w:pPr>
      <w:r w:rsidRPr="00601154">
        <w:rPr>
          <w:rFonts w:asciiTheme="majorBidi" w:hAnsiTheme="majorBidi" w:cstheme="majorBidi"/>
        </w:rPr>
        <w:t>Not trivial to know you have an issue in advance.</w:t>
      </w:r>
    </w:p>
    <w:p w14:paraId="405A597B" w14:textId="242A09E3" w:rsidR="00030D6E" w:rsidRDefault="00030D6E" w:rsidP="00030D6E">
      <w:pPr>
        <w:pStyle w:val="NormalWeb"/>
        <w:numPr>
          <w:ilvl w:val="0"/>
          <w:numId w:val="38"/>
        </w:numPr>
        <w:spacing w:before="0" w:beforeAutospacing="0" w:after="0" w:afterAutospacing="0" w:line="360" w:lineRule="auto"/>
        <w:rPr>
          <w:rFonts w:asciiTheme="majorBidi" w:hAnsiTheme="majorBidi" w:cstheme="majorBidi"/>
        </w:rPr>
      </w:pPr>
      <w:r w:rsidRPr="00601154">
        <w:rPr>
          <w:rFonts w:asciiTheme="majorBidi" w:hAnsiTheme="majorBidi" w:cstheme="majorBidi"/>
        </w:rPr>
        <w:t xml:space="preserve">We can’t find issues in the query </w:t>
      </w:r>
      <w:r w:rsidR="00546A9D">
        <w:rPr>
          <w:rFonts w:asciiTheme="majorBidi" w:hAnsiTheme="majorBidi" w:cstheme="majorBidi"/>
        </w:rPr>
        <w:t>or in the database configuration</w:t>
      </w:r>
      <w:r w:rsidRPr="00601154">
        <w:rPr>
          <w:rFonts w:asciiTheme="majorBidi" w:hAnsiTheme="majorBidi" w:cstheme="majorBidi"/>
        </w:rPr>
        <w:t>.</w:t>
      </w:r>
    </w:p>
    <w:p w14:paraId="7BCA1ECE" w14:textId="5AB28BD0" w:rsidR="00546A9D" w:rsidRPr="00601154" w:rsidRDefault="00546A9D" w:rsidP="00030D6E">
      <w:pPr>
        <w:pStyle w:val="NormalWeb"/>
        <w:numPr>
          <w:ilvl w:val="0"/>
          <w:numId w:val="38"/>
        </w:numPr>
        <w:spacing w:before="0" w:beforeAutospacing="0" w:after="0" w:afterAutospacing="0" w:line="360" w:lineRule="auto"/>
        <w:rPr>
          <w:rFonts w:asciiTheme="majorBidi" w:hAnsiTheme="majorBidi" w:cstheme="majorBidi"/>
        </w:rPr>
      </w:pPr>
      <w:r>
        <w:rPr>
          <w:rFonts w:asciiTheme="majorBidi" w:hAnsiTheme="majorBidi" w:cstheme="majorBidi"/>
        </w:rPr>
        <w:t>The history tables can become a huge bottleneck in terms of storage and compute.</w:t>
      </w:r>
    </w:p>
    <w:p w14:paraId="50A5562E" w14:textId="793FDDEE" w:rsidR="00BF0D94" w:rsidRPr="00601154" w:rsidRDefault="00457841" w:rsidP="0038058F">
      <w:pPr>
        <w:pStyle w:val="NormalWeb"/>
        <w:spacing w:before="0" w:beforeAutospacing="0" w:after="0" w:afterAutospacing="0" w:line="360" w:lineRule="auto"/>
        <w:rPr>
          <w:rFonts w:asciiTheme="majorBidi" w:hAnsiTheme="majorBidi" w:cstheme="majorBidi"/>
          <w:color w:val="FF0000"/>
          <w:szCs w:val="22"/>
        </w:rPr>
      </w:pPr>
      <w:ins w:id="35" w:author="Eyal Trabelsi" w:date="2021-10-09T15:02:00Z">
        <w:r>
          <w:rPr>
            <w:rFonts w:asciiTheme="majorBidi" w:hAnsiTheme="majorBidi" w:cstheme="majorBidi"/>
            <w:color w:val="FF0000"/>
            <w:szCs w:val="22"/>
          </w:rPr>
          <w:br/>
        </w:r>
      </w:ins>
    </w:p>
    <w:p w14:paraId="37943ECB" w14:textId="043140F8" w:rsidR="0019006E" w:rsidRPr="00601154" w:rsidRDefault="0019006E" w:rsidP="0019006E">
      <w:pPr>
        <w:pStyle w:val="Heading5"/>
        <w:rPr>
          <w:rFonts w:asciiTheme="majorBidi" w:hAnsiTheme="majorBidi"/>
        </w:rPr>
      </w:pPr>
      <w:r w:rsidRPr="00601154">
        <w:rPr>
          <w:rFonts w:asciiTheme="majorBidi" w:hAnsiTheme="majorBidi"/>
        </w:rPr>
        <w:t>2.</w:t>
      </w:r>
      <w:r w:rsidR="00BF0D94" w:rsidRPr="00601154">
        <w:rPr>
          <w:rFonts w:asciiTheme="majorBidi" w:hAnsiTheme="majorBidi"/>
        </w:rPr>
        <w:t>5</w:t>
      </w:r>
      <w:r w:rsidRPr="00601154">
        <w:rPr>
          <w:rFonts w:asciiTheme="majorBidi" w:hAnsiTheme="majorBidi"/>
        </w:rPr>
        <w:t xml:space="preserve"> </w:t>
      </w:r>
      <w:r w:rsidR="00995874">
        <w:rPr>
          <w:rFonts w:asciiTheme="majorBidi" w:hAnsiTheme="majorBidi"/>
        </w:rPr>
        <w:t xml:space="preserve">The </w:t>
      </w:r>
      <w:r w:rsidRPr="00601154">
        <w:rPr>
          <w:rFonts w:asciiTheme="majorBidi" w:hAnsiTheme="majorBidi"/>
        </w:rPr>
        <w:t>Debugging Approach</w:t>
      </w:r>
    </w:p>
    <w:p w14:paraId="4D39BACD" w14:textId="77777777" w:rsidR="0019006E" w:rsidRPr="00601154" w:rsidRDefault="0019006E" w:rsidP="0019006E">
      <w:pPr>
        <w:spacing w:line="360" w:lineRule="auto"/>
        <w:rPr>
          <w:rFonts w:asciiTheme="majorBidi" w:hAnsiTheme="majorBidi" w:cstheme="majorBidi"/>
          <w:color w:val="FF0000"/>
        </w:rPr>
      </w:pPr>
    </w:p>
    <w:p w14:paraId="2A915BF2" w14:textId="60F26427" w:rsidR="008C458C" w:rsidRPr="00601154" w:rsidRDefault="0019006E" w:rsidP="00995874">
      <w:pPr>
        <w:spacing w:line="360" w:lineRule="auto"/>
        <w:rPr>
          <w:rFonts w:asciiTheme="majorBidi" w:hAnsiTheme="majorBidi" w:cstheme="majorBidi"/>
        </w:rPr>
      </w:pPr>
      <w:r w:rsidRPr="00601154">
        <w:rPr>
          <w:rFonts w:asciiTheme="majorBidi" w:hAnsiTheme="majorBidi" w:cstheme="majorBidi"/>
        </w:rPr>
        <w:t xml:space="preserve">In this section, we </w:t>
      </w:r>
      <w:r w:rsidR="00B739F1" w:rsidRPr="00601154">
        <w:rPr>
          <w:rFonts w:asciiTheme="majorBidi" w:hAnsiTheme="majorBidi" w:cstheme="majorBidi"/>
        </w:rPr>
        <w:t xml:space="preserve">will </w:t>
      </w:r>
      <w:r w:rsidRPr="00601154">
        <w:rPr>
          <w:rFonts w:asciiTheme="majorBidi" w:hAnsiTheme="majorBidi" w:cstheme="majorBidi"/>
        </w:rPr>
        <w:t xml:space="preserve">review the relevant literature </w:t>
      </w:r>
      <w:r w:rsidR="00C50965">
        <w:rPr>
          <w:rFonts w:asciiTheme="majorBidi" w:hAnsiTheme="majorBidi" w:cstheme="majorBidi"/>
        </w:rPr>
        <w:t>on</w:t>
      </w:r>
      <w:r w:rsidRPr="00601154">
        <w:rPr>
          <w:rFonts w:asciiTheme="majorBidi" w:hAnsiTheme="majorBidi" w:cstheme="majorBidi"/>
        </w:rPr>
        <w:t xml:space="preserve"> debugging </w:t>
      </w:r>
      <w:r w:rsidR="008C458C" w:rsidRPr="00601154">
        <w:rPr>
          <w:rFonts w:asciiTheme="majorBidi" w:hAnsiTheme="majorBidi" w:cstheme="majorBidi"/>
        </w:rPr>
        <w:t>DBMS</w:t>
      </w:r>
      <w:r w:rsidR="001F6C5A" w:rsidRPr="00601154">
        <w:rPr>
          <w:rFonts w:asciiTheme="majorBidi" w:hAnsiTheme="majorBidi" w:cstheme="majorBidi"/>
        </w:rPr>
        <w:t xml:space="preserve"> queries using view</w:t>
      </w:r>
      <w:r w:rsidR="00707E7B">
        <w:rPr>
          <w:rFonts w:asciiTheme="majorBidi" w:hAnsiTheme="majorBidi" w:cstheme="majorBidi"/>
        </w:rPr>
        <w:t>s</w:t>
      </w:r>
      <w:r w:rsidRPr="00601154">
        <w:rPr>
          <w:rFonts w:asciiTheme="majorBidi" w:hAnsiTheme="majorBidi" w:cstheme="majorBidi"/>
        </w:rPr>
        <w:t xml:space="preserve">. </w:t>
      </w:r>
      <w:r w:rsidR="00995874">
        <w:rPr>
          <w:rFonts w:asciiTheme="majorBidi" w:hAnsiTheme="majorBidi" w:cstheme="majorBidi"/>
        </w:rPr>
        <w:t>We review</w:t>
      </w:r>
      <w:r w:rsidR="000C18F5">
        <w:rPr>
          <w:rFonts w:asciiTheme="majorBidi" w:hAnsiTheme="majorBidi" w:cstheme="majorBidi"/>
        </w:rPr>
        <w:t xml:space="preserve"> two papers</w:t>
      </w:r>
      <w:r w:rsidR="00995874">
        <w:rPr>
          <w:rFonts w:asciiTheme="majorBidi" w:hAnsiTheme="majorBidi" w:cstheme="majorBidi"/>
        </w:rPr>
        <w:t>,</w:t>
      </w:r>
      <w:r w:rsidR="000C18F5">
        <w:rPr>
          <w:rFonts w:asciiTheme="majorBidi" w:hAnsiTheme="majorBidi" w:cstheme="majorBidi"/>
        </w:rPr>
        <w:t xml:space="preserve"> one by </w:t>
      </w:r>
      <w:r w:rsidR="000C18F5" w:rsidRPr="000C18F5">
        <w:rPr>
          <w:rFonts w:asciiTheme="majorBidi" w:hAnsiTheme="majorBidi" w:cstheme="majorBidi"/>
          <w:color w:val="000000" w:themeColor="text1"/>
        </w:rPr>
        <w:t xml:space="preserve">AR. Caballero, Y. </w:t>
      </w:r>
      <w:proofErr w:type="spellStart"/>
      <w:r w:rsidR="000C18F5" w:rsidRPr="000C18F5">
        <w:rPr>
          <w:rFonts w:asciiTheme="majorBidi" w:hAnsiTheme="majorBidi" w:cstheme="majorBidi"/>
          <w:color w:val="000000" w:themeColor="text1"/>
        </w:rPr>
        <w:t>Garc´ıa</w:t>
      </w:r>
      <w:proofErr w:type="spellEnd"/>
      <w:r w:rsidR="000C18F5" w:rsidRPr="000C18F5">
        <w:rPr>
          <w:rFonts w:asciiTheme="majorBidi" w:hAnsiTheme="majorBidi" w:cstheme="majorBidi"/>
          <w:color w:val="000000" w:themeColor="text1"/>
        </w:rPr>
        <w:t xml:space="preserve">-Ruiz, and F. </w:t>
      </w:r>
      <w:proofErr w:type="spellStart"/>
      <w:r w:rsidR="000C18F5" w:rsidRPr="000C18F5">
        <w:rPr>
          <w:rFonts w:asciiTheme="majorBidi" w:hAnsiTheme="majorBidi" w:cstheme="majorBidi"/>
          <w:color w:val="000000" w:themeColor="text1"/>
        </w:rPr>
        <w:t>S´aenz-P´erez</w:t>
      </w:r>
      <w:proofErr w:type="spellEnd"/>
      <w:r w:rsidR="000C18F5" w:rsidRPr="000C18F5">
        <w:rPr>
          <w:rFonts w:asciiTheme="majorBidi" w:hAnsiTheme="majorBidi" w:cstheme="majorBidi"/>
          <w:color w:val="000000" w:themeColor="text1"/>
        </w:rPr>
        <w:t xml:space="preserve"> </w:t>
      </w:r>
      <w:r w:rsidR="001F6C5A" w:rsidRPr="000C18F5">
        <w:rPr>
          <w:rFonts w:asciiTheme="majorBidi" w:hAnsiTheme="majorBidi" w:cstheme="majorBidi"/>
          <w:color w:val="000000" w:themeColor="text1"/>
        </w:rPr>
        <w:t>[</w:t>
      </w:r>
      <w:r w:rsidR="00A82839" w:rsidRPr="000C18F5">
        <w:rPr>
          <w:rFonts w:asciiTheme="majorBidi" w:hAnsiTheme="majorBidi" w:cstheme="majorBidi"/>
          <w:color w:val="000000" w:themeColor="text1"/>
        </w:rPr>
        <w:t>8</w:t>
      </w:r>
      <w:r w:rsidR="000C18F5" w:rsidRPr="000C18F5">
        <w:rPr>
          <w:rFonts w:asciiTheme="majorBidi" w:hAnsiTheme="majorBidi" w:cstheme="majorBidi"/>
          <w:color w:val="000000" w:themeColor="text1"/>
        </w:rPr>
        <w:t xml:space="preserve">] and another by B. Dietrich and T. </w:t>
      </w:r>
      <w:proofErr w:type="spellStart"/>
      <w:r w:rsidR="000C18F5" w:rsidRPr="000C18F5">
        <w:rPr>
          <w:rFonts w:asciiTheme="majorBidi" w:hAnsiTheme="majorBidi" w:cstheme="majorBidi"/>
          <w:color w:val="000000" w:themeColor="text1"/>
        </w:rPr>
        <w:t>Grust</w:t>
      </w:r>
      <w:proofErr w:type="spellEnd"/>
      <w:r w:rsidR="000C18F5" w:rsidRPr="000C18F5">
        <w:rPr>
          <w:rFonts w:asciiTheme="majorBidi" w:hAnsiTheme="majorBidi" w:cstheme="majorBidi"/>
          <w:color w:val="000000" w:themeColor="text1"/>
        </w:rPr>
        <w:t xml:space="preserve"> </w:t>
      </w:r>
      <w:r w:rsidR="001F6C5A" w:rsidRPr="000C18F5">
        <w:rPr>
          <w:rFonts w:asciiTheme="majorBidi" w:hAnsiTheme="majorBidi" w:cstheme="majorBidi"/>
          <w:color w:val="000000" w:themeColor="text1"/>
        </w:rPr>
        <w:t>[</w:t>
      </w:r>
      <w:r w:rsidR="00A82839" w:rsidRPr="000C18F5">
        <w:rPr>
          <w:rFonts w:asciiTheme="majorBidi" w:hAnsiTheme="majorBidi" w:cstheme="majorBidi"/>
          <w:color w:val="000000" w:themeColor="text1"/>
        </w:rPr>
        <w:t>9</w:t>
      </w:r>
      <w:r w:rsidR="000C18F5" w:rsidRPr="000C18F5">
        <w:rPr>
          <w:rFonts w:asciiTheme="majorBidi" w:hAnsiTheme="majorBidi" w:cstheme="majorBidi"/>
          <w:color w:val="000000" w:themeColor="text1"/>
        </w:rPr>
        <w:t>]</w:t>
      </w:r>
      <w:r w:rsidR="008C458C" w:rsidRPr="00601154">
        <w:rPr>
          <w:rFonts w:asciiTheme="majorBidi" w:hAnsiTheme="majorBidi" w:cstheme="majorBidi"/>
        </w:rPr>
        <w:t xml:space="preserve"> </w:t>
      </w:r>
      <w:r w:rsidR="00995874">
        <w:rPr>
          <w:rFonts w:asciiTheme="majorBidi" w:hAnsiTheme="majorBidi" w:cstheme="majorBidi"/>
        </w:rPr>
        <w:t xml:space="preserve">which </w:t>
      </w:r>
      <w:r w:rsidR="008C458C" w:rsidRPr="00601154">
        <w:rPr>
          <w:rFonts w:asciiTheme="majorBidi" w:hAnsiTheme="majorBidi" w:cstheme="majorBidi"/>
        </w:rPr>
        <w:t>allow</w:t>
      </w:r>
      <w:r w:rsidR="00995874">
        <w:rPr>
          <w:rFonts w:asciiTheme="majorBidi" w:hAnsiTheme="majorBidi" w:cstheme="majorBidi"/>
        </w:rPr>
        <w:t>s</w:t>
      </w:r>
      <w:r w:rsidR="008C458C" w:rsidRPr="00601154">
        <w:rPr>
          <w:rFonts w:asciiTheme="majorBidi" w:hAnsiTheme="majorBidi" w:cstheme="majorBidi"/>
        </w:rPr>
        <w:t xml:space="preserve"> user</w:t>
      </w:r>
      <w:r w:rsidR="001F6C5A" w:rsidRPr="00601154">
        <w:rPr>
          <w:rFonts w:asciiTheme="majorBidi" w:hAnsiTheme="majorBidi" w:cstheme="majorBidi"/>
        </w:rPr>
        <w:t>s</w:t>
      </w:r>
      <w:r w:rsidR="008C458C" w:rsidRPr="00601154">
        <w:rPr>
          <w:rFonts w:asciiTheme="majorBidi" w:hAnsiTheme="majorBidi" w:cstheme="majorBidi"/>
        </w:rPr>
        <w:t xml:space="preserve"> to add breakpoints and retrieve the result of the sub-expression using views. </w:t>
      </w:r>
      <w:r w:rsidR="001F6C5A" w:rsidRPr="00601154">
        <w:rPr>
          <w:rFonts w:asciiTheme="majorBidi" w:hAnsiTheme="majorBidi" w:cstheme="majorBidi"/>
        </w:rPr>
        <w:t xml:space="preserve">This gives </w:t>
      </w:r>
      <w:r w:rsidR="008C458C" w:rsidRPr="00601154">
        <w:rPr>
          <w:rFonts w:asciiTheme="majorBidi" w:hAnsiTheme="majorBidi" w:cstheme="majorBidi"/>
        </w:rPr>
        <w:t xml:space="preserve">the users a much more granular understanding of the query flow. </w:t>
      </w:r>
      <w:r w:rsidR="001F6C5A" w:rsidRPr="00601154">
        <w:rPr>
          <w:rFonts w:asciiTheme="majorBidi" w:hAnsiTheme="majorBidi" w:cstheme="majorBidi"/>
        </w:rPr>
        <w:br/>
      </w:r>
      <w:r w:rsidR="004937DC" w:rsidRPr="00601154">
        <w:rPr>
          <w:rFonts w:asciiTheme="majorBidi" w:hAnsiTheme="majorBidi" w:cstheme="majorBidi"/>
        </w:rPr>
        <w:br/>
      </w:r>
      <w:r w:rsidR="00707E7B">
        <w:rPr>
          <w:rFonts w:asciiTheme="majorBidi" w:hAnsiTheme="majorBidi" w:cstheme="majorBidi"/>
        </w:rPr>
        <w:t xml:space="preserve">In </w:t>
      </w:r>
      <w:r w:rsidR="007B007F" w:rsidRPr="00601154">
        <w:rPr>
          <w:rFonts w:asciiTheme="majorBidi" w:hAnsiTheme="majorBidi" w:cstheme="majorBidi"/>
        </w:rPr>
        <w:t>Habitat [</w:t>
      </w:r>
      <w:r w:rsidR="00A82839" w:rsidRPr="00601154">
        <w:rPr>
          <w:rFonts w:asciiTheme="majorBidi" w:hAnsiTheme="majorBidi" w:cstheme="majorBidi"/>
        </w:rPr>
        <w:t>9</w:t>
      </w:r>
      <w:r w:rsidR="007B007F" w:rsidRPr="00601154">
        <w:rPr>
          <w:rFonts w:asciiTheme="majorBidi" w:hAnsiTheme="majorBidi" w:cstheme="majorBidi"/>
        </w:rPr>
        <w:t xml:space="preserve">] the user </w:t>
      </w:r>
      <w:r w:rsidR="00707E7B" w:rsidRPr="00601154">
        <w:rPr>
          <w:rFonts w:asciiTheme="majorBidi" w:hAnsiTheme="majorBidi" w:cstheme="majorBidi"/>
        </w:rPr>
        <w:t>marks</w:t>
      </w:r>
      <w:r w:rsidR="007B007F" w:rsidRPr="00601154">
        <w:rPr>
          <w:rFonts w:asciiTheme="majorBidi" w:hAnsiTheme="majorBidi" w:cstheme="majorBidi"/>
        </w:rPr>
        <w:t xml:space="preserve"> the desired sub-expression </w:t>
      </w:r>
      <w:r w:rsidR="001F6C5A" w:rsidRPr="00601154">
        <w:rPr>
          <w:rFonts w:asciiTheme="majorBidi" w:hAnsiTheme="majorBidi" w:cstheme="majorBidi"/>
        </w:rPr>
        <w:t xml:space="preserve">with a </w:t>
      </w:r>
      <w:r w:rsidR="00DC6AAE" w:rsidRPr="00601154">
        <w:rPr>
          <w:rFonts w:asciiTheme="majorBidi" w:hAnsiTheme="majorBidi" w:cstheme="majorBidi"/>
        </w:rPr>
        <w:t>breakpoint and</w:t>
      </w:r>
      <w:r w:rsidR="001F6C5A" w:rsidRPr="00601154">
        <w:rPr>
          <w:rFonts w:asciiTheme="majorBidi" w:hAnsiTheme="majorBidi" w:cstheme="majorBidi"/>
        </w:rPr>
        <w:t xml:space="preserve"> materialize</w:t>
      </w:r>
      <w:r w:rsidR="00C50965">
        <w:rPr>
          <w:rFonts w:asciiTheme="majorBidi" w:hAnsiTheme="majorBidi" w:cstheme="majorBidi"/>
        </w:rPr>
        <w:t>s</w:t>
      </w:r>
      <w:r w:rsidR="001F6C5A" w:rsidRPr="00601154">
        <w:rPr>
          <w:rFonts w:asciiTheme="majorBidi" w:hAnsiTheme="majorBidi" w:cstheme="majorBidi"/>
        </w:rPr>
        <w:t xml:space="preserve"> the corresponding sub-expression</w:t>
      </w:r>
      <w:r w:rsidR="00DC6AAE" w:rsidRPr="00601154">
        <w:rPr>
          <w:rFonts w:asciiTheme="majorBidi" w:hAnsiTheme="majorBidi" w:cstheme="majorBidi"/>
        </w:rPr>
        <w:t xml:space="preserve"> </w:t>
      </w:r>
      <w:r w:rsidR="004A4EC8" w:rsidRPr="00601154">
        <w:rPr>
          <w:rFonts w:asciiTheme="majorBidi" w:hAnsiTheme="majorBidi" w:cstheme="majorBidi"/>
        </w:rPr>
        <w:t xml:space="preserve">using </w:t>
      </w:r>
      <w:r w:rsidR="00DC6AAE" w:rsidRPr="00601154">
        <w:rPr>
          <w:rFonts w:asciiTheme="majorBidi" w:hAnsiTheme="majorBidi" w:cstheme="majorBidi"/>
        </w:rPr>
        <w:t>view</w:t>
      </w:r>
      <w:r w:rsidR="004A4EC8" w:rsidRPr="00601154">
        <w:rPr>
          <w:rFonts w:asciiTheme="majorBidi" w:hAnsiTheme="majorBidi" w:cstheme="majorBidi"/>
        </w:rPr>
        <w:t>s</w:t>
      </w:r>
      <w:r w:rsidR="001F6C5A" w:rsidRPr="00601154">
        <w:rPr>
          <w:rFonts w:asciiTheme="majorBidi" w:hAnsiTheme="majorBidi" w:cstheme="majorBidi"/>
        </w:rPr>
        <w:t xml:space="preserve">. </w:t>
      </w:r>
      <w:r w:rsidR="004937DC" w:rsidRPr="00601154">
        <w:rPr>
          <w:rFonts w:asciiTheme="majorBidi" w:hAnsiTheme="majorBidi" w:cstheme="majorBidi"/>
        </w:rPr>
        <w:t>For example, we can mark the inner query with a breakpoint (</w:t>
      </w:r>
      <w:r w:rsidR="004937DC" w:rsidRPr="00707E7B">
        <w:rPr>
          <w:rFonts w:asciiTheme="majorBidi" w:hAnsiTheme="majorBidi" w:cstheme="majorBidi"/>
          <w:i/>
          <w:iCs/>
        </w:rPr>
        <w:t>s1</w:t>
      </w:r>
      <w:r w:rsidR="004937DC" w:rsidRPr="00601154">
        <w:rPr>
          <w:rFonts w:asciiTheme="majorBidi" w:hAnsiTheme="majorBidi" w:cstheme="majorBidi"/>
        </w:rPr>
        <w:t xml:space="preserve">) as can be seen in </w:t>
      </w:r>
      <w:r w:rsidR="00E1275E">
        <w:rPr>
          <w:rFonts w:asciiTheme="majorBidi" w:hAnsiTheme="majorBidi" w:cstheme="majorBidi"/>
        </w:rPr>
        <w:t>f</w:t>
      </w:r>
      <w:r w:rsidR="004937DC" w:rsidRPr="00601154">
        <w:rPr>
          <w:rFonts w:asciiTheme="majorBidi" w:hAnsiTheme="majorBidi" w:cstheme="majorBidi"/>
        </w:rPr>
        <w:t xml:space="preserve">igure </w:t>
      </w:r>
      <w:r w:rsidR="00B5751F" w:rsidRPr="00601154">
        <w:rPr>
          <w:rFonts w:asciiTheme="majorBidi" w:hAnsiTheme="majorBidi" w:cstheme="majorBidi"/>
        </w:rPr>
        <w:t>4</w:t>
      </w:r>
      <w:r w:rsidR="004937DC" w:rsidRPr="00601154">
        <w:rPr>
          <w:rFonts w:asciiTheme="majorBidi" w:hAnsiTheme="majorBidi" w:cstheme="majorBidi"/>
        </w:rPr>
        <w:t>, the</w:t>
      </w:r>
      <w:r w:rsidR="00B5751F" w:rsidRPr="00601154">
        <w:rPr>
          <w:rFonts w:asciiTheme="majorBidi" w:hAnsiTheme="majorBidi" w:cstheme="majorBidi"/>
        </w:rPr>
        <w:t xml:space="preserve"> corresponding</w:t>
      </w:r>
      <w:r w:rsidR="004937DC" w:rsidRPr="00601154">
        <w:rPr>
          <w:rFonts w:asciiTheme="majorBidi" w:hAnsiTheme="majorBidi" w:cstheme="majorBidi"/>
        </w:rPr>
        <w:t xml:space="preserve"> view that was generated from this breakpoint can be seen in </w:t>
      </w:r>
      <w:r w:rsidR="00E1275E">
        <w:rPr>
          <w:rFonts w:asciiTheme="majorBidi" w:hAnsiTheme="majorBidi" w:cstheme="majorBidi"/>
        </w:rPr>
        <w:t>f</w:t>
      </w:r>
      <w:r w:rsidR="004937DC" w:rsidRPr="00601154">
        <w:rPr>
          <w:rFonts w:asciiTheme="majorBidi" w:hAnsiTheme="majorBidi" w:cstheme="majorBidi"/>
        </w:rPr>
        <w:t>igure</w:t>
      </w:r>
      <w:r w:rsidR="00B5751F" w:rsidRPr="00601154">
        <w:rPr>
          <w:rFonts w:asciiTheme="majorBidi" w:hAnsiTheme="majorBidi" w:cstheme="majorBidi"/>
        </w:rPr>
        <w:t xml:space="preserve"> 5</w:t>
      </w:r>
      <w:r w:rsidR="004937DC" w:rsidRPr="00601154">
        <w:rPr>
          <w:rFonts w:asciiTheme="majorBidi" w:hAnsiTheme="majorBidi" w:cstheme="majorBidi"/>
        </w:rPr>
        <w:t>.</w:t>
      </w:r>
    </w:p>
    <w:p w14:paraId="71647A18" w14:textId="77777777" w:rsidR="001875C5" w:rsidRPr="00601154" w:rsidRDefault="001875C5" w:rsidP="007B007F">
      <w:pPr>
        <w:spacing w:line="360" w:lineRule="auto"/>
        <w:rPr>
          <w:rFonts w:asciiTheme="majorBidi" w:hAnsiTheme="majorBidi" w:cstheme="majorBidi"/>
        </w:rPr>
      </w:pPr>
      <w:r w:rsidRPr="00601154">
        <w:rPr>
          <w:rFonts w:asciiTheme="majorBidi" w:hAnsiTheme="majorBidi" w:cstheme="majorBidi"/>
          <w:noProof/>
        </w:rPr>
        <w:lastRenderedPageBreak/>
        <w:drawing>
          <wp:inline distT="0" distB="0" distL="0" distR="0" wp14:anchorId="773EDED2" wp14:editId="3CA7E425">
            <wp:extent cx="4330700" cy="120650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330700" cy="1206500"/>
                    </a:xfrm>
                    <a:prstGeom prst="rect">
                      <a:avLst/>
                    </a:prstGeom>
                  </pic:spPr>
                </pic:pic>
              </a:graphicData>
            </a:graphic>
          </wp:inline>
        </w:drawing>
      </w:r>
      <w:r w:rsidRPr="00601154">
        <w:rPr>
          <w:rFonts w:asciiTheme="majorBidi" w:hAnsiTheme="majorBidi" w:cstheme="majorBidi"/>
        </w:rPr>
        <w:t xml:space="preserve">                                                              </w:t>
      </w:r>
    </w:p>
    <w:p w14:paraId="1FA6B4F9" w14:textId="1B02D4B0" w:rsidR="001875C5" w:rsidRPr="00601154" w:rsidRDefault="001875C5" w:rsidP="007B007F">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t xml:space="preserve">                              </w:t>
      </w:r>
      <w:r w:rsidRPr="00601154">
        <w:rPr>
          <w:rFonts w:asciiTheme="majorBidi" w:hAnsiTheme="majorBidi" w:cstheme="majorBidi"/>
          <w:b/>
          <w:bCs/>
        </w:rPr>
        <w:t xml:space="preserve">Figure </w:t>
      </w:r>
      <w:r w:rsidR="002125E9" w:rsidRPr="00601154">
        <w:rPr>
          <w:rFonts w:asciiTheme="majorBidi" w:hAnsiTheme="majorBidi" w:cstheme="majorBidi"/>
          <w:b/>
          <w:bCs/>
        </w:rPr>
        <w:t>4</w:t>
      </w:r>
      <w:r w:rsidR="00207FC3" w:rsidRPr="00601154">
        <w:rPr>
          <w:rFonts w:asciiTheme="majorBidi" w:hAnsiTheme="majorBidi" w:cstheme="majorBidi"/>
          <w:b/>
          <w:bCs/>
        </w:rPr>
        <w:t xml:space="preserve">- </w:t>
      </w:r>
      <w:r w:rsidR="00207FC3" w:rsidRPr="00601154">
        <w:rPr>
          <w:rFonts w:asciiTheme="majorBidi" w:hAnsiTheme="majorBidi" w:cstheme="majorBidi"/>
        </w:rPr>
        <w:t>query</w:t>
      </w:r>
      <w:r w:rsidR="00ED2B47">
        <w:rPr>
          <w:rFonts w:asciiTheme="majorBidi" w:hAnsiTheme="majorBidi" w:cstheme="majorBidi"/>
        </w:rPr>
        <w:t>’</w:t>
      </w:r>
      <w:r w:rsidR="00207FC3" w:rsidRPr="00601154">
        <w:rPr>
          <w:rFonts w:asciiTheme="majorBidi" w:hAnsiTheme="majorBidi" w:cstheme="majorBidi"/>
        </w:rPr>
        <w:t xml:space="preserve">s breakpoint interface (Taken from Habitat </w:t>
      </w:r>
      <w:r w:rsidR="00363EF6" w:rsidRPr="00601154">
        <w:rPr>
          <w:rFonts w:asciiTheme="majorBidi" w:hAnsiTheme="majorBidi" w:cstheme="majorBidi"/>
        </w:rPr>
        <w:t>paper</w:t>
      </w:r>
      <w:r w:rsidR="00363EF6">
        <w:rPr>
          <w:rFonts w:asciiTheme="majorBidi" w:hAnsiTheme="majorBidi" w:cstheme="majorBidi"/>
        </w:rPr>
        <w:t xml:space="preserve"> [</w:t>
      </w:r>
      <w:r w:rsidR="00995874">
        <w:rPr>
          <w:rFonts w:asciiTheme="majorBidi" w:hAnsiTheme="majorBidi" w:cstheme="majorBidi"/>
        </w:rPr>
        <w:t>9]</w:t>
      </w:r>
      <w:r w:rsidR="00207FC3" w:rsidRPr="00601154">
        <w:rPr>
          <w:rFonts w:asciiTheme="majorBidi" w:hAnsiTheme="majorBidi" w:cstheme="majorBidi"/>
        </w:rPr>
        <w:t>)</w:t>
      </w:r>
    </w:p>
    <w:p w14:paraId="43EB934B" w14:textId="77777777" w:rsidR="00B5751F" w:rsidRPr="00601154" w:rsidRDefault="00B5751F" w:rsidP="007B007F">
      <w:pPr>
        <w:spacing w:line="360" w:lineRule="auto"/>
        <w:rPr>
          <w:rFonts w:asciiTheme="majorBidi" w:hAnsiTheme="majorBidi" w:cstheme="majorBidi"/>
          <w:color w:val="000000" w:themeColor="text1"/>
        </w:rPr>
      </w:pPr>
    </w:p>
    <w:p w14:paraId="52C784E9" w14:textId="25AC404E" w:rsidR="001875C5" w:rsidRPr="00601154" w:rsidRDefault="00F972CB" w:rsidP="007B007F">
      <w:pPr>
        <w:spacing w:line="360" w:lineRule="auto"/>
        <w:rPr>
          <w:rFonts w:asciiTheme="majorBidi" w:hAnsiTheme="majorBidi" w:cstheme="majorBidi"/>
          <w:color w:val="000000" w:themeColor="text1"/>
        </w:rPr>
      </w:pPr>
      <w:r>
        <w:rPr>
          <w:rFonts w:asciiTheme="majorBidi" w:hAnsiTheme="majorBidi" w:cstheme="majorBidi"/>
          <w:color w:val="000000" w:themeColor="text1"/>
        </w:rPr>
        <w:t>I</w:t>
      </w:r>
      <w:r w:rsidR="00B5751F" w:rsidRPr="00601154">
        <w:rPr>
          <w:rFonts w:asciiTheme="majorBidi" w:hAnsiTheme="majorBidi" w:cstheme="majorBidi"/>
          <w:color w:val="000000" w:themeColor="text1"/>
        </w:rPr>
        <w:t xml:space="preserve">n </w:t>
      </w:r>
      <w:r w:rsidR="006A2882">
        <w:rPr>
          <w:rFonts w:asciiTheme="majorBidi" w:hAnsiTheme="majorBidi" w:cstheme="majorBidi"/>
          <w:color w:val="000000" w:themeColor="text1"/>
        </w:rPr>
        <w:t>f</w:t>
      </w:r>
      <w:r w:rsidR="00B5751F" w:rsidRPr="00601154">
        <w:rPr>
          <w:rFonts w:asciiTheme="majorBidi" w:hAnsiTheme="majorBidi" w:cstheme="majorBidi"/>
          <w:color w:val="000000" w:themeColor="text1"/>
        </w:rPr>
        <w:t xml:space="preserve">igure </w:t>
      </w:r>
      <w:r w:rsidR="00601154" w:rsidRPr="00601154">
        <w:rPr>
          <w:rFonts w:asciiTheme="majorBidi" w:hAnsiTheme="majorBidi" w:cstheme="majorBidi"/>
          <w:color w:val="000000" w:themeColor="text1"/>
        </w:rPr>
        <w:t>5,</w:t>
      </w:r>
      <w:r w:rsidR="00B5751F" w:rsidRPr="00601154">
        <w:rPr>
          <w:rFonts w:asciiTheme="majorBidi" w:hAnsiTheme="majorBidi" w:cstheme="majorBidi"/>
          <w:color w:val="000000" w:themeColor="text1"/>
        </w:rPr>
        <w:t xml:space="preserve"> we </w:t>
      </w:r>
      <w:r w:rsidR="00030D6E" w:rsidRPr="00601154">
        <w:rPr>
          <w:rFonts w:asciiTheme="majorBidi" w:hAnsiTheme="majorBidi" w:cstheme="majorBidi"/>
          <w:color w:val="000000" w:themeColor="text1"/>
        </w:rPr>
        <w:t xml:space="preserve">will </w:t>
      </w:r>
      <w:r w:rsidR="00B5751F" w:rsidRPr="00601154">
        <w:rPr>
          <w:rFonts w:asciiTheme="majorBidi" w:hAnsiTheme="majorBidi" w:cstheme="majorBidi"/>
          <w:color w:val="000000" w:themeColor="text1"/>
        </w:rPr>
        <w:t>see the sub</w:t>
      </w:r>
      <w:r w:rsidR="00AA4CD3">
        <w:rPr>
          <w:rFonts w:asciiTheme="majorBidi" w:hAnsiTheme="majorBidi" w:cstheme="majorBidi"/>
          <w:color w:val="000000" w:themeColor="text1"/>
        </w:rPr>
        <w:t>-</w:t>
      </w:r>
      <w:r w:rsidR="00B5751F" w:rsidRPr="00601154">
        <w:rPr>
          <w:rFonts w:asciiTheme="majorBidi" w:hAnsiTheme="majorBidi" w:cstheme="majorBidi"/>
          <w:color w:val="000000" w:themeColor="text1"/>
        </w:rPr>
        <w:t xml:space="preserve">expression from the breakpoint </w:t>
      </w:r>
      <w:r w:rsidR="00B5751F" w:rsidRPr="00707E7B">
        <w:rPr>
          <w:rFonts w:asciiTheme="majorBidi" w:hAnsiTheme="majorBidi" w:cstheme="majorBidi"/>
          <w:i/>
          <w:iCs/>
          <w:color w:val="000000" w:themeColor="text1"/>
        </w:rPr>
        <w:t>s1</w:t>
      </w:r>
      <w:r w:rsidR="00B5751F" w:rsidRPr="00601154">
        <w:rPr>
          <w:rFonts w:asciiTheme="majorBidi" w:hAnsiTheme="majorBidi" w:cstheme="majorBidi"/>
          <w:color w:val="000000" w:themeColor="text1"/>
        </w:rPr>
        <w:t xml:space="preserve"> materialized, we can see on the left the </w:t>
      </w:r>
      <w:proofErr w:type="spellStart"/>
      <w:r w:rsidR="00B5751F" w:rsidRPr="00601154">
        <w:rPr>
          <w:rFonts w:asciiTheme="majorBidi" w:hAnsiTheme="majorBidi" w:cstheme="majorBidi"/>
          <w:i/>
          <w:iCs/>
          <w:color w:val="000000" w:themeColor="text1"/>
        </w:rPr>
        <w:t>p_partkkey</w:t>
      </w:r>
      <w:proofErr w:type="spellEnd"/>
      <w:r w:rsidR="00B5751F" w:rsidRPr="00601154">
        <w:rPr>
          <w:rFonts w:asciiTheme="majorBidi" w:hAnsiTheme="majorBidi" w:cstheme="majorBidi"/>
          <w:color w:val="000000" w:themeColor="text1"/>
        </w:rPr>
        <w:t xml:space="preserve"> from </w:t>
      </w:r>
      <w:r w:rsidR="00B5751F" w:rsidRPr="00707E7B">
        <w:rPr>
          <w:rFonts w:asciiTheme="majorBidi" w:hAnsiTheme="majorBidi" w:cstheme="majorBidi"/>
          <w:i/>
          <w:iCs/>
          <w:color w:val="000000" w:themeColor="text1"/>
        </w:rPr>
        <w:t>part</w:t>
      </w:r>
      <w:r w:rsidR="00B5751F" w:rsidRPr="00601154">
        <w:rPr>
          <w:rFonts w:asciiTheme="majorBidi" w:hAnsiTheme="majorBidi" w:cstheme="majorBidi"/>
          <w:color w:val="000000" w:themeColor="text1"/>
        </w:rPr>
        <w:t xml:space="preserve"> </w:t>
      </w:r>
      <w:r w:rsidR="00707E7B">
        <w:rPr>
          <w:rFonts w:asciiTheme="majorBidi" w:hAnsiTheme="majorBidi" w:cstheme="majorBidi"/>
          <w:color w:val="000000" w:themeColor="text1"/>
        </w:rPr>
        <w:t xml:space="preserve">relation </w:t>
      </w:r>
      <w:r w:rsidR="00B5751F" w:rsidRPr="00601154">
        <w:rPr>
          <w:rFonts w:asciiTheme="majorBidi" w:hAnsiTheme="majorBidi" w:cstheme="majorBidi"/>
          <w:color w:val="000000" w:themeColor="text1"/>
        </w:rPr>
        <w:t xml:space="preserve">and the corresponding </w:t>
      </w:r>
      <w:proofErr w:type="spellStart"/>
      <w:r w:rsidR="00B5751F" w:rsidRPr="00601154">
        <w:rPr>
          <w:rFonts w:asciiTheme="majorBidi" w:hAnsiTheme="majorBidi" w:cstheme="majorBidi"/>
          <w:i/>
          <w:iCs/>
          <w:color w:val="000000" w:themeColor="text1"/>
        </w:rPr>
        <w:t>ps_supplycost</w:t>
      </w:r>
      <w:proofErr w:type="spellEnd"/>
      <w:r w:rsidR="00707E7B">
        <w:rPr>
          <w:rFonts w:asciiTheme="majorBidi" w:hAnsiTheme="majorBidi" w:cstheme="majorBidi"/>
          <w:i/>
          <w:iCs/>
          <w:color w:val="000000" w:themeColor="text1"/>
        </w:rPr>
        <w:t xml:space="preserve"> </w:t>
      </w:r>
      <w:r w:rsidR="00707E7B">
        <w:rPr>
          <w:rFonts w:asciiTheme="majorBidi" w:hAnsiTheme="majorBidi" w:cstheme="majorBidi"/>
          <w:color w:val="000000" w:themeColor="text1"/>
        </w:rPr>
        <w:t xml:space="preserve">from </w:t>
      </w:r>
      <w:proofErr w:type="spellStart"/>
      <w:r w:rsidR="00707E7B">
        <w:rPr>
          <w:rFonts w:asciiTheme="majorBidi" w:hAnsiTheme="majorBidi" w:cstheme="majorBidi"/>
          <w:i/>
          <w:iCs/>
          <w:color w:val="000000" w:themeColor="text1"/>
        </w:rPr>
        <w:t>partsupp</w:t>
      </w:r>
      <w:proofErr w:type="spellEnd"/>
      <w:r w:rsidR="00707E7B">
        <w:rPr>
          <w:rFonts w:asciiTheme="majorBidi" w:hAnsiTheme="majorBidi" w:cstheme="majorBidi"/>
          <w:i/>
          <w:iCs/>
          <w:color w:val="000000" w:themeColor="text1"/>
        </w:rPr>
        <w:t xml:space="preserve"> </w:t>
      </w:r>
      <w:r w:rsidR="00707E7B">
        <w:rPr>
          <w:rFonts w:asciiTheme="majorBidi" w:hAnsiTheme="majorBidi" w:cstheme="majorBidi"/>
          <w:color w:val="000000" w:themeColor="text1"/>
        </w:rPr>
        <w:t>relation</w:t>
      </w:r>
      <w:r w:rsidR="00B5751F" w:rsidRPr="00601154">
        <w:rPr>
          <w:rFonts w:asciiTheme="majorBidi" w:hAnsiTheme="majorBidi" w:cstheme="majorBidi"/>
          <w:color w:val="000000" w:themeColor="text1"/>
        </w:rPr>
        <w:t xml:space="preserve">. In this example, we can see that </w:t>
      </w:r>
      <w:proofErr w:type="spellStart"/>
      <w:r w:rsidR="00B5751F" w:rsidRPr="00601154">
        <w:rPr>
          <w:rFonts w:asciiTheme="majorBidi" w:hAnsiTheme="majorBidi" w:cstheme="majorBidi"/>
          <w:i/>
          <w:iCs/>
          <w:color w:val="000000" w:themeColor="text1"/>
        </w:rPr>
        <w:t>p_partkkey</w:t>
      </w:r>
      <w:proofErr w:type="spellEnd"/>
      <w:r w:rsidR="00B5751F" w:rsidRPr="00601154">
        <w:rPr>
          <w:rFonts w:asciiTheme="majorBidi" w:hAnsiTheme="majorBidi" w:cstheme="majorBidi"/>
          <w:i/>
          <w:iCs/>
          <w:color w:val="000000" w:themeColor="text1"/>
        </w:rPr>
        <w:t xml:space="preserve">=3 </w:t>
      </w:r>
      <w:r w:rsidR="00B5751F" w:rsidRPr="00601154">
        <w:rPr>
          <w:rFonts w:asciiTheme="majorBidi" w:hAnsiTheme="majorBidi" w:cstheme="majorBidi"/>
          <w:color w:val="000000" w:themeColor="text1"/>
        </w:rPr>
        <w:t>has two suppliers and if we want to keep only the minimal one, we need to add additional aggregation</w:t>
      </w:r>
      <w:r w:rsidR="00E13E40">
        <w:rPr>
          <w:rFonts w:asciiTheme="majorBidi" w:hAnsiTheme="majorBidi" w:cstheme="majorBidi"/>
          <w:color w:val="000000" w:themeColor="text1"/>
        </w:rPr>
        <w:t xml:space="preserve"> later</w:t>
      </w:r>
      <w:r w:rsidR="00B5751F" w:rsidRPr="00601154">
        <w:rPr>
          <w:rFonts w:asciiTheme="majorBidi" w:hAnsiTheme="majorBidi" w:cstheme="majorBidi"/>
          <w:color w:val="000000" w:themeColor="text1"/>
        </w:rPr>
        <w:t>.</w:t>
      </w:r>
    </w:p>
    <w:p w14:paraId="4A9C625A" w14:textId="0C0212E4" w:rsidR="001875C5" w:rsidRPr="00601154" w:rsidRDefault="001875C5" w:rsidP="001875C5">
      <w:pPr>
        <w:spacing w:line="360" w:lineRule="auto"/>
        <w:ind w:left="720" w:firstLine="720"/>
        <w:rPr>
          <w:rFonts w:asciiTheme="majorBidi" w:hAnsiTheme="majorBidi" w:cstheme="majorBidi"/>
          <w:b/>
          <w:bCs/>
        </w:rPr>
      </w:pPr>
      <w:r w:rsidRPr="00601154">
        <w:rPr>
          <w:rFonts w:asciiTheme="majorBidi" w:hAnsiTheme="majorBidi" w:cstheme="majorBidi"/>
          <w:noProof/>
          <w:color w:val="FF0000"/>
        </w:rPr>
        <w:drawing>
          <wp:inline distT="0" distB="0" distL="0" distR="0" wp14:anchorId="48FCBD92" wp14:editId="1918F885">
            <wp:extent cx="2836133" cy="2342233"/>
            <wp:effectExtent l="0" t="0" r="0" b="0"/>
            <wp:docPr id="44" name="Picture 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846191" cy="2350539"/>
                    </a:xfrm>
                    <a:prstGeom prst="rect">
                      <a:avLst/>
                    </a:prstGeom>
                  </pic:spPr>
                </pic:pic>
              </a:graphicData>
            </a:graphic>
          </wp:inline>
        </w:drawing>
      </w:r>
    </w:p>
    <w:p w14:paraId="6759A475" w14:textId="3123A99B" w:rsidR="00D40AE3" w:rsidRPr="00601154" w:rsidRDefault="001875C5" w:rsidP="001F6C5A">
      <w:pPr>
        <w:spacing w:line="360" w:lineRule="auto"/>
        <w:rPr>
          <w:rFonts w:asciiTheme="majorBidi" w:hAnsiTheme="majorBidi" w:cstheme="majorBidi"/>
        </w:rPr>
      </w:pPr>
      <w:r w:rsidRPr="00601154">
        <w:rPr>
          <w:rFonts w:asciiTheme="majorBidi" w:hAnsiTheme="majorBidi" w:cstheme="majorBidi"/>
          <w:color w:val="000000" w:themeColor="text1"/>
        </w:rPr>
        <w:t xml:space="preserve">            </w:t>
      </w:r>
      <w:r w:rsidRPr="00601154">
        <w:rPr>
          <w:rFonts w:asciiTheme="majorBidi" w:hAnsiTheme="majorBidi" w:cstheme="majorBidi"/>
          <w:b/>
          <w:bCs/>
        </w:rPr>
        <w:t xml:space="preserve">Figure </w:t>
      </w:r>
      <w:r w:rsidR="002125E9" w:rsidRPr="00601154">
        <w:rPr>
          <w:rFonts w:asciiTheme="majorBidi" w:hAnsiTheme="majorBidi" w:cstheme="majorBidi"/>
          <w:b/>
          <w:bCs/>
        </w:rPr>
        <w:t>5</w:t>
      </w:r>
      <w:r w:rsidR="00207FC3" w:rsidRPr="00601154">
        <w:rPr>
          <w:rFonts w:asciiTheme="majorBidi" w:hAnsiTheme="majorBidi" w:cstheme="majorBidi"/>
          <w:b/>
          <w:bCs/>
        </w:rPr>
        <w:t xml:space="preserve">- </w:t>
      </w:r>
      <w:r w:rsidR="00207FC3" w:rsidRPr="00601154">
        <w:rPr>
          <w:rFonts w:asciiTheme="majorBidi" w:hAnsiTheme="majorBidi" w:cstheme="majorBidi"/>
        </w:rPr>
        <w:t xml:space="preserve">query sub-expression materialized view (Taken from Habitat </w:t>
      </w:r>
      <w:proofErr w:type="gramStart"/>
      <w:r w:rsidR="00207FC3" w:rsidRPr="00601154">
        <w:rPr>
          <w:rFonts w:asciiTheme="majorBidi" w:hAnsiTheme="majorBidi" w:cstheme="majorBidi"/>
        </w:rPr>
        <w:t>paper</w:t>
      </w:r>
      <w:r w:rsidR="00995874">
        <w:rPr>
          <w:rFonts w:asciiTheme="majorBidi" w:hAnsiTheme="majorBidi" w:cstheme="majorBidi"/>
        </w:rPr>
        <w:t>[</w:t>
      </w:r>
      <w:proofErr w:type="gramEnd"/>
      <w:r w:rsidR="00995874">
        <w:rPr>
          <w:rFonts w:asciiTheme="majorBidi" w:hAnsiTheme="majorBidi" w:cstheme="majorBidi"/>
        </w:rPr>
        <w:t>9]</w:t>
      </w:r>
      <w:r w:rsidR="00207FC3" w:rsidRPr="00601154">
        <w:rPr>
          <w:rFonts w:asciiTheme="majorBidi" w:hAnsiTheme="majorBidi" w:cstheme="majorBidi"/>
        </w:rPr>
        <w:t>)</w:t>
      </w:r>
      <w:r w:rsidR="008C458C" w:rsidRPr="00601154">
        <w:rPr>
          <w:rFonts w:asciiTheme="majorBidi" w:hAnsiTheme="majorBidi" w:cstheme="majorBidi"/>
          <w:color w:val="FF0000"/>
        </w:rPr>
        <w:br/>
      </w:r>
      <w:r w:rsidR="004937DC" w:rsidRPr="00601154">
        <w:rPr>
          <w:rFonts w:asciiTheme="majorBidi" w:hAnsiTheme="majorBidi" w:cstheme="majorBidi"/>
        </w:rPr>
        <w:br/>
      </w:r>
      <w:r w:rsidR="00DC6AAE" w:rsidRPr="00601154">
        <w:rPr>
          <w:rFonts w:asciiTheme="majorBidi" w:hAnsiTheme="majorBidi" w:cstheme="majorBidi"/>
        </w:rPr>
        <w:t>Debugging SQL queries</w:t>
      </w:r>
      <w:r w:rsidR="00D40AE3" w:rsidRPr="00601154">
        <w:rPr>
          <w:rFonts w:asciiTheme="majorBidi" w:hAnsiTheme="majorBidi" w:cstheme="majorBidi"/>
        </w:rPr>
        <w:t xml:space="preserve"> using views</w:t>
      </w:r>
      <w:r w:rsidR="00DC6AAE" w:rsidRPr="00601154">
        <w:rPr>
          <w:rFonts w:asciiTheme="majorBidi" w:hAnsiTheme="majorBidi" w:cstheme="majorBidi"/>
        </w:rPr>
        <w:t xml:space="preserve">, can be extremely useful in certain situations, </w:t>
      </w:r>
      <w:r w:rsidR="00D40AE3" w:rsidRPr="00601154">
        <w:rPr>
          <w:rFonts w:asciiTheme="majorBidi" w:hAnsiTheme="majorBidi" w:cstheme="majorBidi"/>
        </w:rPr>
        <w:t>but it comes with the following cons:</w:t>
      </w:r>
    </w:p>
    <w:p w14:paraId="064390AC" w14:textId="5878AC58" w:rsidR="00D40AE3" w:rsidRPr="00601154" w:rsidRDefault="00D40AE3" w:rsidP="00995874">
      <w:pPr>
        <w:pStyle w:val="NormalWeb"/>
        <w:numPr>
          <w:ilvl w:val="0"/>
          <w:numId w:val="38"/>
        </w:numPr>
        <w:spacing w:before="0" w:beforeAutospacing="0" w:after="0" w:afterAutospacing="0" w:line="360" w:lineRule="auto"/>
        <w:rPr>
          <w:rFonts w:asciiTheme="majorBidi" w:hAnsiTheme="majorBidi" w:cstheme="majorBidi"/>
        </w:rPr>
      </w:pPr>
      <w:r w:rsidRPr="00601154">
        <w:rPr>
          <w:rFonts w:asciiTheme="majorBidi" w:hAnsiTheme="majorBidi" w:cstheme="majorBidi"/>
        </w:rPr>
        <w:t xml:space="preserve">Very slow with several breakpoints, as it </w:t>
      </w:r>
      <w:r w:rsidR="00BD2908" w:rsidRPr="00601154">
        <w:rPr>
          <w:rFonts w:asciiTheme="majorBidi" w:hAnsiTheme="majorBidi" w:cstheme="majorBidi"/>
        </w:rPr>
        <w:t>materializ</w:t>
      </w:r>
      <w:r w:rsidR="00BD2908">
        <w:rPr>
          <w:rFonts w:asciiTheme="majorBidi" w:hAnsiTheme="majorBidi" w:cstheme="majorBidi"/>
        </w:rPr>
        <w:t>es</w:t>
      </w:r>
      <w:r w:rsidRPr="00601154">
        <w:rPr>
          <w:rFonts w:asciiTheme="majorBidi" w:hAnsiTheme="majorBidi" w:cstheme="majorBidi"/>
        </w:rPr>
        <w:t xml:space="preserve"> results for each breakpoint.</w:t>
      </w:r>
    </w:p>
    <w:p w14:paraId="13326275" w14:textId="2AFB141C" w:rsidR="00D40AE3" w:rsidRPr="00601154" w:rsidRDefault="00D40AE3" w:rsidP="009007B9">
      <w:pPr>
        <w:pStyle w:val="NormalWeb"/>
        <w:numPr>
          <w:ilvl w:val="0"/>
          <w:numId w:val="38"/>
        </w:numPr>
        <w:spacing w:before="0" w:beforeAutospacing="0" w:after="0" w:afterAutospacing="0" w:line="360" w:lineRule="auto"/>
        <w:rPr>
          <w:rFonts w:asciiTheme="majorBidi" w:hAnsiTheme="majorBidi" w:cstheme="majorBidi"/>
        </w:rPr>
      </w:pPr>
      <w:r w:rsidRPr="00601154">
        <w:rPr>
          <w:rFonts w:asciiTheme="majorBidi" w:hAnsiTheme="majorBidi" w:cstheme="majorBidi"/>
        </w:rPr>
        <w:t xml:space="preserve">Not trivial to find where the issue was originated from for complex queries. </w:t>
      </w:r>
    </w:p>
    <w:p w14:paraId="73C567E8" w14:textId="659B55AB" w:rsidR="00D40AE3" w:rsidRPr="00601154" w:rsidRDefault="00D40AE3" w:rsidP="009007B9">
      <w:pPr>
        <w:pStyle w:val="NormalWeb"/>
        <w:numPr>
          <w:ilvl w:val="0"/>
          <w:numId w:val="38"/>
        </w:numPr>
        <w:spacing w:before="0" w:beforeAutospacing="0" w:after="0" w:afterAutospacing="0" w:line="360" w:lineRule="auto"/>
        <w:rPr>
          <w:rFonts w:asciiTheme="majorBidi" w:hAnsiTheme="majorBidi" w:cstheme="majorBidi"/>
        </w:rPr>
      </w:pPr>
      <w:r w:rsidRPr="00601154">
        <w:rPr>
          <w:rFonts w:asciiTheme="majorBidi" w:hAnsiTheme="majorBidi" w:cstheme="majorBidi"/>
        </w:rPr>
        <w:t>These systems tend to be complex and hard to maintain and must be part of the database itself.</w:t>
      </w:r>
    </w:p>
    <w:p w14:paraId="2CFBD22A" w14:textId="68146D9E" w:rsidR="001F6C5A" w:rsidRPr="00601154" w:rsidRDefault="00995874" w:rsidP="00995874">
      <w:pPr>
        <w:pStyle w:val="NormalWeb"/>
        <w:numPr>
          <w:ilvl w:val="0"/>
          <w:numId w:val="38"/>
        </w:numPr>
        <w:spacing w:before="0" w:beforeAutospacing="0" w:after="0" w:afterAutospacing="0" w:line="360" w:lineRule="auto"/>
        <w:rPr>
          <w:rFonts w:asciiTheme="majorBidi" w:hAnsiTheme="majorBidi" w:cstheme="majorBidi"/>
        </w:rPr>
      </w:pPr>
      <w:r>
        <w:rPr>
          <w:rFonts w:asciiTheme="majorBidi" w:hAnsiTheme="majorBidi" w:cstheme="majorBidi"/>
        </w:rPr>
        <w:t>The method r</w:t>
      </w:r>
      <w:r w:rsidR="00D40AE3" w:rsidRPr="00601154">
        <w:rPr>
          <w:rFonts w:asciiTheme="majorBidi" w:hAnsiTheme="majorBidi" w:cstheme="majorBidi"/>
        </w:rPr>
        <w:t>equire</w:t>
      </w:r>
      <w:r>
        <w:rPr>
          <w:rFonts w:asciiTheme="majorBidi" w:hAnsiTheme="majorBidi" w:cstheme="majorBidi"/>
        </w:rPr>
        <w:t>s</w:t>
      </w:r>
      <w:r w:rsidR="00D40AE3" w:rsidRPr="00601154">
        <w:rPr>
          <w:rFonts w:asciiTheme="majorBidi" w:hAnsiTheme="majorBidi" w:cstheme="majorBidi"/>
        </w:rPr>
        <w:t xml:space="preserve"> query execution.</w:t>
      </w:r>
    </w:p>
    <w:p w14:paraId="53E4081D" w14:textId="3990C9BA" w:rsidR="0048147D" w:rsidRPr="00601154" w:rsidRDefault="00F77307" w:rsidP="0019006E">
      <w:pPr>
        <w:spacing w:line="360" w:lineRule="auto"/>
        <w:rPr>
          <w:rFonts w:asciiTheme="majorBidi" w:hAnsiTheme="majorBidi" w:cstheme="majorBidi"/>
          <w:color w:val="FF0000"/>
        </w:rPr>
      </w:pPr>
      <w:r>
        <w:rPr>
          <w:rFonts w:asciiTheme="majorBidi" w:hAnsiTheme="majorBidi" w:cstheme="majorBidi"/>
          <w:color w:val="FF0000"/>
        </w:rPr>
        <w:br/>
      </w:r>
      <w:r>
        <w:rPr>
          <w:rFonts w:asciiTheme="majorBidi" w:hAnsiTheme="majorBidi" w:cstheme="majorBidi"/>
          <w:color w:val="FF0000"/>
        </w:rPr>
        <w:br/>
      </w:r>
    </w:p>
    <w:p w14:paraId="7A037EC1" w14:textId="42382147" w:rsidR="0019006E" w:rsidRPr="00601154" w:rsidRDefault="0019006E" w:rsidP="0019006E">
      <w:pPr>
        <w:pStyle w:val="Heading5"/>
        <w:rPr>
          <w:rFonts w:asciiTheme="majorBidi" w:hAnsiTheme="majorBidi"/>
        </w:rPr>
      </w:pPr>
      <w:r w:rsidRPr="00601154">
        <w:rPr>
          <w:rFonts w:asciiTheme="majorBidi" w:hAnsiTheme="majorBidi"/>
        </w:rPr>
        <w:lastRenderedPageBreak/>
        <w:t>2.</w:t>
      </w:r>
      <w:r w:rsidR="00BF0D94" w:rsidRPr="00601154">
        <w:rPr>
          <w:rFonts w:asciiTheme="majorBidi" w:hAnsiTheme="majorBidi"/>
        </w:rPr>
        <w:t>6</w:t>
      </w:r>
      <w:r w:rsidRPr="00601154">
        <w:rPr>
          <w:rFonts w:asciiTheme="majorBidi" w:hAnsiTheme="majorBidi"/>
        </w:rPr>
        <w:t xml:space="preserve"> Query Visualization Approach</w:t>
      </w:r>
      <w:r w:rsidRPr="00601154">
        <w:rPr>
          <w:rFonts w:asciiTheme="majorBidi" w:hAnsiTheme="majorBidi"/>
        </w:rPr>
        <w:tab/>
      </w:r>
    </w:p>
    <w:p w14:paraId="000150B8" w14:textId="77777777" w:rsidR="00030D6E" w:rsidRPr="00601154" w:rsidRDefault="00030D6E" w:rsidP="00D40AE3">
      <w:pPr>
        <w:spacing w:line="360" w:lineRule="auto"/>
        <w:rPr>
          <w:rFonts w:asciiTheme="majorBidi" w:hAnsiTheme="majorBidi" w:cstheme="majorBidi"/>
          <w:color w:val="FF0000"/>
        </w:rPr>
      </w:pPr>
    </w:p>
    <w:p w14:paraId="099719AD" w14:textId="72BE306B" w:rsidR="00D40AE3" w:rsidRPr="00601154" w:rsidRDefault="00030D6E" w:rsidP="00995874">
      <w:pPr>
        <w:spacing w:line="360" w:lineRule="auto"/>
        <w:rPr>
          <w:rFonts w:asciiTheme="majorBidi" w:hAnsiTheme="majorBidi" w:cstheme="majorBidi"/>
          <w:color w:val="000000" w:themeColor="text1"/>
        </w:rPr>
      </w:pPr>
      <w:r w:rsidRPr="00601154">
        <w:rPr>
          <w:rFonts w:asciiTheme="majorBidi" w:eastAsiaTheme="majorEastAsia" w:hAnsiTheme="majorBidi" w:cstheme="majorBidi"/>
          <w:color w:val="2F5496" w:themeColor="accent1" w:themeShade="BF"/>
          <w:sz w:val="22"/>
          <w:szCs w:val="22"/>
          <w:rtl/>
        </w:rPr>
        <w:t>2</w:t>
      </w:r>
      <w:r w:rsidRPr="00601154">
        <w:rPr>
          <w:rFonts w:asciiTheme="majorBidi" w:eastAsiaTheme="majorEastAsia" w:hAnsiTheme="majorBidi" w:cstheme="majorBidi"/>
          <w:color w:val="2F5496" w:themeColor="accent1" w:themeShade="BF"/>
          <w:sz w:val="22"/>
          <w:szCs w:val="22"/>
        </w:rPr>
        <w:t>.6.1 Introduction</w:t>
      </w:r>
      <w:r w:rsidR="0019006E" w:rsidRPr="00601154">
        <w:rPr>
          <w:rFonts w:asciiTheme="majorBidi" w:hAnsiTheme="majorBidi" w:cstheme="majorBidi"/>
          <w:color w:val="FF0000"/>
        </w:rPr>
        <w:br/>
      </w:r>
      <w:r w:rsidR="00D40AE3" w:rsidRPr="00601154">
        <w:rPr>
          <w:rFonts w:asciiTheme="majorBidi" w:hAnsiTheme="majorBidi" w:cstheme="majorBidi"/>
          <w:color w:val="000000" w:themeColor="text1"/>
        </w:rPr>
        <w:t xml:space="preserve">As we saw in section 2.2, both type of execution plans include valuable information. In this section, we review the relevant literature </w:t>
      </w:r>
      <w:r w:rsidR="004A4EC8" w:rsidRPr="00601154">
        <w:rPr>
          <w:rFonts w:asciiTheme="majorBidi" w:hAnsiTheme="majorBidi" w:cstheme="majorBidi"/>
          <w:color w:val="000000" w:themeColor="text1"/>
        </w:rPr>
        <w:t>about</w:t>
      </w:r>
      <w:r w:rsidR="00D40AE3" w:rsidRPr="00601154">
        <w:rPr>
          <w:rFonts w:asciiTheme="majorBidi" w:hAnsiTheme="majorBidi" w:cstheme="majorBidi"/>
          <w:color w:val="000000" w:themeColor="text1"/>
        </w:rPr>
        <w:t xml:space="preserve"> </w:t>
      </w:r>
      <w:r w:rsidR="004A4EC8" w:rsidRPr="00601154">
        <w:rPr>
          <w:rFonts w:asciiTheme="majorBidi" w:hAnsiTheme="majorBidi" w:cstheme="majorBidi"/>
          <w:color w:val="000000" w:themeColor="text1"/>
        </w:rPr>
        <w:t xml:space="preserve">using </w:t>
      </w:r>
      <w:r w:rsidR="00D40AE3" w:rsidRPr="00601154">
        <w:rPr>
          <w:rFonts w:asciiTheme="majorBidi" w:hAnsiTheme="majorBidi" w:cstheme="majorBidi"/>
          <w:color w:val="000000" w:themeColor="text1"/>
        </w:rPr>
        <w:t xml:space="preserve">visualization to understand query behavior and find those flaws. </w:t>
      </w:r>
      <w:r w:rsidR="00D40AE3" w:rsidRPr="00601154">
        <w:rPr>
          <w:rFonts w:asciiTheme="majorBidi" w:hAnsiTheme="majorBidi" w:cstheme="majorBidi"/>
          <w:color w:val="000000" w:themeColor="text1"/>
        </w:rPr>
        <w:br/>
      </w:r>
      <w:r w:rsidR="00D40AE3" w:rsidRPr="00601154">
        <w:rPr>
          <w:rFonts w:asciiTheme="majorBidi" w:hAnsiTheme="majorBidi" w:cstheme="majorBidi"/>
          <w:color w:val="000000" w:themeColor="text1"/>
        </w:rPr>
        <w:br/>
        <w:t>The query visualization papers can be divided as follows:</w:t>
      </w:r>
    </w:p>
    <w:p w14:paraId="2F333B6A" w14:textId="5FC6ED06" w:rsidR="00D40AE3" w:rsidRPr="00601154" w:rsidRDefault="00D40AE3" w:rsidP="009007B9">
      <w:pPr>
        <w:pStyle w:val="ListParagraph"/>
        <w:numPr>
          <w:ilvl w:val="0"/>
          <w:numId w:val="39"/>
        </w:numPr>
        <w:rPr>
          <w:rFonts w:asciiTheme="majorBidi" w:hAnsiTheme="majorBidi" w:cstheme="majorBidi"/>
          <w:color w:val="000000" w:themeColor="text1"/>
        </w:rPr>
      </w:pPr>
      <w:r w:rsidRPr="00601154">
        <w:rPr>
          <w:rFonts w:asciiTheme="majorBidi" w:hAnsiTheme="majorBidi" w:cstheme="majorBidi"/>
          <w:color w:val="000000" w:themeColor="text1"/>
          <w:lang w:val="en-US"/>
        </w:rPr>
        <w:t>Visualize the logical execution plan to make the query more readable.</w:t>
      </w:r>
    </w:p>
    <w:p w14:paraId="3A40759C" w14:textId="76DA45FB" w:rsidR="00D40AE3" w:rsidRPr="00601154" w:rsidRDefault="00D40AE3" w:rsidP="009007B9">
      <w:pPr>
        <w:pStyle w:val="ListParagraph"/>
        <w:numPr>
          <w:ilvl w:val="0"/>
          <w:numId w:val="39"/>
        </w:numPr>
        <w:rPr>
          <w:rFonts w:asciiTheme="majorBidi" w:hAnsiTheme="majorBidi" w:cstheme="majorBidi"/>
          <w:color w:val="000000" w:themeColor="text1"/>
        </w:rPr>
      </w:pPr>
      <w:r w:rsidRPr="00601154">
        <w:rPr>
          <w:rFonts w:asciiTheme="majorBidi" w:hAnsiTheme="majorBidi" w:cstheme="majorBidi"/>
          <w:color w:val="000000" w:themeColor="text1"/>
          <w:lang w:val="en-US"/>
        </w:rPr>
        <w:t xml:space="preserve">Visualize the actual execution </w:t>
      </w:r>
      <w:r w:rsidR="006043FB" w:rsidRPr="00601154">
        <w:rPr>
          <w:rFonts w:asciiTheme="majorBidi" w:hAnsiTheme="majorBidi" w:cstheme="majorBidi"/>
          <w:color w:val="000000" w:themeColor="text1"/>
          <w:lang w:val="en-US"/>
        </w:rPr>
        <w:t xml:space="preserve">statistics </w:t>
      </w:r>
      <w:r w:rsidRPr="00601154">
        <w:rPr>
          <w:rFonts w:asciiTheme="majorBidi" w:hAnsiTheme="majorBidi" w:cstheme="majorBidi"/>
          <w:color w:val="000000" w:themeColor="text1"/>
          <w:lang w:val="en-US"/>
        </w:rPr>
        <w:t>to improve performance.</w:t>
      </w:r>
    </w:p>
    <w:p w14:paraId="60794BCF" w14:textId="70C076AA" w:rsidR="00030D6E" w:rsidRPr="00601154" w:rsidRDefault="00D40AE3" w:rsidP="00030D6E">
      <w:pPr>
        <w:pStyle w:val="ListParagraph"/>
        <w:numPr>
          <w:ilvl w:val="0"/>
          <w:numId w:val="39"/>
        </w:numPr>
        <w:rPr>
          <w:rFonts w:asciiTheme="majorBidi" w:hAnsiTheme="majorBidi" w:cstheme="majorBidi"/>
          <w:color w:val="000000" w:themeColor="text1"/>
        </w:rPr>
      </w:pPr>
      <w:r w:rsidRPr="00601154">
        <w:rPr>
          <w:rFonts w:asciiTheme="majorBidi" w:hAnsiTheme="majorBidi" w:cstheme="majorBidi"/>
          <w:color w:val="000000" w:themeColor="text1"/>
          <w:lang w:val="en-US"/>
        </w:rPr>
        <w:t xml:space="preserve">Visualize the optimizer </w:t>
      </w:r>
      <w:r w:rsidR="00030D6E" w:rsidRPr="00601154">
        <w:rPr>
          <w:rFonts w:asciiTheme="majorBidi" w:hAnsiTheme="majorBidi" w:cstheme="majorBidi"/>
          <w:color w:val="000000" w:themeColor="text1"/>
          <w:lang w:val="en-US"/>
        </w:rPr>
        <w:t>statistics</w:t>
      </w:r>
      <w:r w:rsidR="00601154" w:rsidRPr="00601154">
        <w:rPr>
          <w:rFonts w:asciiTheme="majorBidi" w:hAnsiTheme="majorBidi" w:cstheme="majorBidi"/>
          <w:color w:val="000000" w:themeColor="text1"/>
          <w:lang w:val="en-US"/>
        </w:rPr>
        <w:t>.</w:t>
      </w:r>
    </w:p>
    <w:p w14:paraId="53E8818A" w14:textId="2CC2A305" w:rsidR="00601154" w:rsidRPr="00C50965" w:rsidRDefault="00601154" w:rsidP="00601154">
      <w:pPr>
        <w:rPr>
          <w:rFonts w:asciiTheme="majorBidi" w:hAnsiTheme="majorBidi" w:cstheme="majorBidi"/>
          <w:color w:val="000000" w:themeColor="text1"/>
        </w:rPr>
      </w:pPr>
      <w:r w:rsidRPr="00601154">
        <w:rPr>
          <w:rFonts w:asciiTheme="majorBidi" w:hAnsiTheme="majorBidi" w:cstheme="majorBidi"/>
          <w:color w:val="000000" w:themeColor="text1"/>
        </w:rPr>
        <w:t>Each type of query visualization has pros and cons and knowing what to visualize and how can be very useful.</w:t>
      </w:r>
      <w:ins w:id="36" w:author="Eyal Trabelsi" w:date="2021-10-09T15:54:00Z">
        <w:r w:rsidR="00417D05">
          <w:rPr>
            <w:rFonts w:asciiTheme="majorBidi" w:hAnsiTheme="majorBidi" w:cstheme="majorBidi"/>
            <w:color w:val="000000" w:themeColor="text1"/>
          </w:rPr>
          <w:br/>
        </w:r>
      </w:ins>
      <w:r w:rsidRPr="00601154">
        <w:rPr>
          <w:rFonts w:asciiTheme="majorBidi" w:hAnsiTheme="majorBidi" w:cstheme="majorBidi"/>
          <w:color w:val="000000" w:themeColor="text1"/>
        </w:rPr>
        <w:br/>
      </w:r>
    </w:p>
    <w:p w14:paraId="2D13E871" w14:textId="650EF163" w:rsidR="00D40AE3" w:rsidRPr="00601154" w:rsidRDefault="00030D6E" w:rsidP="00030D6E">
      <w:pPr>
        <w:rPr>
          <w:rFonts w:asciiTheme="majorBidi" w:hAnsiTheme="majorBidi" w:cstheme="majorBidi"/>
          <w:color w:val="000000" w:themeColor="text1"/>
        </w:rPr>
      </w:pPr>
      <w:r w:rsidRPr="00601154">
        <w:rPr>
          <w:rFonts w:asciiTheme="majorBidi" w:eastAsiaTheme="majorEastAsia" w:hAnsiTheme="majorBidi" w:cstheme="majorBidi"/>
          <w:color w:val="2F5496" w:themeColor="accent1" w:themeShade="BF"/>
          <w:sz w:val="22"/>
          <w:szCs w:val="22"/>
          <w:rtl/>
        </w:rPr>
        <w:t>2</w:t>
      </w:r>
      <w:r w:rsidRPr="00601154">
        <w:rPr>
          <w:rFonts w:asciiTheme="majorBidi" w:eastAsiaTheme="majorEastAsia" w:hAnsiTheme="majorBidi" w:cstheme="majorBidi"/>
          <w:color w:val="2F5496" w:themeColor="accent1" w:themeShade="BF"/>
          <w:sz w:val="22"/>
          <w:szCs w:val="22"/>
        </w:rPr>
        <w:t>.6.</w:t>
      </w:r>
      <w:r w:rsidRPr="00601154">
        <w:rPr>
          <w:rFonts w:asciiTheme="majorBidi" w:eastAsiaTheme="majorEastAsia" w:hAnsiTheme="majorBidi" w:cstheme="majorBidi"/>
          <w:color w:val="2F5496" w:themeColor="accent1" w:themeShade="BF"/>
          <w:sz w:val="22"/>
        </w:rPr>
        <w:t>2 Visualize the Logical Execution Plan</w:t>
      </w:r>
      <w:r w:rsidRPr="00601154">
        <w:rPr>
          <w:rFonts w:asciiTheme="majorBidi" w:eastAsiaTheme="majorEastAsia" w:hAnsiTheme="majorBidi" w:cstheme="majorBidi"/>
          <w:color w:val="2F5496" w:themeColor="accent1" w:themeShade="BF"/>
          <w:sz w:val="22"/>
        </w:rPr>
        <w:br/>
      </w:r>
    </w:p>
    <w:p w14:paraId="36660AF2" w14:textId="3DE83B4B" w:rsidR="00A10A63" w:rsidRPr="00601154" w:rsidRDefault="0019006E" w:rsidP="008F3157">
      <w:pPr>
        <w:spacing w:line="360" w:lineRule="auto"/>
        <w:rPr>
          <w:rFonts w:asciiTheme="majorBidi" w:hAnsiTheme="majorBidi" w:cstheme="majorBidi"/>
          <w:color w:val="FF0000"/>
        </w:rPr>
      </w:pPr>
      <w:r w:rsidRPr="00601154">
        <w:rPr>
          <w:rFonts w:asciiTheme="majorBidi" w:hAnsiTheme="majorBidi" w:cstheme="majorBidi"/>
          <w:color w:val="000000" w:themeColor="text1"/>
        </w:rPr>
        <w:t xml:space="preserve">The </w:t>
      </w:r>
      <w:r w:rsidR="00601154" w:rsidRPr="00601154">
        <w:rPr>
          <w:rFonts w:asciiTheme="majorBidi" w:hAnsiTheme="majorBidi" w:cstheme="majorBidi"/>
          <w:color w:val="000000" w:themeColor="text1"/>
        </w:rPr>
        <w:t>first technique</w:t>
      </w:r>
      <w:r w:rsidRPr="00601154">
        <w:rPr>
          <w:rFonts w:asciiTheme="majorBidi" w:hAnsiTheme="majorBidi" w:cstheme="majorBidi"/>
          <w:color w:val="000000" w:themeColor="text1"/>
        </w:rPr>
        <w:t xml:space="preserve"> </w:t>
      </w:r>
      <w:r w:rsidR="004E3755" w:rsidRPr="00601154">
        <w:rPr>
          <w:rFonts w:asciiTheme="majorBidi" w:hAnsiTheme="majorBidi" w:cstheme="majorBidi"/>
          <w:color w:val="000000" w:themeColor="text1"/>
        </w:rPr>
        <w:t>focuses</w:t>
      </w:r>
      <w:r w:rsidRPr="00601154">
        <w:rPr>
          <w:rFonts w:asciiTheme="majorBidi" w:hAnsiTheme="majorBidi" w:cstheme="majorBidi"/>
          <w:color w:val="000000" w:themeColor="text1"/>
        </w:rPr>
        <w:t xml:space="preserve"> on visualizing the logical </w:t>
      </w:r>
      <w:r w:rsidR="00D40AE3" w:rsidRPr="00601154">
        <w:rPr>
          <w:rFonts w:asciiTheme="majorBidi" w:hAnsiTheme="majorBidi" w:cstheme="majorBidi"/>
          <w:color w:val="000000" w:themeColor="text1"/>
        </w:rPr>
        <w:t>execution plan</w:t>
      </w:r>
      <w:r w:rsidRPr="00601154">
        <w:rPr>
          <w:rFonts w:asciiTheme="majorBidi" w:hAnsiTheme="majorBidi" w:cstheme="majorBidi"/>
          <w:color w:val="000000" w:themeColor="text1"/>
        </w:rPr>
        <w:t xml:space="preserve"> of </w:t>
      </w:r>
      <w:r w:rsidR="001F3CFA">
        <w:rPr>
          <w:rFonts w:asciiTheme="majorBidi" w:hAnsiTheme="majorBidi" w:cstheme="majorBidi"/>
          <w:color w:val="000000" w:themeColor="text1"/>
        </w:rPr>
        <w:t>a</w:t>
      </w:r>
      <w:r w:rsidRPr="00601154">
        <w:rPr>
          <w:rFonts w:asciiTheme="majorBidi" w:hAnsiTheme="majorBidi" w:cstheme="majorBidi"/>
          <w:color w:val="000000" w:themeColor="text1"/>
        </w:rPr>
        <w:t xml:space="preserve"> query</w:t>
      </w:r>
      <w:r w:rsidR="001F3CFA">
        <w:rPr>
          <w:rFonts w:asciiTheme="majorBidi" w:hAnsiTheme="majorBidi" w:cstheme="majorBidi"/>
          <w:color w:val="000000" w:themeColor="text1"/>
        </w:rPr>
        <w:t>,</w:t>
      </w:r>
      <w:r w:rsidRPr="00601154">
        <w:rPr>
          <w:rFonts w:asciiTheme="majorBidi" w:hAnsiTheme="majorBidi" w:cstheme="majorBidi"/>
          <w:color w:val="000000" w:themeColor="text1"/>
        </w:rPr>
        <w:t xml:space="preserve"> which give</w:t>
      </w:r>
      <w:r w:rsidR="004A4EC8" w:rsidRPr="00601154">
        <w:rPr>
          <w:rFonts w:asciiTheme="majorBidi" w:hAnsiTheme="majorBidi" w:cstheme="majorBidi"/>
          <w:color w:val="000000" w:themeColor="text1"/>
        </w:rPr>
        <w:t>s</w:t>
      </w:r>
      <w:r w:rsidRPr="00601154">
        <w:rPr>
          <w:rFonts w:asciiTheme="majorBidi" w:hAnsiTheme="majorBidi" w:cstheme="majorBidi"/>
          <w:color w:val="000000" w:themeColor="text1"/>
        </w:rPr>
        <w:t xml:space="preserve"> an intuitive understanding of a query. One of the most prominent advantages of using the logical </w:t>
      </w:r>
      <w:r w:rsidR="001F3CFA">
        <w:rPr>
          <w:rFonts w:asciiTheme="majorBidi" w:hAnsiTheme="majorBidi" w:cstheme="majorBidi"/>
          <w:color w:val="000000" w:themeColor="text1"/>
        </w:rPr>
        <w:t>execution plan</w:t>
      </w:r>
      <w:r w:rsidRPr="00601154">
        <w:rPr>
          <w:rFonts w:asciiTheme="majorBidi" w:hAnsiTheme="majorBidi" w:cstheme="majorBidi"/>
          <w:color w:val="000000" w:themeColor="text1"/>
        </w:rPr>
        <w:t xml:space="preserve"> is that </w:t>
      </w:r>
      <w:r w:rsidR="001F3CFA">
        <w:rPr>
          <w:rFonts w:asciiTheme="majorBidi" w:hAnsiTheme="majorBidi" w:cstheme="majorBidi"/>
          <w:color w:val="000000" w:themeColor="text1"/>
        </w:rPr>
        <w:t xml:space="preserve">it does </w:t>
      </w:r>
      <w:r w:rsidR="002B083B">
        <w:rPr>
          <w:rFonts w:asciiTheme="majorBidi" w:hAnsiTheme="majorBidi" w:cstheme="majorBidi"/>
          <w:color w:val="000000" w:themeColor="text1"/>
        </w:rPr>
        <w:t xml:space="preserve">not </w:t>
      </w:r>
      <w:r w:rsidR="001F3CFA">
        <w:rPr>
          <w:rFonts w:asciiTheme="majorBidi" w:hAnsiTheme="majorBidi" w:cstheme="majorBidi"/>
          <w:color w:val="000000" w:themeColor="text1"/>
        </w:rPr>
        <w:t>execute the</w:t>
      </w:r>
      <w:r w:rsidRPr="00601154">
        <w:rPr>
          <w:rFonts w:asciiTheme="majorBidi" w:hAnsiTheme="majorBidi" w:cstheme="majorBidi"/>
          <w:color w:val="000000" w:themeColor="text1"/>
        </w:rPr>
        <w:t xml:space="preserve"> query, </w:t>
      </w:r>
      <w:r w:rsidR="004A4EC8" w:rsidRPr="00601154">
        <w:rPr>
          <w:rFonts w:asciiTheme="majorBidi" w:hAnsiTheme="majorBidi" w:cstheme="majorBidi"/>
          <w:color w:val="000000" w:themeColor="text1"/>
        </w:rPr>
        <w:t>which</w:t>
      </w:r>
      <w:r w:rsidRPr="00601154">
        <w:rPr>
          <w:rFonts w:asciiTheme="majorBidi" w:hAnsiTheme="majorBidi" w:cstheme="majorBidi"/>
          <w:color w:val="000000" w:themeColor="text1"/>
        </w:rPr>
        <w:t xml:space="preserve"> makes </w:t>
      </w:r>
      <w:r w:rsidR="004A4EC8" w:rsidRPr="00601154">
        <w:rPr>
          <w:rFonts w:asciiTheme="majorBidi" w:hAnsiTheme="majorBidi" w:cstheme="majorBidi"/>
          <w:color w:val="000000" w:themeColor="text1"/>
        </w:rPr>
        <w:t xml:space="preserve">it </w:t>
      </w:r>
      <w:r w:rsidR="001F3CFA">
        <w:rPr>
          <w:rFonts w:asciiTheme="majorBidi" w:hAnsiTheme="majorBidi" w:cstheme="majorBidi"/>
          <w:color w:val="000000" w:themeColor="text1"/>
        </w:rPr>
        <w:t xml:space="preserve">a </w:t>
      </w:r>
      <w:r w:rsidRPr="00601154">
        <w:rPr>
          <w:rFonts w:asciiTheme="majorBidi" w:hAnsiTheme="majorBidi" w:cstheme="majorBidi"/>
          <w:color w:val="000000" w:themeColor="text1"/>
        </w:rPr>
        <w:t>very scalable</w:t>
      </w:r>
      <w:r w:rsidR="001F3CFA">
        <w:rPr>
          <w:rFonts w:asciiTheme="majorBidi" w:hAnsiTheme="majorBidi" w:cstheme="majorBidi"/>
          <w:color w:val="000000" w:themeColor="text1"/>
        </w:rPr>
        <w:t xml:space="preserve"> technique</w:t>
      </w:r>
      <w:r w:rsidRPr="00601154">
        <w:rPr>
          <w:rFonts w:asciiTheme="majorBidi" w:hAnsiTheme="majorBidi" w:cstheme="majorBidi"/>
          <w:color w:val="000000" w:themeColor="text1"/>
        </w:rPr>
        <w:t xml:space="preserve">. </w:t>
      </w:r>
      <w:r w:rsidR="004937DC" w:rsidRPr="00601154">
        <w:rPr>
          <w:rFonts w:asciiTheme="majorBidi" w:hAnsiTheme="majorBidi" w:cstheme="majorBidi"/>
          <w:color w:val="000000" w:themeColor="text1"/>
        </w:rPr>
        <w:br/>
      </w:r>
      <w:r w:rsidR="004937DC" w:rsidRPr="00601154">
        <w:rPr>
          <w:rFonts w:asciiTheme="majorBidi" w:hAnsiTheme="majorBidi" w:cstheme="majorBidi"/>
          <w:color w:val="000000" w:themeColor="text1"/>
        </w:rPr>
        <w:br/>
      </w:r>
      <w:proofErr w:type="spellStart"/>
      <w:r w:rsidRPr="00601154">
        <w:rPr>
          <w:rFonts w:asciiTheme="majorBidi" w:hAnsiTheme="majorBidi" w:cstheme="majorBidi"/>
          <w:color w:val="000000" w:themeColor="text1"/>
        </w:rPr>
        <w:t>QueryViz</w:t>
      </w:r>
      <w:proofErr w:type="spellEnd"/>
      <w:r w:rsidR="004E3755" w:rsidRPr="00601154">
        <w:rPr>
          <w:rFonts w:asciiTheme="majorBidi" w:hAnsiTheme="majorBidi" w:cstheme="majorBidi"/>
          <w:color w:val="000000" w:themeColor="text1"/>
        </w:rPr>
        <w:t xml:space="preserve"> [</w:t>
      </w:r>
      <w:r w:rsidR="00A82839" w:rsidRPr="00601154">
        <w:rPr>
          <w:rFonts w:asciiTheme="majorBidi" w:hAnsiTheme="majorBidi" w:cstheme="majorBidi"/>
          <w:color w:val="000000" w:themeColor="text1"/>
        </w:rPr>
        <w:t>10</w:t>
      </w:r>
      <w:r w:rsidR="004E3755" w:rsidRPr="00601154">
        <w:rPr>
          <w:rFonts w:asciiTheme="majorBidi" w:hAnsiTheme="majorBidi" w:cstheme="majorBidi"/>
          <w:color w:val="000000" w:themeColor="text1"/>
        </w:rPr>
        <w:t>]</w:t>
      </w:r>
      <w:r w:rsidRPr="00601154">
        <w:rPr>
          <w:rFonts w:asciiTheme="majorBidi" w:hAnsiTheme="majorBidi" w:cstheme="majorBidi"/>
          <w:color w:val="000000" w:themeColor="text1"/>
        </w:rPr>
        <w:t xml:space="preserve"> </w:t>
      </w:r>
      <w:r w:rsidR="004E3755" w:rsidRPr="00601154">
        <w:rPr>
          <w:rFonts w:asciiTheme="majorBidi" w:hAnsiTheme="majorBidi" w:cstheme="majorBidi"/>
          <w:color w:val="000000" w:themeColor="text1"/>
        </w:rPr>
        <w:t>create</w:t>
      </w:r>
      <w:r w:rsidR="004A4EC8" w:rsidRPr="00601154">
        <w:rPr>
          <w:rFonts w:asciiTheme="majorBidi" w:hAnsiTheme="majorBidi" w:cstheme="majorBidi"/>
          <w:color w:val="000000" w:themeColor="text1"/>
        </w:rPr>
        <w:t>s</w:t>
      </w:r>
      <w:r w:rsidR="004E3755" w:rsidRPr="00601154">
        <w:rPr>
          <w:rFonts w:asciiTheme="majorBidi" w:hAnsiTheme="majorBidi" w:cstheme="majorBidi"/>
          <w:color w:val="000000" w:themeColor="text1"/>
        </w:rPr>
        <w:t xml:space="preserve"> a succinct represent</w:t>
      </w:r>
      <w:r w:rsidR="004A4EC8" w:rsidRPr="00601154">
        <w:rPr>
          <w:rFonts w:asciiTheme="majorBidi" w:hAnsiTheme="majorBidi" w:cstheme="majorBidi"/>
          <w:color w:val="000000" w:themeColor="text1"/>
        </w:rPr>
        <w:t>ation</w:t>
      </w:r>
      <w:r w:rsidR="004E3755" w:rsidRPr="00601154">
        <w:rPr>
          <w:rFonts w:asciiTheme="majorBidi" w:hAnsiTheme="majorBidi" w:cstheme="majorBidi"/>
          <w:color w:val="000000" w:themeColor="text1"/>
        </w:rPr>
        <w:t xml:space="preserve"> of a query</w:t>
      </w:r>
      <w:r w:rsidR="001F3CFA">
        <w:rPr>
          <w:rFonts w:asciiTheme="majorBidi" w:hAnsiTheme="majorBidi" w:cstheme="majorBidi"/>
          <w:color w:val="000000" w:themeColor="text1"/>
        </w:rPr>
        <w:t>’s</w:t>
      </w:r>
      <w:r w:rsidR="004E3755" w:rsidRPr="00601154">
        <w:rPr>
          <w:rFonts w:asciiTheme="majorBidi" w:hAnsiTheme="majorBidi" w:cstheme="majorBidi"/>
          <w:color w:val="000000" w:themeColor="text1"/>
        </w:rPr>
        <w:t xml:space="preserve"> logical plan </w:t>
      </w:r>
      <w:proofErr w:type="gramStart"/>
      <w:r w:rsidR="004E3755" w:rsidRPr="00601154">
        <w:rPr>
          <w:rFonts w:asciiTheme="majorBidi" w:hAnsiTheme="majorBidi" w:cstheme="majorBidi"/>
          <w:color w:val="000000" w:themeColor="text1"/>
        </w:rPr>
        <w:t>similar to</w:t>
      </w:r>
      <w:proofErr w:type="gramEnd"/>
      <w:r w:rsidR="004E3755" w:rsidRPr="00601154">
        <w:rPr>
          <w:rFonts w:asciiTheme="majorBidi" w:hAnsiTheme="majorBidi" w:cstheme="majorBidi"/>
          <w:color w:val="000000" w:themeColor="text1"/>
        </w:rPr>
        <w:t xml:space="preserve"> ERD</w:t>
      </w:r>
      <w:r w:rsidR="004937DC" w:rsidRPr="00601154">
        <w:rPr>
          <w:rFonts w:asciiTheme="majorBidi" w:hAnsiTheme="majorBidi" w:cstheme="majorBidi"/>
          <w:color w:val="000000" w:themeColor="text1"/>
        </w:rPr>
        <w:t xml:space="preserve">. In </w:t>
      </w:r>
      <w:r w:rsidR="00C049EB">
        <w:rPr>
          <w:rFonts w:asciiTheme="majorBidi" w:hAnsiTheme="majorBidi" w:cstheme="majorBidi"/>
          <w:color w:val="000000" w:themeColor="text1"/>
        </w:rPr>
        <w:t>f</w:t>
      </w:r>
      <w:r w:rsidR="004937DC" w:rsidRPr="00601154">
        <w:rPr>
          <w:rFonts w:asciiTheme="majorBidi" w:hAnsiTheme="majorBidi" w:cstheme="majorBidi"/>
          <w:color w:val="000000" w:themeColor="text1"/>
        </w:rPr>
        <w:t xml:space="preserve">igure </w:t>
      </w:r>
      <w:r w:rsidR="00030D6E" w:rsidRPr="00601154">
        <w:rPr>
          <w:rFonts w:asciiTheme="majorBidi" w:hAnsiTheme="majorBidi" w:cstheme="majorBidi"/>
          <w:color w:val="000000" w:themeColor="text1"/>
        </w:rPr>
        <w:t>6</w:t>
      </w:r>
      <w:r w:rsidR="004937DC" w:rsidRPr="00601154">
        <w:rPr>
          <w:rFonts w:asciiTheme="majorBidi" w:hAnsiTheme="majorBidi" w:cstheme="majorBidi"/>
          <w:color w:val="000000" w:themeColor="text1"/>
        </w:rPr>
        <w:t xml:space="preserve"> we can see </w:t>
      </w:r>
      <w:r w:rsidR="00030D6E" w:rsidRPr="00601154">
        <w:rPr>
          <w:rFonts w:asciiTheme="majorBidi" w:hAnsiTheme="majorBidi" w:cstheme="majorBidi"/>
          <w:color w:val="000000" w:themeColor="text1"/>
        </w:rPr>
        <w:t xml:space="preserve">a </w:t>
      </w:r>
      <w:r w:rsidR="004937DC" w:rsidRPr="00601154">
        <w:rPr>
          <w:rFonts w:asciiTheme="majorBidi" w:hAnsiTheme="majorBidi" w:cstheme="majorBidi"/>
          <w:color w:val="000000" w:themeColor="text1"/>
        </w:rPr>
        <w:t xml:space="preserve">query </w:t>
      </w:r>
      <w:r w:rsidR="00030D6E" w:rsidRPr="00601154">
        <w:rPr>
          <w:rFonts w:asciiTheme="majorBidi" w:hAnsiTheme="majorBidi" w:cstheme="majorBidi"/>
          <w:color w:val="000000" w:themeColor="text1"/>
        </w:rPr>
        <w:t xml:space="preserve">across many relations including </w:t>
      </w:r>
      <w:r w:rsidR="00030D6E" w:rsidRPr="001F3CFA">
        <w:rPr>
          <w:rFonts w:asciiTheme="majorBidi" w:hAnsiTheme="majorBidi" w:cstheme="majorBidi"/>
          <w:i/>
          <w:iCs/>
          <w:color w:val="000000" w:themeColor="text1"/>
        </w:rPr>
        <w:t>Actors</w:t>
      </w:r>
      <w:r w:rsidR="00030D6E" w:rsidRPr="00601154">
        <w:rPr>
          <w:rFonts w:asciiTheme="majorBidi" w:hAnsiTheme="majorBidi" w:cstheme="majorBidi"/>
          <w:color w:val="000000" w:themeColor="text1"/>
        </w:rPr>
        <w:t xml:space="preserve"> and </w:t>
      </w:r>
      <w:r w:rsidR="00030D6E" w:rsidRPr="001F3CFA">
        <w:rPr>
          <w:rFonts w:asciiTheme="majorBidi" w:hAnsiTheme="majorBidi" w:cstheme="majorBidi"/>
          <w:i/>
          <w:iCs/>
          <w:color w:val="000000" w:themeColor="text1"/>
        </w:rPr>
        <w:t>Cast</w:t>
      </w:r>
      <w:r w:rsidR="00030D6E" w:rsidRPr="00601154">
        <w:rPr>
          <w:rFonts w:asciiTheme="majorBidi" w:hAnsiTheme="majorBidi" w:cstheme="majorBidi"/>
          <w:color w:val="000000" w:themeColor="text1"/>
        </w:rPr>
        <w:t xml:space="preserve"> and it’s hard to follow the logic behind </w:t>
      </w:r>
      <w:commentRangeStart w:id="37"/>
      <w:r w:rsidR="00030D6E" w:rsidRPr="00601154">
        <w:rPr>
          <w:rFonts w:asciiTheme="majorBidi" w:hAnsiTheme="majorBidi" w:cstheme="majorBidi"/>
          <w:color w:val="000000" w:themeColor="text1"/>
        </w:rPr>
        <w:t>it</w:t>
      </w:r>
      <w:commentRangeEnd w:id="37"/>
      <w:r w:rsidR="00995874">
        <w:rPr>
          <w:rStyle w:val="CommentReference"/>
        </w:rPr>
        <w:commentReference w:id="37"/>
      </w:r>
      <w:r w:rsidR="001F3CFA">
        <w:rPr>
          <w:rFonts w:asciiTheme="majorBidi" w:hAnsiTheme="majorBidi" w:cstheme="majorBidi"/>
          <w:color w:val="000000" w:themeColor="text1"/>
        </w:rPr>
        <w:t>.</w:t>
      </w:r>
      <w:r w:rsidR="00030D6E" w:rsidRPr="00601154">
        <w:rPr>
          <w:rFonts w:asciiTheme="majorBidi" w:hAnsiTheme="majorBidi" w:cstheme="majorBidi"/>
          <w:color w:val="FF0000"/>
        </w:rPr>
        <w:br/>
      </w:r>
      <w:r w:rsidR="00030D6E" w:rsidRPr="00601154">
        <w:rPr>
          <w:rFonts w:asciiTheme="majorBidi" w:hAnsiTheme="majorBidi" w:cstheme="majorBidi"/>
          <w:noProof/>
          <w:color w:val="FF0000"/>
        </w:rPr>
        <w:t xml:space="preserve"> </w:t>
      </w:r>
      <w:ins w:id="38" w:author="Eyal Trabelsi" w:date="2021-10-09T12:37:00Z">
        <w:r w:rsidR="00546CB7">
          <w:rPr>
            <w:rFonts w:asciiTheme="majorBidi" w:hAnsiTheme="majorBidi" w:cstheme="majorBidi"/>
            <w:noProof/>
            <w:color w:val="FF0000"/>
          </w:rPr>
          <w:drawing>
            <wp:inline distT="0" distB="0" distL="0" distR="0" wp14:anchorId="275A1D67" wp14:editId="5B2618D8">
              <wp:extent cx="3718428" cy="2060917"/>
              <wp:effectExtent l="0" t="0" r="3175"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81468" cy="2095857"/>
                      </a:xfrm>
                      <a:prstGeom prst="rect">
                        <a:avLst/>
                      </a:prstGeom>
                    </pic:spPr>
                  </pic:pic>
                </a:graphicData>
              </a:graphic>
            </wp:inline>
          </w:drawing>
        </w:r>
      </w:ins>
      <w:del w:id="39" w:author="Eyal Trabelsi" w:date="2021-10-09T12:37:00Z">
        <w:r w:rsidR="00207FC3" w:rsidRPr="00601154" w:rsidDel="00546CB7">
          <w:rPr>
            <w:rFonts w:asciiTheme="majorBidi" w:hAnsiTheme="majorBidi" w:cstheme="majorBidi"/>
            <w:noProof/>
            <w:color w:val="FF0000"/>
          </w:rPr>
          <w:drawing>
            <wp:inline distT="0" distB="0" distL="0" distR="0" wp14:anchorId="04C745C3" wp14:editId="464D80EC">
              <wp:extent cx="3325091" cy="1267776"/>
              <wp:effectExtent l="0" t="0" r="2540" b="254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369062" cy="1284541"/>
                      </a:xfrm>
                      <a:prstGeom prst="rect">
                        <a:avLst/>
                      </a:prstGeom>
                    </pic:spPr>
                  </pic:pic>
                </a:graphicData>
              </a:graphic>
            </wp:inline>
          </w:drawing>
        </w:r>
      </w:del>
    </w:p>
    <w:p w14:paraId="612ACEEF" w14:textId="7BBD5BFB" w:rsidR="00B93B19" w:rsidRPr="00601154" w:rsidRDefault="00030D6E" w:rsidP="00995874">
      <w:pPr>
        <w:spacing w:line="360" w:lineRule="auto"/>
        <w:rPr>
          <w:rFonts w:asciiTheme="majorBidi" w:hAnsiTheme="majorBidi" w:cstheme="majorBidi"/>
          <w:color w:val="FF0000"/>
        </w:rPr>
      </w:pPr>
      <w:r w:rsidRPr="00601154">
        <w:rPr>
          <w:rFonts w:asciiTheme="majorBidi" w:hAnsiTheme="majorBidi" w:cstheme="majorBidi"/>
          <w:b/>
          <w:bCs/>
          <w:color w:val="000000" w:themeColor="text1"/>
        </w:rPr>
        <w:t xml:space="preserve">            </w:t>
      </w:r>
      <w:r w:rsidR="001875C5" w:rsidRPr="00601154">
        <w:rPr>
          <w:rFonts w:asciiTheme="majorBidi" w:hAnsiTheme="majorBidi" w:cstheme="majorBidi"/>
          <w:b/>
          <w:bCs/>
          <w:color w:val="000000" w:themeColor="text1"/>
        </w:rPr>
        <w:t xml:space="preserve">Figure </w:t>
      </w:r>
      <w:r w:rsidR="002125E9" w:rsidRPr="00601154">
        <w:rPr>
          <w:rFonts w:asciiTheme="majorBidi" w:hAnsiTheme="majorBidi" w:cstheme="majorBidi"/>
          <w:b/>
          <w:bCs/>
          <w:color w:val="000000" w:themeColor="text1"/>
        </w:rPr>
        <w:t>6</w:t>
      </w:r>
      <w:r w:rsidRPr="00601154">
        <w:rPr>
          <w:rFonts w:asciiTheme="majorBidi" w:hAnsiTheme="majorBidi" w:cstheme="majorBidi"/>
          <w:b/>
          <w:bCs/>
          <w:color w:val="000000" w:themeColor="text1"/>
        </w:rPr>
        <w:t>-</w:t>
      </w:r>
      <w:r w:rsidRPr="00601154">
        <w:rPr>
          <w:rFonts w:asciiTheme="majorBidi" w:hAnsiTheme="majorBidi" w:cstheme="majorBidi"/>
          <w:b/>
          <w:bCs/>
          <w:color w:val="FF0000"/>
        </w:rPr>
        <w:t xml:space="preserve"> </w:t>
      </w:r>
      <w:r w:rsidRPr="00601154">
        <w:rPr>
          <w:rFonts w:asciiTheme="majorBidi" w:hAnsiTheme="majorBidi" w:cstheme="majorBidi"/>
        </w:rPr>
        <w:t xml:space="preserve">complex query’s SQL representation (Taken from </w:t>
      </w:r>
      <w:proofErr w:type="spellStart"/>
      <w:r w:rsidRPr="00601154">
        <w:rPr>
          <w:rFonts w:asciiTheme="majorBidi" w:hAnsiTheme="majorBidi" w:cstheme="majorBidi"/>
        </w:rPr>
        <w:t>QueryViz</w:t>
      </w:r>
      <w:proofErr w:type="spellEnd"/>
      <w:r w:rsidRPr="00601154">
        <w:rPr>
          <w:rFonts w:asciiTheme="majorBidi" w:hAnsiTheme="majorBidi" w:cstheme="majorBidi"/>
        </w:rPr>
        <w:t xml:space="preserve"> paper)</w:t>
      </w:r>
      <w:r w:rsidR="001F3CFA">
        <w:rPr>
          <w:rFonts w:asciiTheme="majorBidi" w:hAnsiTheme="majorBidi" w:cstheme="majorBidi"/>
        </w:rPr>
        <w:br/>
      </w:r>
      <w:r w:rsidR="001F3CFA">
        <w:rPr>
          <w:rFonts w:asciiTheme="majorBidi" w:hAnsiTheme="majorBidi" w:cstheme="majorBidi"/>
          <w:color w:val="000000" w:themeColor="text1"/>
        </w:rPr>
        <w:br/>
      </w:r>
      <w:r w:rsidR="001F3CFA">
        <w:rPr>
          <w:rFonts w:asciiTheme="majorBidi" w:hAnsiTheme="majorBidi" w:cstheme="majorBidi"/>
          <w:color w:val="000000" w:themeColor="text1"/>
        </w:rPr>
        <w:lastRenderedPageBreak/>
        <w:t>I</w:t>
      </w:r>
      <w:r w:rsidR="001F3CFA" w:rsidRPr="00601154">
        <w:rPr>
          <w:rFonts w:asciiTheme="majorBidi" w:hAnsiTheme="majorBidi" w:cstheme="majorBidi"/>
          <w:color w:val="000000" w:themeColor="text1"/>
        </w:rPr>
        <w:t xml:space="preserve">n </w:t>
      </w:r>
      <w:r w:rsidR="00C049EB">
        <w:rPr>
          <w:rFonts w:asciiTheme="majorBidi" w:hAnsiTheme="majorBidi" w:cstheme="majorBidi"/>
          <w:color w:val="000000" w:themeColor="text1"/>
        </w:rPr>
        <w:t>f</w:t>
      </w:r>
      <w:r w:rsidR="001F3CFA" w:rsidRPr="00601154">
        <w:rPr>
          <w:rFonts w:asciiTheme="majorBidi" w:hAnsiTheme="majorBidi" w:cstheme="majorBidi"/>
          <w:color w:val="000000" w:themeColor="text1"/>
        </w:rPr>
        <w:t xml:space="preserve">igure 7 we </w:t>
      </w:r>
      <w:ins w:id="40" w:author="Eyal Trabelsi" w:date="2021-10-09T11:06:00Z">
        <w:r w:rsidR="00B3525D">
          <w:rPr>
            <w:rFonts w:asciiTheme="majorBidi" w:hAnsiTheme="majorBidi" w:cstheme="majorBidi"/>
            <w:color w:val="000000" w:themeColor="text1"/>
          </w:rPr>
          <w:t xml:space="preserve">will </w:t>
        </w:r>
      </w:ins>
      <w:r w:rsidR="001F3CFA" w:rsidRPr="00601154">
        <w:rPr>
          <w:rFonts w:asciiTheme="majorBidi" w:hAnsiTheme="majorBidi" w:cstheme="majorBidi"/>
          <w:color w:val="000000" w:themeColor="text1"/>
        </w:rPr>
        <w:t xml:space="preserve">see the query </w:t>
      </w:r>
      <w:r w:rsidR="001F3CFA">
        <w:rPr>
          <w:rFonts w:asciiTheme="majorBidi" w:hAnsiTheme="majorBidi" w:cstheme="majorBidi"/>
          <w:color w:val="000000" w:themeColor="text1"/>
        </w:rPr>
        <w:t xml:space="preserve">from </w:t>
      </w:r>
      <w:r w:rsidR="00C049EB">
        <w:rPr>
          <w:rFonts w:asciiTheme="majorBidi" w:hAnsiTheme="majorBidi" w:cstheme="majorBidi"/>
          <w:color w:val="000000" w:themeColor="text1"/>
        </w:rPr>
        <w:t>f</w:t>
      </w:r>
      <w:r w:rsidR="001F3CFA">
        <w:rPr>
          <w:rFonts w:asciiTheme="majorBidi" w:hAnsiTheme="majorBidi" w:cstheme="majorBidi"/>
          <w:color w:val="000000" w:themeColor="text1"/>
        </w:rPr>
        <w:t xml:space="preserve">igure 6 </w:t>
      </w:r>
      <w:r w:rsidR="001F3CFA" w:rsidRPr="00601154">
        <w:rPr>
          <w:rFonts w:asciiTheme="majorBidi" w:hAnsiTheme="majorBidi" w:cstheme="majorBidi"/>
          <w:color w:val="000000" w:themeColor="text1"/>
        </w:rPr>
        <w:t>represented in an ERD-like representation.</w:t>
      </w:r>
      <w:r w:rsidR="00207FC3" w:rsidRPr="00601154">
        <w:rPr>
          <w:rFonts w:asciiTheme="majorBidi" w:hAnsiTheme="majorBidi" w:cstheme="majorBidi"/>
          <w:b/>
          <w:bCs/>
          <w:color w:val="FF0000"/>
        </w:rPr>
        <w:br/>
      </w:r>
      <w:r w:rsidR="00207FC3" w:rsidRPr="00601154">
        <w:rPr>
          <w:rFonts w:asciiTheme="majorBidi" w:hAnsiTheme="majorBidi" w:cstheme="majorBidi"/>
          <w:b/>
          <w:bCs/>
          <w:noProof/>
          <w:color w:val="FF0000"/>
        </w:rPr>
        <w:drawing>
          <wp:inline distT="0" distB="0" distL="0" distR="0" wp14:anchorId="3F64C52D" wp14:editId="7B16DFF3">
            <wp:extent cx="3273936" cy="1748761"/>
            <wp:effectExtent l="0" t="0" r="3175" b="4445"/>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85338" cy="1754851"/>
                    </a:xfrm>
                    <a:prstGeom prst="rect">
                      <a:avLst/>
                    </a:prstGeom>
                  </pic:spPr>
                </pic:pic>
              </a:graphicData>
            </a:graphic>
          </wp:inline>
        </w:drawing>
      </w:r>
      <w:r w:rsidR="00A10A63" w:rsidRPr="00601154">
        <w:rPr>
          <w:rFonts w:asciiTheme="majorBidi" w:hAnsiTheme="majorBidi" w:cstheme="majorBidi"/>
          <w:b/>
          <w:bCs/>
          <w:color w:val="FF0000"/>
        </w:rPr>
        <w:br/>
      </w:r>
      <w:r w:rsidRPr="00601154">
        <w:rPr>
          <w:rFonts w:asciiTheme="majorBidi" w:hAnsiTheme="majorBidi" w:cstheme="majorBidi"/>
          <w:b/>
          <w:bCs/>
          <w:color w:val="000000" w:themeColor="text1"/>
        </w:rPr>
        <w:t xml:space="preserve">    </w:t>
      </w:r>
      <w:r w:rsidR="00564166">
        <w:rPr>
          <w:rFonts w:asciiTheme="majorBidi" w:hAnsiTheme="majorBidi" w:cstheme="majorBidi" w:hint="cs"/>
          <w:b/>
          <w:bCs/>
          <w:color w:val="000000" w:themeColor="text1"/>
          <w:rtl/>
        </w:rPr>
        <w:t xml:space="preserve">   </w:t>
      </w:r>
      <w:r w:rsidR="00B93B19" w:rsidRPr="00601154">
        <w:rPr>
          <w:rFonts w:asciiTheme="majorBidi" w:hAnsiTheme="majorBidi" w:cstheme="majorBidi"/>
          <w:b/>
          <w:bCs/>
          <w:color w:val="000000" w:themeColor="text1"/>
        </w:rPr>
        <w:t xml:space="preserve">Figure </w:t>
      </w:r>
      <w:r w:rsidR="002125E9" w:rsidRPr="00601154">
        <w:rPr>
          <w:rFonts w:asciiTheme="majorBidi" w:hAnsiTheme="majorBidi" w:cstheme="majorBidi"/>
          <w:b/>
          <w:bCs/>
          <w:color w:val="000000" w:themeColor="text1"/>
        </w:rPr>
        <w:t>7</w:t>
      </w:r>
      <w:r w:rsidRPr="00601154">
        <w:rPr>
          <w:rFonts w:asciiTheme="majorBidi" w:hAnsiTheme="majorBidi" w:cstheme="majorBidi"/>
          <w:b/>
          <w:bCs/>
          <w:color w:val="000000" w:themeColor="text1"/>
        </w:rPr>
        <w:t xml:space="preserve">- </w:t>
      </w:r>
      <w:r w:rsidRPr="00601154">
        <w:rPr>
          <w:rFonts w:asciiTheme="majorBidi" w:hAnsiTheme="majorBidi" w:cstheme="majorBidi"/>
        </w:rPr>
        <w:t xml:space="preserve">complex query’s ERD-like representation (Taken from </w:t>
      </w:r>
      <w:proofErr w:type="spellStart"/>
      <w:r w:rsidRPr="00601154">
        <w:rPr>
          <w:rFonts w:asciiTheme="majorBidi" w:hAnsiTheme="majorBidi" w:cstheme="majorBidi"/>
        </w:rPr>
        <w:t>QueryViz</w:t>
      </w:r>
      <w:proofErr w:type="spellEnd"/>
      <w:r w:rsidRPr="00601154">
        <w:rPr>
          <w:rFonts w:asciiTheme="majorBidi" w:hAnsiTheme="majorBidi" w:cstheme="majorBidi"/>
        </w:rPr>
        <w:t xml:space="preserve"> </w:t>
      </w:r>
      <w:r w:rsidR="00A13E25" w:rsidRPr="00601154">
        <w:rPr>
          <w:rFonts w:asciiTheme="majorBidi" w:hAnsiTheme="majorBidi" w:cstheme="majorBidi"/>
        </w:rPr>
        <w:t>paper</w:t>
      </w:r>
      <w:r w:rsidR="00A13E25">
        <w:rPr>
          <w:rFonts w:asciiTheme="majorBidi" w:hAnsiTheme="majorBidi" w:cstheme="majorBidi"/>
        </w:rPr>
        <w:t xml:space="preserve"> [</w:t>
      </w:r>
      <w:r w:rsidR="00995874">
        <w:rPr>
          <w:rFonts w:asciiTheme="majorBidi" w:hAnsiTheme="majorBidi" w:cstheme="majorBidi"/>
        </w:rPr>
        <w:t>10]</w:t>
      </w:r>
      <w:r w:rsidRPr="00601154">
        <w:rPr>
          <w:rFonts w:asciiTheme="majorBidi" w:hAnsiTheme="majorBidi" w:cstheme="majorBidi"/>
        </w:rPr>
        <w:t>)</w:t>
      </w:r>
    </w:p>
    <w:p w14:paraId="73229F22" w14:textId="42519D83" w:rsidR="0019006E" w:rsidRPr="00601154" w:rsidRDefault="0019006E" w:rsidP="00A10A63">
      <w:pPr>
        <w:spacing w:line="360" w:lineRule="auto"/>
        <w:jc w:val="center"/>
        <w:rPr>
          <w:rFonts w:asciiTheme="majorBidi" w:hAnsiTheme="majorBidi" w:cstheme="majorBidi"/>
          <w:color w:val="FF0000"/>
        </w:rPr>
      </w:pPr>
    </w:p>
    <w:p w14:paraId="5B37D673" w14:textId="58F27841" w:rsidR="008F3157" w:rsidRPr="00601154" w:rsidRDefault="008F3157" w:rsidP="008F3157">
      <w:pPr>
        <w:pStyle w:val="NormalWeb"/>
        <w:spacing w:before="0" w:beforeAutospacing="0" w:after="0" w:afterAutospacing="0" w:line="360" w:lineRule="auto"/>
        <w:rPr>
          <w:rFonts w:asciiTheme="majorBidi" w:hAnsiTheme="majorBidi" w:cstheme="majorBidi"/>
          <w:color w:val="000000" w:themeColor="text1"/>
        </w:rPr>
      </w:pPr>
      <w:r w:rsidRPr="00601154">
        <w:rPr>
          <w:rFonts w:asciiTheme="majorBidi" w:hAnsiTheme="majorBidi" w:cstheme="majorBidi"/>
          <w:color w:val="000000" w:themeColor="text1"/>
        </w:rPr>
        <w:t>Although Visualiz</w:t>
      </w:r>
      <w:r w:rsidR="00564166">
        <w:rPr>
          <w:rFonts w:asciiTheme="majorBidi" w:hAnsiTheme="majorBidi" w:cstheme="majorBidi"/>
          <w:color w:val="000000" w:themeColor="text1"/>
        </w:rPr>
        <w:t>ation of</w:t>
      </w:r>
      <w:r w:rsidRPr="00601154">
        <w:rPr>
          <w:rFonts w:asciiTheme="majorBidi" w:hAnsiTheme="majorBidi" w:cstheme="majorBidi"/>
          <w:color w:val="000000" w:themeColor="text1"/>
        </w:rPr>
        <w:t xml:space="preserve"> the logical execution plan can be useful, </w:t>
      </w:r>
      <w:r w:rsidR="00564166">
        <w:rPr>
          <w:rFonts w:asciiTheme="majorBidi" w:hAnsiTheme="majorBidi" w:cstheme="majorBidi"/>
          <w:color w:val="000000" w:themeColor="text1"/>
        </w:rPr>
        <w:t>it comes with</w:t>
      </w:r>
      <w:r w:rsidRPr="00601154">
        <w:rPr>
          <w:rFonts w:asciiTheme="majorBidi" w:hAnsiTheme="majorBidi" w:cstheme="majorBidi"/>
          <w:color w:val="000000" w:themeColor="text1"/>
        </w:rPr>
        <w:t xml:space="preserve"> the following cons: </w:t>
      </w:r>
    </w:p>
    <w:p w14:paraId="22F9DF7D" w14:textId="2EED47EE" w:rsidR="008F3157" w:rsidRPr="00601154" w:rsidRDefault="008F3157" w:rsidP="009007B9">
      <w:pPr>
        <w:pStyle w:val="NormalWeb"/>
        <w:numPr>
          <w:ilvl w:val="0"/>
          <w:numId w:val="38"/>
        </w:numPr>
        <w:spacing w:before="0" w:beforeAutospacing="0" w:after="0" w:afterAutospacing="0" w:line="360" w:lineRule="auto"/>
        <w:rPr>
          <w:rFonts w:asciiTheme="majorBidi" w:hAnsiTheme="majorBidi" w:cstheme="majorBidi"/>
          <w:color w:val="000000" w:themeColor="text1"/>
        </w:rPr>
      </w:pPr>
      <w:r w:rsidRPr="00601154">
        <w:rPr>
          <w:rFonts w:asciiTheme="majorBidi" w:hAnsiTheme="majorBidi" w:cstheme="majorBidi"/>
          <w:color w:val="000000" w:themeColor="text1"/>
        </w:rPr>
        <w:t xml:space="preserve">It can provide only a shallow understanding of </w:t>
      </w:r>
      <w:r w:rsidR="00564166">
        <w:rPr>
          <w:rFonts w:asciiTheme="majorBidi" w:hAnsiTheme="majorBidi" w:cstheme="majorBidi"/>
          <w:color w:val="000000" w:themeColor="text1"/>
        </w:rPr>
        <w:t>a</w:t>
      </w:r>
      <w:r w:rsidRPr="00601154">
        <w:rPr>
          <w:rFonts w:asciiTheme="majorBidi" w:hAnsiTheme="majorBidi" w:cstheme="majorBidi"/>
          <w:color w:val="000000" w:themeColor="text1"/>
        </w:rPr>
        <w:t xml:space="preserve"> query</w:t>
      </w:r>
      <w:r w:rsidR="00564166">
        <w:rPr>
          <w:rFonts w:asciiTheme="majorBidi" w:hAnsiTheme="majorBidi" w:cstheme="majorBidi"/>
          <w:color w:val="000000" w:themeColor="text1"/>
        </w:rPr>
        <w:t>’s</w:t>
      </w:r>
      <w:r w:rsidRPr="00601154">
        <w:rPr>
          <w:rFonts w:asciiTheme="majorBidi" w:hAnsiTheme="majorBidi" w:cstheme="majorBidi"/>
          <w:color w:val="000000" w:themeColor="text1"/>
        </w:rPr>
        <w:t xml:space="preserve"> characteristics.</w:t>
      </w:r>
    </w:p>
    <w:p w14:paraId="0108630D" w14:textId="042751CD" w:rsidR="0068379B" w:rsidRPr="00601154" w:rsidRDefault="008F3157" w:rsidP="009007B9">
      <w:pPr>
        <w:pStyle w:val="NormalWeb"/>
        <w:numPr>
          <w:ilvl w:val="0"/>
          <w:numId w:val="38"/>
        </w:numPr>
        <w:spacing w:before="0" w:beforeAutospacing="0" w:after="0" w:afterAutospacing="0" w:line="360" w:lineRule="auto"/>
        <w:rPr>
          <w:rFonts w:asciiTheme="majorBidi" w:hAnsiTheme="majorBidi" w:cstheme="majorBidi"/>
          <w:color w:val="000000" w:themeColor="text1"/>
        </w:rPr>
      </w:pPr>
      <w:r w:rsidRPr="00601154">
        <w:rPr>
          <w:rFonts w:asciiTheme="majorBidi" w:hAnsiTheme="majorBidi" w:cstheme="majorBidi"/>
          <w:color w:val="000000" w:themeColor="text1"/>
        </w:rPr>
        <w:t xml:space="preserve">They focus on query </w:t>
      </w:r>
      <w:r w:rsidR="00564166">
        <w:rPr>
          <w:rFonts w:asciiTheme="majorBidi" w:hAnsiTheme="majorBidi" w:cstheme="majorBidi"/>
          <w:color w:val="000000" w:themeColor="text1"/>
        </w:rPr>
        <w:t>readability</w:t>
      </w:r>
      <w:r w:rsidRPr="00601154">
        <w:rPr>
          <w:rFonts w:asciiTheme="majorBidi" w:hAnsiTheme="majorBidi" w:cstheme="majorBidi"/>
          <w:color w:val="000000" w:themeColor="text1"/>
        </w:rPr>
        <w:t xml:space="preserve"> and not</w:t>
      </w:r>
      <w:r w:rsidR="00995874">
        <w:rPr>
          <w:rFonts w:asciiTheme="majorBidi" w:hAnsiTheme="majorBidi" w:cstheme="majorBidi"/>
          <w:color w:val="000000" w:themeColor="text1"/>
        </w:rPr>
        <w:t xml:space="preserve"> on</w:t>
      </w:r>
      <w:r w:rsidRPr="00601154">
        <w:rPr>
          <w:rFonts w:asciiTheme="majorBidi" w:hAnsiTheme="majorBidi" w:cstheme="majorBidi"/>
          <w:color w:val="000000" w:themeColor="text1"/>
        </w:rPr>
        <w:t xml:space="preserve"> identifying flaws.</w:t>
      </w:r>
      <w:r w:rsidR="0068379B" w:rsidRPr="00601154">
        <w:rPr>
          <w:rFonts w:asciiTheme="majorBidi" w:hAnsiTheme="majorBidi" w:cstheme="majorBidi"/>
          <w:color w:val="000000" w:themeColor="text1"/>
        </w:rPr>
        <w:t xml:space="preserve"> </w:t>
      </w:r>
    </w:p>
    <w:p w14:paraId="243CF58D" w14:textId="442CD35D" w:rsidR="00030D6E" w:rsidRPr="00601154" w:rsidRDefault="000668BB" w:rsidP="00601154">
      <w:pPr>
        <w:pStyle w:val="NormalWeb"/>
        <w:numPr>
          <w:ilvl w:val="0"/>
          <w:numId w:val="38"/>
        </w:numPr>
        <w:spacing w:before="0" w:beforeAutospacing="0" w:after="0" w:afterAutospacing="0" w:line="360" w:lineRule="auto"/>
        <w:rPr>
          <w:rFonts w:asciiTheme="majorBidi" w:hAnsiTheme="majorBidi" w:cstheme="majorBidi"/>
          <w:color w:val="000000" w:themeColor="text1"/>
        </w:rPr>
      </w:pPr>
      <w:r>
        <w:rPr>
          <w:rFonts w:asciiTheme="majorBidi" w:hAnsiTheme="majorBidi" w:cstheme="majorBidi"/>
          <w:color w:val="000000" w:themeColor="text1"/>
        </w:rPr>
        <w:t xml:space="preserve">A. Silva, N. M. Franco [11] investigated the mental workload impact of visual language on understanding SQL queries. </w:t>
      </w:r>
      <w:r w:rsidR="0068379B" w:rsidRPr="00601154">
        <w:rPr>
          <w:rFonts w:asciiTheme="majorBidi" w:hAnsiTheme="majorBidi" w:cstheme="majorBidi"/>
          <w:color w:val="000000" w:themeColor="text1"/>
        </w:rPr>
        <w:t>According to</w:t>
      </w:r>
      <w:r w:rsidR="00564166">
        <w:rPr>
          <w:rFonts w:asciiTheme="majorBidi" w:hAnsiTheme="majorBidi" w:cstheme="majorBidi"/>
          <w:color w:val="000000" w:themeColor="text1"/>
        </w:rPr>
        <w:t xml:space="preserve"> </w:t>
      </w:r>
      <w:r>
        <w:rPr>
          <w:rFonts w:asciiTheme="majorBidi" w:hAnsiTheme="majorBidi" w:cstheme="majorBidi"/>
          <w:color w:val="000000" w:themeColor="text1"/>
        </w:rPr>
        <w:t>them</w:t>
      </w:r>
      <w:r w:rsidR="0068379B" w:rsidRPr="00601154">
        <w:rPr>
          <w:rFonts w:asciiTheme="majorBidi" w:hAnsiTheme="majorBidi" w:cstheme="majorBidi"/>
          <w:color w:val="000000" w:themeColor="text1"/>
        </w:rPr>
        <w:t>, ERD</w:t>
      </w:r>
      <w:r w:rsidR="004A4EC8" w:rsidRPr="00601154">
        <w:rPr>
          <w:rFonts w:asciiTheme="majorBidi" w:hAnsiTheme="majorBidi" w:cstheme="majorBidi"/>
          <w:color w:val="000000" w:themeColor="text1"/>
        </w:rPr>
        <w:t>-</w:t>
      </w:r>
      <w:r w:rsidR="0068379B" w:rsidRPr="00601154">
        <w:rPr>
          <w:rFonts w:asciiTheme="majorBidi" w:hAnsiTheme="majorBidi" w:cstheme="majorBidi"/>
          <w:color w:val="000000" w:themeColor="text1"/>
        </w:rPr>
        <w:t xml:space="preserve">like visualization doesn’t </w:t>
      </w:r>
      <w:r w:rsidR="004A019D" w:rsidRPr="00601154">
        <w:rPr>
          <w:rFonts w:asciiTheme="majorBidi" w:hAnsiTheme="majorBidi" w:cstheme="majorBidi"/>
          <w:color w:val="000000" w:themeColor="text1"/>
        </w:rPr>
        <w:t>have</w:t>
      </w:r>
      <w:r w:rsidR="004A4EC8" w:rsidRPr="00601154">
        <w:rPr>
          <w:rFonts w:asciiTheme="majorBidi" w:hAnsiTheme="majorBidi" w:cstheme="majorBidi"/>
          <w:color w:val="000000" w:themeColor="text1"/>
        </w:rPr>
        <w:t xml:space="preserve"> a</w:t>
      </w:r>
      <w:r w:rsidR="004A019D" w:rsidRPr="00601154">
        <w:rPr>
          <w:rFonts w:asciiTheme="majorBidi" w:hAnsiTheme="majorBidi" w:cstheme="majorBidi"/>
          <w:color w:val="000000" w:themeColor="text1"/>
        </w:rPr>
        <w:t xml:space="preserve"> big </w:t>
      </w:r>
      <w:r w:rsidR="0068379B" w:rsidRPr="00601154">
        <w:rPr>
          <w:rFonts w:asciiTheme="majorBidi" w:hAnsiTheme="majorBidi" w:cstheme="majorBidi"/>
          <w:color w:val="000000" w:themeColor="text1"/>
        </w:rPr>
        <w:t xml:space="preserve">impact </w:t>
      </w:r>
      <w:r w:rsidR="004A4EC8" w:rsidRPr="00601154">
        <w:rPr>
          <w:rFonts w:asciiTheme="majorBidi" w:hAnsiTheme="majorBidi" w:cstheme="majorBidi"/>
          <w:color w:val="000000" w:themeColor="text1"/>
        </w:rPr>
        <w:t xml:space="preserve">on </w:t>
      </w:r>
      <w:r w:rsidR="0068379B" w:rsidRPr="00601154">
        <w:rPr>
          <w:rFonts w:asciiTheme="majorBidi" w:hAnsiTheme="majorBidi" w:cstheme="majorBidi"/>
          <w:color w:val="000000" w:themeColor="text1"/>
        </w:rPr>
        <w:t>the mental workload for understanding SQL queries</w:t>
      </w:r>
      <w:r w:rsidR="004A019D" w:rsidRPr="00601154">
        <w:rPr>
          <w:rFonts w:asciiTheme="majorBidi" w:hAnsiTheme="majorBidi" w:cstheme="majorBidi"/>
          <w:color w:val="000000" w:themeColor="text1"/>
        </w:rPr>
        <w:t>.</w:t>
      </w:r>
      <w:r w:rsidR="008F3157" w:rsidRPr="00601154">
        <w:rPr>
          <w:rFonts w:asciiTheme="majorBidi" w:hAnsiTheme="majorBidi" w:cstheme="majorBidi"/>
          <w:color w:val="000000" w:themeColor="text1"/>
          <w:szCs w:val="22"/>
        </w:rPr>
        <w:br/>
      </w:r>
    </w:p>
    <w:p w14:paraId="137E5EC5" w14:textId="05301DF8" w:rsidR="00030D6E" w:rsidRPr="00601154" w:rsidRDefault="00030D6E" w:rsidP="00995874">
      <w:pPr>
        <w:rPr>
          <w:rFonts w:asciiTheme="majorBidi" w:eastAsiaTheme="majorEastAsia" w:hAnsiTheme="majorBidi" w:cstheme="majorBidi"/>
          <w:color w:val="2F5496" w:themeColor="accent1" w:themeShade="BF"/>
          <w:sz w:val="22"/>
        </w:rPr>
      </w:pPr>
      <w:r w:rsidRPr="00601154">
        <w:rPr>
          <w:rFonts w:asciiTheme="majorBidi" w:eastAsiaTheme="majorEastAsia" w:hAnsiTheme="majorBidi" w:cstheme="majorBidi"/>
          <w:color w:val="2F5496" w:themeColor="accent1" w:themeShade="BF"/>
          <w:sz w:val="22"/>
          <w:szCs w:val="22"/>
          <w:rtl/>
        </w:rPr>
        <w:t>2</w:t>
      </w:r>
      <w:r w:rsidRPr="00601154">
        <w:rPr>
          <w:rFonts w:asciiTheme="majorBidi" w:eastAsiaTheme="majorEastAsia" w:hAnsiTheme="majorBidi" w:cstheme="majorBidi"/>
          <w:color w:val="2F5496" w:themeColor="accent1" w:themeShade="BF"/>
          <w:sz w:val="22"/>
          <w:szCs w:val="22"/>
        </w:rPr>
        <w:t>.6.</w:t>
      </w:r>
      <w:r w:rsidRPr="00601154">
        <w:rPr>
          <w:rFonts w:asciiTheme="majorBidi" w:eastAsiaTheme="majorEastAsia" w:hAnsiTheme="majorBidi" w:cstheme="majorBidi"/>
          <w:color w:val="2F5496" w:themeColor="accent1" w:themeShade="BF"/>
          <w:sz w:val="22"/>
        </w:rPr>
        <w:t>3 Visualiz</w:t>
      </w:r>
      <w:r w:rsidR="00995874">
        <w:rPr>
          <w:rFonts w:asciiTheme="majorBidi" w:eastAsiaTheme="majorEastAsia" w:hAnsiTheme="majorBidi" w:cstheme="majorBidi"/>
          <w:color w:val="2F5496" w:themeColor="accent1" w:themeShade="BF"/>
          <w:sz w:val="22"/>
        </w:rPr>
        <w:t>ing</w:t>
      </w:r>
      <w:r w:rsidRPr="00601154">
        <w:rPr>
          <w:rFonts w:asciiTheme="majorBidi" w:eastAsiaTheme="majorEastAsia" w:hAnsiTheme="majorBidi" w:cstheme="majorBidi"/>
          <w:color w:val="2F5496" w:themeColor="accent1" w:themeShade="BF"/>
          <w:sz w:val="22"/>
        </w:rPr>
        <w:t xml:space="preserve"> the Actual Execution Statistics</w:t>
      </w:r>
    </w:p>
    <w:p w14:paraId="00D535A0" w14:textId="2A7EAEC9" w:rsidR="001875C5" w:rsidRPr="008653E8" w:rsidRDefault="00030D6E" w:rsidP="008F3157">
      <w:pPr>
        <w:pStyle w:val="NormalWeb"/>
        <w:spacing w:before="0" w:beforeAutospacing="0" w:after="0" w:afterAutospacing="0" w:line="360" w:lineRule="auto"/>
        <w:rPr>
          <w:rFonts w:asciiTheme="majorBidi" w:hAnsiTheme="majorBidi" w:cstheme="majorBidi"/>
          <w:color w:val="000000" w:themeColor="text1"/>
        </w:rPr>
      </w:pPr>
      <w:r w:rsidRPr="00601154">
        <w:rPr>
          <w:rFonts w:asciiTheme="majorBidi" w:hAnsiTheme="majorBidi" w:cstheme="majorBidi"/>
          <w:color w:val="000000" w:themeColor="text1"/>
        </w:rPr>
        <w:br/>
      </w:r>
      <w:r w:rsidR="0019006E" w:rsidRPr="00601154">
        <w:rPr>
          <w:rFonts w:asciiTheme="majorBidi" w:hAnsiTheme="majorBidi" w:cstheme="majorBidi"/>
          <w:color w:val="000000" w:themeColor="text1"/>
        </w:rPr>
        <w:t xml:space="preserve">These techniques give an intuitive understanding of the query </w:t>
      </w:r>
      <w:r w:rsidR="00D40AE3" w:rsidRPr="00601154">
        <w:rPr>
          <w:rFonts w:asciiTheme="majorBidi" w:hAnsiTheme="majorBidi" w:cstheme="majorBidi"/>
          <w:color w:val="000000" w:themeColor="text1"/>
        </w:rPr>
        <w:t xml:space="preserve">and </w:t>
      </w:r>
      <w:r w:rsidR="0019006E" w:rsidRPr="00601154">
        <w:rPr>
          <w:rFonts w:asciiTheme="majorBidi" w:hAnsiTheme="majorBidi" w:cstheme="majorBidi"/>
          <w:color w:val="000000" w:themeColor="text1"/>
        </w:rPr>
        <w:t xml:space="preserve">provide users with a much more granular understanding of the DBMS. </w:t>
      </w:r>
      <w:r w:rsidR="00C56152">
        <w:rPr>
          <w:rFonts w:asciiTheme="majorBidi" w:hAnsiTheme="majorBidi" w:cstheme="majorBidi"/>
          <w:color w:val="FF0000"/>
        </w:rPr>
        <w:br/>
      </w:r>
      <w:r w:rsidR="004937DC" w:rsidRPr="008653E8">
        <w:rPr>
          <w:rFonts w:asciiTheme="majorBidi" w:hAnsiTheme="majorBidi" w:cstheme="majorBidi"/>
          <w:color w:val="000000" w:themeColor="text1"/>
        </w:rPr>
        <w:br/>
      </w:r>
      <w:proofErr w:type="spellStart"/>
      <w:r w:rsidR="004E3755" w:rsidRPr="008653E8">
        <w:rPr>
          <w:rFonts w:asciiTheme="majorBidi" w:hAnsiTheme="majorBidi" w:cstheme="majorBidi"/>
          <w:color w:val="000000" w:themeColor="text1"/>
        </w:rPr>
        <w:t>Perfopticon</w:t>
      </w:r>
      <w:proofErr w:type="spellEnd"/>
      <w:r w:rsidR="004E3755" w:rsidRPr="008653E8">
        <w:rPr>
          <w:rFonts w:asciiTheme="majorBidi" w:hAnsiTheme="majorBidi" w:cstheme="majorBidi"/>
          <w:color w:val="000000" w:themeColor="text1"/>
        </w:rPr>
        <w:t xml:space="preserve"> [</w:t>
      </w:r>
      <w:r w:rsidR="00A82839" w:rsidRPr="008653E8">
        <w:rPr>
          <w:rFonts w:asciiTheme="majorBidi" w:hAnsiTheme="majorBidi" w:cstheme="majorBidi"/>
          <w:color w:val="000000" w:themeColor="text1"/>
        </w:rPr>
        <w:t>12</w:t>
      </w:r>
      <w:r w:rsidR="004E3755" w:rsidRPr="008653E8">
        <w:rPr>
          <w:rFonts w:asciiTheme="majorBidi" w:hAnsiTheme="majorBidi" w:cstheme="majorBidi"/>
          <w:color w:val="000000" w:themeColor="text1"/>
        </w:rPr>
        <w:t>] help</w:t>
      </w:r>
      <w:r w:rsidR="004A4EC8" w:rsidRPr="008653E8">
        <w:rPr>
          <w:rFonts w:asciiTheme="majorBidi" w:hAnsiTheme="majorBidi" w:cstheme="majorBidi"/>
          <w:color w:val="000000" w:themeColor="text1"/>
        </w:rPr>
        <w:t>s</w:t>
      </w:r>
      <w:r w:rsidR="004E3755" w:rsidRPr="008653E8">
        <w:rPr>
          <w:rFonts w:asciiTheme="majorBidi" w:hAnsiTheme="majorBidi" w:cstheme="majorBidi"/>
          <w:color w:val="000000" w:themeColor="text1"/>
        </w:rPr>
        <w:t xml:space="preserve"> to understand the queries</w:t>
      </w:r>
      <w:r w:rsidR="00ED2B47">
        <w:rPr>
          <w:rFonts w:asciiTheme="majorBidi" w:hAnsiTheme="majorBidi" w:cstheme="majorBidi"/>
          <w:color w:val="000000" w:themeColor="text1"/>
        </w:rPr>
        <w:t>’</w:t>
      </w:r>
      <w:r w:rsidR="004E3755" w:rsidRPr="008653E8">
        <w:rPr>
          <w:rFonts w:asciiTheme="majorBidi" w:hAnsiTheme="majorBidi" w:cstheme="majorBidi"/>
          <w:color w:val="000000" w:themeColor="text1"/>
        </w:rPr>
        <w:t xml:space="preserve"> bottlenecks in distributed databases by visualizing the execution plan and how </w:t>
      </w:r>
      <w:r w:rsidR="0025429A" w:rsidRPr="008653E8">
        <w:rPr>
          <w:rFonts w:asciiTheme="majorBidi" w:hAnsiTheme="majorBidi" w:cstheme="majorBidi"/>
          <w:color w:val="000000" w:themeColor="text1"/>
        </w:rPr>
        <w:t>different operation</w:t>
      </w:r>
      <w:r w:rsidR="00C50965">
        <w:rPr>
          <w:rFonts w:asciiTheme="majorBidi" w:hAnsiTheme="majorBidi" w:cstheme="majorBidi"/>
          <w:color w:val="000000" w:themeColor="text1"/>
        </w:rPr>
        <w:t>s</w:t>
      </w:r>
      <w:r w:rsidR="0025429A" w:rsidRPr="008653E8">
        <w:rPr>
          <w:rFonts w:asciiTheme="majorBidi" w:hAnsiTheme="majorBidi" w:cstheme="majorBidi"/>
          <w:color w:val="000000" w:themeColor="text1"/>
        </w:rPr>
        <w:t xml:space="preserve"> behaved across multiple </w:t>
      </w:r>
      <w:r w:rsidR="004E3755" w:rsidRPr="008653E8">
        <w:rPr>
          <w:rFonts w:asciiTheme="majorBidi" w:hAnsiTheme="majorBidi" w:cstheme="majorBidi"/>
          <w:color w:val="000000" w:themeColor="text1"/>
        </w:rPr>
        <w:t>servers</w:t>
      </w:r>
      <w:r w:rsidR="004937DC" w:rsidRPr="008653E8">
        <w:rPr>
          <w:rFonts w:asciiTheme="majorBidi" w:hAnsiTheme="majorBidi" w:cstheme="majorBidi"/>
          <w:color w:val="000000" w:themeColor="text1"/>
        </w:rPr>
        <w:t>.</w:t>
      </w:r>
      <w:r w:rsidR="0025429A" w:rsidRPr="008653E8">
        <w:rPr>
          <w:rFonts w:asciiTheme="majorBidi" w:hAnsiTheme="majorBidi" w:cstheme="majorBidi"/>
          <w:color w:val="000000" w:themeColor="text1"/>
        </w:rPr>
        <w:t xml:space="preserve"> </w:t>
      </w:r>
      <w:proofErr w:type="spellStart"/>
      <w:r w:rsidR="008653E8" w:rsidRPr="008653E8">
        <w:rPr>
          <w:rFonts w:asciiTheme="majorBidi" w:hAnsiTheme="majorBidi" w:cstheme="majorBidi"/>
          <w:color w:val="000000" w:themeColor="text1"/>
        </w:rPr>
        <w:t>Perfopticon</w:t>
      </w:r>
      <w:proofErr w:type="spellEnd"/>
      <w:r w:rsidR="008653E8" w:rsidRPr="008653E8">
        <w:rPr>
          <w:rFonts w:asciiTheme="majorBidi" w:hAnsiTheme="majorBidi" w:cstheme="majorBidi"/>
          <w:color w:val="000000" w:themeColor="text1"/>
        </w:rPr>
        <w:t xml:space="preserve"> support</w:t>
      </w:r>
      <w:r w:rsidR="00C50965">
        <w:rPr>
          <w:rFonts w:asciiTheme="majorBidi" w:hAnsiTheme="majorBidi" w:cstheme="majorBidi"/>
          <w:color w:val="000000" w:themeColor="text1"/>
        </w:rPr>
        <w:t>s</w:t>
      </w:r>
      <w:r w:rsidR="008653E8" w:rsidRPr="008653E8">
        <w:rPr>
          <w:rFonts w:asciiTheme="majorBidi" w:hAnsiTheme="majorBidi" w:cstheme="majorBidi"/>
          <w:color w:val="000000" w:themeColor="text1"/>
        </w:rPr>
        <w:t xml:space="preserve"> several </w:t>
      </w:r>
      <w:r w:rsidR="008F3157" w:rsidRPr="008653E8">
        <w:rPr>
          <w:rFonts w:asciiTheme="majorBidi" w:hAnsiTheme="majorBidi" w:cstheme="majorBidi"/>
          <w:color w:val="000000" w:themeColor="text1"/>
        </w:rPr>
        <w:t>types of visualization</w:t>
      </w:r>
      <w:r w:rsidR="008653E8" w:rsidRPr="008653E8">
        <w:rPr>
          <w:rFonts w:asciiTheme="majorBidi" w:hAnsiTheme="majorBidi" w:cstheme="majorBidi"/>
          <w:color w:val="000000" w:themeColor="text1"/>
        </w:rPr>
        <w:t>,</w:t>
      </w:r>
      <w:r w:rsidR="008F3157" w:rsidRPr="008653E8">
        <w:rPr>
          <w:rFonts w:asciiTheme="majorBidi" w:hAnsiTheme="majorBidi" w:cstheme="majorBidi"/>
          <w:color w:val="000000" w:themeColor="text1"/>
        </w:rPr>
        <w:t xml:space="preserve"> </w:t>
      </w:r>
      <w:r w:rsidR="008653E8" w:rsidRPr="008653E8">
        <w:rPr>
          <w:rFonts w:asciiTheme="majorBidi" w:hAnsiTheme="majorBidi" w:cstheme="majorBidi"/>
          <w:color w:val="000000" w:themeColor="text1"/>
        </w:rPr>
        <w:t xml:space="preserve">some </w:t>
      </w:r>
      <w:r w:rsidR="008F3157" w:rsidRPr="008653E8">
        <w:rPr>
          <w:rFonts w:asciiTheme="majorBidi" w:hAnsiTheme="majorBidi" w:cstheme="majorBidi"/>
          <w:color w:val="000000" w:themeColor="text1"/>
        </w:rPr>
        <w:t>focus on how the physical plan and operations on different fragments and another that describe query</w:t>
      </w:r>
      <w:r w:rsidR="00C56152">
        <w:rPr>
          <w:rFonts w:asciiTheme="majorBidi" w:hAnsiTheme="majorBidi" w:cstheme="majorBidi"/>
          <w:color w:val="000000" w:themeColor="text1"/>
        </w:rPr>
        <w:t>’s</w:t>
      </w:r>
      <w:r w:rsidR="008F3157" w:rsidRPr="008653E8">
        <w:rPr>
          <w:rFonts w:asciiTheme="majorBidi" w:hAnsiTheme="majorBidi" w:cstheme="majorBidi"/>
          <w:color w:val="000000" w:themeColor="text1"/>
        </w:rPr>
        <w:t xml:space="preserve"> characteristics for </w:t>
      </w:r>
      <w:r w:rsidR="004A4EC8" w:rsidRPr="008653E8">
        <w:rPr>
          <w:rFonts w:asciiTheme="majorBidi" w:hAnsiTheme="majorBidi" w:cstheme="majorBidi"/>
          <w:color w:val="000000" w:themeColor="text1"/>
        </w:rPr>
        <w:t xml:space="preserve">a </w:t>
      </w:r>
      <w:r w:rsidR="008F3157" w:rsidRPr="008653E8">
        <w:rPr>
          <w:rFonts w:asciiTheme="majorBidi" w:hAnsiTheme="majorBidi" w:cstheme="majorBidi"/>
          <w:color w:val="000000" w:themeColor="text1"/>
        </w:rPr>
        <w:t>specific fragment.</w:t>
      </w:r>
    </w:p>
    <w:p w14:paraId="04A9503E" w14:textId="77777777" w:rsidR="001875C5" w:rsidRPr="008653E8" w:rsidRDefault="001875C5" w:rsidP="00C92157">
      <w:pPr>
        <w:spacing w:line="360" w:lineRule="auto"/>
        <w:rPr>
          <w:rFonts w:asciiTheme="majorBidi" w:hAnsiTheme="majorBidi" w:cstheme="majorBidi"/>
          <w:color w:val="000000" w:themeColor="text1"/>
        </w:rPr>
      </w:pPr>
    </w:p>
    <w:p w14:paraId="4A245244" w14:textId="585C808F" w:rsidR="008F3157" w:rsidRPr="008653E8" w:rsidRDefault="008F3157" w:rsidP="00995874">
      <w:pPr>
        <w:pStyle w:val="NormalWeb"/>
        <w:spacing w:before="0" w:beforeAutospacing="0" w:after="0" w:afterAutospacing="0" w:line="360" w:lineRule="auto"/>
        <w:rPr>
          <w:rFonts w:asciiTheme="majorBidi" w:hAnsiTheme="majorBidi" w:cstheme="majorBidi"/>
          <w:color w:val="000000" w:themeColor="text1"/>
        </w:rPr>
      </w:pPr>
      <w:r w:rsidRPr="008653E8">
        <w:rPr>
          <w:rFonts w:asciiTheme="majorBidi" w:hAnsiTheme="majorBidi" w:cstheme="majorBidi"/>
          <w:color w:val="000000" w:themeColor="text1"/>
        </w:rPr>
        <w:t xml:space="preserve">Although </w:t>
      </w:r>
      <w:r w:rsidR="004A4EC8" w:rsidRPr="008653E8">
        <w:rPr>
          <w:rFonts w:asciiTheme="majorBidi" w:hAnsiTheme="majorBidi" w:cstheme="majorBidi"/>
          <w:color w:val="000000" w:themeColor="text1"/>
        </w:rPr>
        <w:t>v</w:t>
      </w:r>
      <w:r w:rsidRPr="008653E8">
        <w:rPr>
          <w:rFonts w:asciiTheme="majorBidi" w:hAnsiTheme="majorBidi" w:cstheme="majorBidi"/>
          <w:color w:val="000000" w:themeColor="text1"/>
        </w:rPr>
        <w:t>isualiz</w:t>
      </w:r>
      <w:r w:rsidR="004A4EC8" w:rsidRPr="008653E8">
        <w:rPr>
          <w:rFonts w:asciiTheme="majorBidi" w:hAnsiTheme="majorBidi" w:cstheme="majorBidi"/>
          <w:color w:val="000000" w:themeColor="text1"/>
        </w:rPr>
        <w:t>ing</w:t>
      </w:r>
      <w:r w:rsidRPr="008653E8">
        <w:rPr>
          <w:rFonts w:asciiTheme="majorBidi" w:hAnsiTheme="majorBidi" w:cstheme="majorBidi"/>
          <w:color w:val="000000" w:themeColor="text1"/>
        </w:rPr>
        <w:t xml:space="preserve"> the actual execution </w:t>
      </w:r>
      <w:r w:rsidR="006043FB" w:rsidRPr="008653E8">
        <w:rPr>
          <w:rFonts w:asciiTheme="majorBidi" w:hAnsiTheme="majorBidi" w:cstheme="majorBidi"/>
          <w:color w:val="000000" w:themeColor="text1"/>
        </w:rPr>
        <w:t xml:space="preserve">statistics </w:t>
      </w:r>
      <w:r w:rsidRPr="008653E8">
        <w:rPr>
          <w:rFonts w:asciiTheme="majorBidi" w:hAnsiTheme="majorBidi" w:cstheme="majorBidi"/>
          <w:color w:val="000000" w:themeColor="text1"/>
        </w:rPr>
        <w:t xml:space="preserve">can be useful, </w:t>
      </w:r>
      <w:r w:rsidR="00995874">
        <w:rPr>
          <w:rFonts w:asciiTheme="majorBidi" w:hAnsiTheme="majorBidi" w:cstheme="majorBidi"/>
          <w:color w:val="000000" w:themeColor="text1"/>
        </w:rPr>
        <w:t>it has</w:t>
      </w:r>
      <w:r w:rsidRPr="008653E8">
        <w:rPr>
          <w:rFonts w:asciiTheme="majorBidi" w:hAnsiTheme="majorBidi" w:cstheme="majorBidi"/>
          <w:color w:val="000000" w:themeColor="text1"/>
        </w:rPr>
        <w:t xml:space="preserve"> the following cons: </w:t>
      </w:r>
    </w:p>
    <w:p w14:paraId="6E74DDFB" w14:textId="355DE740" w:rsidR="008F3157" w:rsidRPr="008653E8" w:rsidRDefault="008F3157" w:rsidP="00995874">
      <w:pPr>
        <w:pStyle w:val="NormalWeb"/>
        <w:numPr>
          <w:ilvl w:val="0"/>
          <w:numId w:val="38"/>
        </w:numPr>
        <w:spacing w:before="0" w:beforeAutospacing="0" w:after="0" w:afterAutospacing="0" w:line="360" w:lineRule="auto"/>
        <w:rPr>
          <w:rFonts w:asciiTheme="majorBidi" w:hAnsiTheme="majorBidi" w:cstheme="majorBidi"/>
          <w:color w:val="000000" w:themeColor="text1"/>
        </w:rPr>
      </w:pPr>
      <w:r w:rsidRPr="008653E8">
        <w:rPr>
          <w:rFonts w:asciiTheme="majorBidi" w:hAnsiTheme="majorBidi" w:cstheme="majorBidi"/>
          <w:color w:val="000000" w:themeColor="text1"/>
        </w:rPr>
        <w:t>Existing solutions focus on identifying bottlenecks</w:t>
      </w:r>
      <w:r w:rsidR="00C56152">
        <w:rPr>
          <w:rFonts w:asciiTheme="majorBidi" w:hAnsiTheme="majorBidi" w:cstheme="majorBidi"/>
          <w:color w:val="000000" w:themeColor="text1"/>
        </w:rPr>
        <w:t xml:space="preserve"> for a single query</w:t>
      </w:r>
      <w:r w:rsidRPr="008653E8">
        <w:rPr>
          <w:rFonts w:asciiTheme="majorBidi" w:hAnsiTheme="majorBidi" w:cstheme="majorBidi"/>
          <w:color w:val="000000" w:themeColor="text1"/>
        </w:rPr>
        <w:t xml:space="preserve"> only</w:t>
      </w:r>
      <w:r w:rsidR="00546A9D">
        <w:rPr>
          <w:rFonts w:asciiTheme="majorBidi" w:hAnsiTheme="majorBidi" w:cstheme="majorBidi"/>
          <w:color w:val="000000" w:themeColor="text1"/>
        </w:rPr>
        <w:t>, and do not support multiple queries or different types of flaws</w:t>
      </w:r>
      <w:r w:rsidRPr="008653E8">
        <w:rPr>
          <w:rFonts w:asciiTheme="majorBidi" w:hAnsiTheme="majorBidi" w:cstheme="majorBidi"/>
          <w:color w:val="000000" w:themeColor="text1"/>
        </w:rPr>
        <w:t>.</w:t>
      </w:r>
    </w:p>
    <w:p w14:paraId="5BAFF5E4" w14:textId="39DD29D5" w:rsidR="008F3157" w:rsidRPr="00546A9D" w:rsidRDefault="008F3157" w:rsidP="00546A9D">
      <w:pPr>
        <w:pStyle w:val="ListParagraph"/>
        <w:numPr>
          <w:ilvl w:val="0"/>
          <w:numId w:val="38"/>
        </w:numPr>
        <w:rPr>
          <w:rFonts w:asciiTheme="majorBidi" w:hAnsiTheme="majorBidi" w:cstheme="majorBidi"/>
          <w:color w:val="000000" w:themeColor="text1"/>
          <w:szCs w:val="24"/>
          <w:lang w:val="en-US"/>
        </w:rPr>
      </w:pPr>
      <w:r w:rsidRPr="008653E8">
        <w:rPr>
          <w:rFonts w:asciiTheme="majorBidi" w:hAnsiTheme="majorBidi" w:cstheme="majorBidi"/>
          <w:color w:val="000000" w:themeColor="text1"/>
          <w:szCs w:val="24"/>
          <w:lang w:val="en-US"/>
        </w:rPr>
        <w:t>Might become resource-heavy for big data use-cases.</w:t>
      </w:r>
      <w:r w:rsidR="00F77307" w:rsidRPr="00546A9D">
        <w:rPr>
          <w:rFonts w:asciiTheme="majorBidi" w:hAnsiTheme="majorBidi" w:cstheme="majorBidi"/>
          <w:color w:val="000000" w:themeColor="text1"/>
          <w:lang w:val="en-US"/>
        </w:rPr>
        <w:br/>
      </w:r>
    </w:p>
    <w:p w14:paraId="12374F07" w14:textId="77D657BB" w:rsidR="00030D6E" w:rsidRPr="00601154" w:rsidRDefault="00030D6E" w:rsidP="00030D6E">
      <w:pPr>
        <w:rPr>
          <w:rFonts w:asciiTheme="majorBidi" w:hAnsiTheme="majorBidi" w:cstheme="majorBidi"/>
          <w:color w:val="000000" w:themeColor="text1"/>
        </w:rPr>
      </w:pPr>
      <w:r w:rsidRPr="00601154">
        <w:rPr>
          <w:rFonts w:asciiTheme="majorBidi" w:eastAsiaTheme="majorEastAsia" w:hAnsiTheme="majorBidi" w:cstheme="majorBidi"/>
          <w:color w:val="2F5496" w:themeColor="accent1" w:themeShade="BF"/>
          <w:sz w:val="22"/>
          <w:szCs w:val="22"/>
          <w:rtl/>
        </w:rPr>
        <w:lastRenderedPageBreak/>
        <w:t>2</w:t>
      </w:r>
      <w:r w:rsidRPr="00601154">
        <w:rPr>
          <w:rFonts w:asciiTheme="majorBidi" w:eastAsiaTheme="majorEastAsia" w:hAnsiTheme="majorBidi" w:cstheme="majorBidi"/>
          <w:color w:val="2F5496" w:themeColor="accent1" w:themeShade="BF"/>
          <w:sz w:val="22"/>
          <w:szCs w:val="22"/>
        </w:rPr>
        <w:t>.6.</w:t>
      </w:r>
      <w:r w:rsidRPr="00601154">
        <w:rPr>
          <w:rFonts w:asciiTheme="majorBidi" w:eastAsiaTheme="majorEastAsia" w:hAnsiTheme="majorBidi" w:cstheme="majorBidi"/>
          <w:color w:val="2F5496" w:themeColor="accent1" w:themeShade="BF"/>
          <w:sz w:val="22"/>
        </w:rPr>
        <w:t>4 Visualize the Optimizer Statistics</w:t>
      </w:r>
    </w:p>
    <w:p w14:paraId="304A9E69" w14:textId="77777777" w:rsidR="00030D6E" w:rsidRPr="00601154" w:rsidRDefault="00030D6E" w:rsidP="0068379B">
      <w:pPr>
        <w:spacing w:line="360" w:lineRule="auto"/>
        <w:rPr>
          <w:rFonts w:asciiTheme="majorBidi" w:hAnsiTheme="majorBidi" w:cstheme="majorBidi"/>
          <w:color w:val="FF0000"/>
        </w:rPr>
      </w:pPr>
    </w:p>
    <w:p w14:paraId="16040E98" w14:textId="04E92EFB" w:rsidR="00C92157" w:rsidRPr="00601154" w:rsidRDefault="00601154" w:rsidP="00995874">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t>These</w:t>
      </w:r>
      <w:r w:rsidR="004E3755" w:rsidRPr="00601154">
        <w:rPr>
          <w:rFonts w:asciiTheme="majorBidi" w:hAnsiTheme="majorBidi" w:cstheme="majorBidi"/>
          <w:color w:val="000000" w:themeColor="text1"/>
        </w:rPr>
        <w:t xml:space="preserve"> technique</w:t>
      </w:r>
      <w:r w:rsidRPr="00601154">
        <w:rPr>
          <w:rFonts w:asciiTheme="majorBidi" w:hAnsiTheme="majorBidi" w:cstheme="majorBidi"/>
          <w:color w:val="000000" w:themeColor="text1"/>
        </w:rPr>
        <w:t>s</w:t>
      </w:r>
      <w:r w:rsidR="004E3755" w:rsidRPr="00601154">
        <w:rPr>
          <w:rFonts w:asciiTheme="majorBidi" w:hAnsiTheme="majorBidi" w:cstheme="majorBidi"/>
          <w:color w:val="000000" w:themeColor="text1"/>
        </w:rPr>
        <w:t xml:space="preserve"> focus on visualizing the </w:t>
      </w:r>
      <w:r w:rsidR="00C92157" w:rsidRPr="00601154">
        <w:rPr>
          <w:rFonts w:asciiTheme="majorBidi" w:hAnsiTheme="majorBidi" w:cstheme="majorBidi"/>
          <w:color w:val="000000" w:themeColor="text1"/>
        </w:rPr>
        <w:t xml:space="preserve">behavior of modern optimizers. Database optimizers produce </w:t>
      </w:r>
      <w:r w:rsidR="00D826F9">
        <w:rPr>
          <w:rFonts w:asciiTheme="majorBidi" w:hAnsiTheme="majorBidi" w:cstheme="majorBidi"/>
          <w:color w:val="000000" w:themeColor="text1"/>
        </w:rPr>
        <w:t>several</w:t>
      </w:r>
      <w:r w:rsidR="00C92157" w:rsidRPr="00601154">
        <w:rPr>
          <w:rFonts w:asciiTheme="majorBidi" w:hAnsiTheme="majorBidi" w:cstheme="majorBidi"/>
          <w:color w:val="000000" w:themeColor="text1"/>
        </w:rPr>
        <w:t xml:space="preserve"> execution plans for each query, and the ability</w:t>
      </w:r>
      <w:r w:rsidR="004A4EC8" w:rsidRPr="00601154">
        <w:rPr>
          <w:rFonts w:asciiTheme="majorBidi" w:hAnsiTheme="majorBidi" w:cstheme="majorBidi"/>
          <w:color w:val="000000" w:themeColor="text1"/>
        </w:rPr>
        <w:t xml:space="preserve"> to</w:t>
      </w:r>
      <w:r w:rsidR="00C92157" w:rsidRPr="00601154">
        <w:rPr>
          <w:rFonts w:asciiTheme="majorBidi" w:hAnsiTheme="majorBidi" w:cstheme="majorBidi"/>
          <w:color w:val="000000" w:themeColor="text1"/>
        </w:rPr>
        <w:t xml:space="preserve"> compare between optimal execution plan</w:t>
      </w:r>
      <w:r w:rsidR="00C56152">
        <w:rPr>
          <w:rFonts w:asciiTheme="majorBidi" w:hAnsiTheme="majorBidi" w:cstheme="majorBidi"/>
          <w:color w:val="000000" w:themeColor="text1"/>
        </w:rPr>
        <w:t>s</w:t>
      </w:r>
      <w:r w:rsidR="00C92157" w:rsidRPr="00601154">
        <w:rPr>
          <w:rFonts w:asciiTheme="majorBidi" w:hAnsiTheme="majorBidi" w:cstheme="majorBidi"/>
          <w:color w:val="000000" w:themeColor="text1"/>
        </w:rPr>
        <w:t xml:space="preserve"> </w:t>
      </w:r>
      <w:r w:rsidR="00B93B19" w:rsidRPr="00601154">
        <w:rPr>
          <w:rFonts w:asciiTheme="majorBidi" w:hAnsiTheme="majorBidi" w:cstheme="majorBidi"/>
          <w:color w:val="000000" w:themeColor="text1"/>
        </w:rPr>
        <w:t>and</w:t>
      </w:r>
      <w:r w:rsidR="00C92157" w:rsidRPr="00601154">
        <w:rPr>
          <w:rFonts w:asciiTheme="majorBidi" w:hAnsiTheme="majorBidi" w:cstheme="majorBidi"/>
          <w:color w:val="000000" w:themeColor="text1"/>
        </w:rPr>
        <w:t xml:space="preserve"> visuali</w:t>
      </w:r>
      <w:r w:rsidR="00C56152">
        <w:rPr>
          <w:rFonts w:asciiTheme="majorBidi" w:hAnsiTheme="majorBidi" w:cstheme="majorBidi"/>
          <w:color w:val="000000" w:themeColor="text1"/>
        </w:rPr>
        <w:t>ze</w:t>
      </w:r>
      <w:r w:rsidR="00C92157" w:rsidRPr="00601154">
        <w:rPr>
          <w:rFonts w:asciiTheme="majorBidi" w:hAnsiTheme="majorBidi" w:cstheme="majorBidi"/>
          <w:color w:val="000000" w:themeColor="text1"/>
        </w:rPr>
        <w:t xml:space="preserve"> </w:t>
      </w:r>
      <w:r w:rsidR="00C50965">
        <w:rPr>
          <w:rFonts w:asciiTheme="majorBidi" w:hAnsiTheme="majorBidi" w:cstheme="majorBidi"/>
          <w:color w:val="000000" w:themeColor="text1"/>
        </w:rPr>
        <w:t>them</w:t>
      </w:r>
      <w:r w:rsidR="00C92157" w:rsidRPr="00601154">
        <w:rPr>
          <w:rFonts w:asciiTheme="majorBidi" w:hAnsiTheme="majorBidi" w:cstheme="majorBidi"/>
          <w:color w:val="000000" w:themeColor="text1"/>
        </w:rPr>
        <w:t xml:space="preserve"> </w:t>
      </w:r>
      <w:r w:rsidR="004A4EC8" w:rsidRPr="00601154">
        <w:rPr>
          <w:rFonts w:asciiTheme="majorBidi" w:hAnsiTheme="majorBidi" w:cstheme="majorBidi"/>
          <w:color w:val="000000" w:themeColor="text1"/>
        </w:rPr>
        <w:t>intuitively</w:t>
      </w:r>
      <w:r w:rsidR="00C92157"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br/>
      </w:r>
      <w:r w:rsidR="004937DC" w:rsidRPr="00601154">
        <w:rPr>
          <w:rFonts w:asciiTheme="majorBidi" w:hAnsiTheme="majorBidi" w:cstheme="majorBidi"/>
          <w:color w:val="000000" w:themeColor="text1"/>
        </w:rPr>
        <w:br/>
      </w:r>
      <w:proofErr w:type="spellStart"/>
      <w:r w:rsidR="00C92157" w:rsidRPr="00601154">
        <w:rPr>
          <w:rFonts w:asciiTheme="majorBidi" w:hAnsiTheme="majorBidi" w:cstheme="majorBidi"/>
          <w:color w:val="000000" w:themeColor="text1"/>
        </w:rPr>
        <w:t>Picaso</w:t>
      </w:r>
      <w:proofErr w:type="spellEnd"/>
      <w:r w:rsidR="00C92157" w:rsidRPr="00601154">
        <w:rPr>
          <w:rFonts w:asciiTheme="majorBidi" w:hAnsiTheme="majorBidi" w:cstheme="majorBidi"/>
          <w:color w:val="000000" w:themeColor="text1"/>
        </w:rPr>
        <w:t xml:space="preserve"> [</w:t>
      </w:r>
      <w:r w:rsidR="0068379B" w:rsidRPr="00601154">
        <w:rPr>
          <w:rFonts w:asciiTheme="majorBidi" w:hAnsiTheme="majorBidi" w:cstheme="majorBidi"/>
          <w:color w:val="000000" w:themeColor="text1"/>
        </w:rPr>
        <w:t>1</w:t>
      </w:r>
      <w:r w:rsidR="00030D6E" w:rsidRPr="00601154">
        <w:rPr>
          <w:rFonts w:asciiTheme="majorBidi" w:hAnsiTheme="majorBidi" w:cstheme="majorBidi"/>
          <w:color w:val="000000" w:themeColor="text1"/>
        </w:rPr>
        <w:t>3</w:t>
      </w:r>
      <w:r w:rsidR="00C92157" w:rsidRPr="00601154">
        <w:rPr>
          <w:rFonts w:asciiTheme="majorBidi" w:hAnsiTheme="majorBidi" w:cstheme="majorBidi"/>
          <w:color w:val="000000" w:themeColor="text1"/>
        </w:rPr>
        <w:t>] takes as input a query, and an optimizer, and generates</w:t>
      </w:r>
      <w:r w:rsidR="008F3157" w:rsidRPr="00601154">
        <w:rPr>
          <w:rFonts w:asciiTheme="majorBidi" w:hAnsiTheme="majorBidi" w:cstheme="majorBidi"/>
          <w:color w:val="000000" w:themeColor="text1"/>
        </w:rPr>
        <w:t xml:space="preserve"> several</w:t>
      </w:r>
      <w:r w:rsidR="00C92157" w:rsidRPr="00601154">
        <w:rPr>
          <w:rFonts w:asciiTheme="majorBidi" w:hAnsiTheme="majorBidi" w:cstheme="majorBidi"/>
          <w:color w:val="000000" w:themeColor="text1"/>
        </w:rPr>
        <w:t xml:space="preserve"> </w:t>
      </w:r>
      <w:r w:rsidR="008F3157" w:rsidRPr="00601154">
        <w:rPr>
          <w:rFonts w:asciiTheme="majorBidi" w:hAnsiTheme="majorBidi" w:cstheme="majorBidi"/>
          <w:color w:val="000000" w:themeColor="text1"/>
        </w:rPr>
        <w:t>visualizations</w:t>
      </w:r>
      <w:r w:rsidR="00C92157" w:rsidRPr="00601154">
        <w:rPr>
          <w:rFonts w:asciiTheme="majorBidi" w:hAnsiTheme="majorBidi" w:cstheme="majorBidi"/>
          <w:color w:val="000000" w:themeColor="text1"/>
        </w:rPr>
        <w:t xml:space="preserve"> that </w:t>
      </w:r>
      <w:r w:rsidR="008F3157" w:rsidRPr="00601154">
        <w:rPr>
          <w:rFonts w:asciiTheme="majorBidi" w:hAnsiTheme="majorBidi" w:cstheme="majorBidi"/>
          <w:color w:val="000000" w:themeColor="text1"/>
        </w:rPr>
        <w:t xml:space="preserve">help understand </w:t>
      </w:r>
      <w:r w:rsidR="00C92157" w:rsidRPr="00601154">
        <w:rPr>
          <w:rFonts w:asciiTheme="majorBidi" w:hAnsiTheme="majorBidi" w:cstheme="majorBidi"/>
          <w:color w:val="000000" w:themeColor="text1"/>
        </w:rPr>
        <w:t>the behavior of the optimizer</w:t>
      </w:r>
      <w:r w:rsidR="008F3157" w:rsidRPr="00601154">
        <w:rPr>
          <w:rFonts w:asciiTheme="majorBidi" w:hAnsiTheme="majorBidi" w:cstheme="majorBidi"/>
          <w:color w:val="000000" w:themeColor="text1"/>
        </w:rPr>
        <w:t xml:space="preserve">. </w:t>
      </w:r>
      <w:r w:rsidR="0068379B" w:rsidRPr="00601154">
        <w:rPr>
          <w:rFonts w:asciiTheme="majorBidi" w:hAnsiTheme="majorBidi" w:cstheme="majorBidi"/>
          <w:color w:val="000000" w:themeColor="text1"/>
        </w:rPr>
        <w:t>We can understand</w:t>
      </w:r>
      <w:r w:rsidRPr="00601154">
        <w:rPr>
          <w:rFonts w:asciiTheme="majorBidi" w:hAnsiTheme="majorBidi" w:cstheme="majorBidi"/>
          <w:color w:val="000000" w:themeColor="text1"/>
        </w:rPr>
        <w:t xml:space="preserve"> and</w:t>
      </w:r>
      <w:r w:rsidR="0068379B" w:rsidRPr="00601154">
        <w:rPr>
          <w:rFonts w:asciiTheme="majorBidi" w:hAnsiTheme="majorBidi" w:cstheme="majorBidi"/>
          <w:color w:val="000000" w:themeColor="text1"/>
        </w:rPr>
        <w:t xml:space="preserve"> compare </w:t>
      </w:r>
      <w:r w:rsidRPr="00601154">
        <w:rPr>
          <w:rFonts w:asciiTheme="majorBidi" w:hAnsiTheme="majorBidi" w:cstheme="majorBidi"/>
          <w:color w:val="000000" w:themeColor="text1"/>
        </w:rPr>
        <w:t xml:space="preserve">how long does the </w:t>
      </w:r>
      <w:r w:rsidR="0068379B" w:rsidRPr="00601154">
        <w:rPr>
          <w:rFonts w:asciiTheme="majorBidi" w:hAnsiTheme="majorBidi" w:cstheme="majorBidi"/>
          <w:color w:val="000000" w:themeColor="text1"/>
        </w:rPr>
        <w:t>optimizer</w:t>
      </w:r>
      <w:r w:rsidR="00C50965">
        <w:rPr>
          <w:rFonts w:asciiTheme="majorBidi" w:hAnsiTheme="majorBidi" w:cstheme="majorBidi"/>
          <w:color w:val="000000" w:themeColor="text1"/>
        </w:rPr>
        <w:t>’</w:t>
      </w:r>
      <w:r w:rsidR="0068379B" w:rsidRPr="00601154">
        <w:rPr>
          <w:rFonts w:asciiTheme="majorBidi" w:hAnsiTheme="majorBidi" w:cstheme="majorBidi"/>
          <w:color w:val="000000" w:themeColor="text1"/>
        </w:rPr>
        <w:t xml:space="preserve">s </w:t>
      </w:r>
      <w:r w:rsidRPr="00601154">
        <w:rPr>
          <w:rFonts w:asciiTheme="majorBidi" w:hAnsiTheme="majorBidi" w:cstheme="majorBidi"/>
          <w:color w:val="000000" w:themeColor="text1"/>
        </w:rPr>
        <w:t>compilation time took or how good the plans they generated</w:t>
      </w:r>
      <w:r w:rsidR="0068379B"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br/>
      </w:r>
      <w:r w:rsidR="004A019D" w:rsidRPr="00601154">
        <w:rPr>
          <w:rFonts w:asciiTheme="majorBidi" w:hAnsiTheme="majorBidi" w:cstheme="majorBidi"/>
          <w:color w:val="000000" w:themeColor="text1"/>
        </w:rPr>
        <w:br/>
        <w:t>In the next section</w:t>
      </w:r>
      <w:r w:rsidR="004A4EC8" w:rsidRPr="00601154">
        <w:rPr>
          <w:rFonts w:asciiTheme="majorBidi" w:hAnsiTheme="majorBidi" w:cstheme="majorBidi"/>
          <w:color w:val="000000" w:themeColor="text1"/>
        </w:rPr>
        <w:t>,</w:t>
      </w:r>
      <w:r w:rsidR="004A019D" w:rsidRPr="00601154">
        <w:rPr>
          <w:rFonts w:asciiTheme="majorBidi" w:hAnsiTheme="majorBidi" w:cstheme="majorBidi"/>
          <w:color w:val="000000" w:themeColor="text1"/>
        </w:rPr>
        <w:t xml:space="preserve"> </w:t>
      </w:r>
      <w:r w:rsidR="00995874">
        <w:rPr>
          <w:rFonts w:asciiTheme="majorBidi" w:hAnsiTheme="majorBidi" w:cstheme="majorBidi"/>
          <w:color w:val="000000" w:themeColor="text1"/>
        </w:rPr>
        <w:t xml:space="preserve">we are </w:t>
      </w:r>
      <w:r w:rsidR="004A019D" w:rsidRPr="00601154">
        <w:rPr>
          <w:rFonts w:asciiTheme="majorBidi" w:hAnsiTheme="majorBidi" w:cstheme="majorBidi"/>
          <w:color w:val="000000" w:themeColor="text1"/>
        </w:rPr>
        <w:t xml:space="preserve">going to cover a comparison </w:t>
      </w:r>
      <w:r w:rsidR="004A4EC8" w:rsidRPr="00601154">
        <w:rPr>
          <w:rFonts w:asciiTheme="majorBidi" w:hAnsiTheme="majorBidi" w:cstheme="majorBidi"/>
          <w:color w:val="000000" w:themeColor="text1"/>
        </w:rPr>
        <w:t>of</w:t>
      </w:r>
      <w:r w:rsidR="004A019D" w:rsidRPr="00601154">
        <w:rPr>
          <w:rFonts w:asciiTheme="majorBidi" w:hAnsiTheme="majorBidi" w:cstheme="majorBidi"/>
          <w:color w:val="000000" w:themeColor="text1"/>
        </w:rPr>
        <w:t xml:space="preserve"> the approaches for debugging SQL and identifying flaws in SQL queries.</w:t>
      </w:r>
      <w:r w:rsidRPr="00601154">
        <w:rPr>
          <w:rFonts w:asciiTheme="majorBidi" w:hAnsiTheme="majorBidi" w:cstheme="majorBidi"/>
          <w:color w:val="000000" w:themeColor="text1"/>
        </w:rPr>
        <w:t xml:space="preserve"> </w:t>
      </w:r>
    </w:p>
    <w:p w14:paraId="1DEA52EE" w14:textId="7720153F" w:rsidR="001F6C5A" w:rsidRPr="00601154" w:rsidRDefault="000E3944" w:rsidP="002E1648">
      <w:pPr>
        <w:pStyle w:val="Heading5"/>
        <w:rPr>
          <w:rFonts w:asciiTheme="majorBidi" w:hAnsiTheme="majorBidi"/>
        </w:rPr>
      </w:pPr>
      <w:ins w:id="41" w:author="Eyal Trabelsi" w:date="2021-10-09T15:03:00Z">
        <w:r>
          <w:rPr>
            <w:rFonts w:asciiTheme="majorBidi" w:hAnsiTheme="majorBidi"/>
          </w:rPr>
          <w:br/>
        </w:r>
      </w:ins>
    </w:p>
    <w:p w14:paraId="1191D05B" w14:textId="7A7FA37B" w:rsidR="002E1648" w:rsidRPr="00601154" w:rsidRDefault="002E1648" w:rsidP="002E1648">
      <w:pPr>
        <w:pStyle w:val="Heading5"/>
        <w:rPr>
          <w:rFonts w:asciiTheme="majorBidi" w:hAnsiTheme="majorBidi"/>
        </w:rPr>
      </w:pPr>
      <w:r w:rsidRPr="00601154">
        <w:rPr>
          <w:rFonts w:asciiTheme="majorBidi" w:hAnsiTheme="majorBidi"/>
        </w:rPr>
        <w:t>2.</w:t>
      </w:r>
      <w:r w:rsidR="00BF0D94" w:rsidRPr="00601154">
        <w:rPr>
          <w:rFonts w:asciiTheme="majorBidi" w:hAnsiTheme="majorBidi"/>
        </w:rPr>
        <w:t>7</w:t>
      </w:r>
      <w:r w:rsidRPr="00601154">
        <w:rPr>
          <w:rFonts w:asciiTheme="majorBidi" w:hAnsiTheme="majorBidi"/>
        </w:rPr>
        <w:t xml:space="preserve"> Approaches Comparison</w:t>
      </w:r>
      <w:r w:rsidRPr="00601154">
        <w:rPr>
          <w:rFonts w:asciiTheme="majorBidi" w:hAnsiTheme="majorBidi"/>
        </w:rPr>
        <w:tab/>
      </w:r>
    </w:p>
    <w:p w14:paraId="21F2ED48" w14:textId="77777777" w:rsidR="002E1648" w:rsidRPr="00601154" w:rsidRDefault="002E1648" w:rsidP="002E1648">
      <w:pPr>
        <w:rPr>
          <w:rFonts w:asciiTheme="majorBidi" w:hAnsiTheme="majorBidi" w:cstheme="majorBidi"/>
        </w:rPr>
      </w:pPr>
    </w:p>
    <w:p w14:paraId="52788CC6" w14:textId="0467CC8E" w:rsidR="00CD6F63" w:rsidRDefault="002E1648" w:rsidP="000668BB">
      <w:pPr>
        <w:spacing w:line="360" w:lineRule="auto"/>
        <w:rPr>
          <w:rFonts w:asciiTheme="majorBidi" w:hAnsiTheme="majorBidi" w:cstheme="majorBidi"/>
          <w:color w:val="FF0000"/>
        </w:rPr>
      </w:pPr>
      <w:r w:rsidRPr="00601154">
        <w:rPr>
          <w:rFonts w:asciiTheme="majorBidi" w:hAnsiTheme="majorBidi" w:cstheme="majorBidi"/>
          <w:color w:val="000000" w:themeColor="text1"/>
        </w:rPr>
        <w:t xml:space="preserve">In </w:t>
      </w:r>
      <w:r w:rsidR="00DF37DF" w:rsidRPr="00601154">
        <w:rPr>
          <w:rFonts w:asciiTheme="majorBidi" w:hAnsiTheme="majorBidi" w:cstheme="majorBidi"/>
          <w:color w:val="000000" w:themeColor="text1"/>
        </w:rPr>
        <w:t>the previous</w:t>
      </w:r>
      <w:r w:rsidRPr="00601154">
        <w:rPr>
          <w:rFonts w:asciiTheme="majorBidi" w:hAnsiTheme="majorBidi" w:cstheme="majorBidi"/>
          <w:color w:val="000000" w:themeColor="text1"/>
        </w:rPr>
        <w:t xml:space="preserve"> section</w:t>
      </w:r>
      <w:r w:rsidR="00DF37DF" w:rsidRPr="00601154">
        <w:rPr>
          <w:rFonts w:asciiTheme="majorBidi" w:hAnsiTheme="majorBidi" w:cstheme="majorBidi"/>
          <w:color w:val="000000" w:themeColor="text1"/>
        </w:rPr>
        <w:t>s (2.3, 2.</w:t>
      </w:r>
      <w:r w:rsidR="00A82839" w:rsidRPr="00601154">
        <w:rPr>
          <w:rFonts w:asciiTheme="majorBidi" w:hAnsiTheme="majorBidi" w:cstheme="majorBidi"/>
          <w:color w:val="000000" w:themeColor="text1"/>
        </w:rPr>
        <w:t>4</w:t>
      </w:r>
      <w:r w:rsidR="00DF37DF" w:rsidRPr="00601154">
        <w:rPr>
          <w:rFonts w:asciiTheme="majorBidi" w:hAnsiTheme="majorBidi" w:cstheme="majorBidi"/>
          <w:color w:val="000000" w:themeColor="text1"/>
        </w:rPr>
        <w:t>,</w:t>
      </w:r>
      <w:r w:rsidR="00A82839" w:rsidRPr="00601154">
        <w:rPr>
          <w:rFonts w:asciiTheme="majorBidi" w:hAnsiTheme="majorBidi" w:cstheme="majorBidi"/>
          <w:color w:val="000000" w:themeColor="text1"/>
        </w:rPr>
        <w:t xml:space="preserve"> 2.5</w:t>
      </w:r>
      <w:r w:rsidR="00C50965">
        <w:rPr>
          <w:rFonts w:asciiTheme="majorBidi" w:hAnsiTheme="majorBidi" w:cstheme="majorBidi"/>
          <w:color w:val="000000" w:themeColor="text1"/>
        </w:rPr>
        <w:t>,</w:t>
      </w:r>
      <w:r w:rsidR="00DF37DF" w:rsidRPr="00601154">
        <w:rPr>
          <w:rFonts w:asciiTheme="majorBidi" w:hAnsiTheme="majorBidi" w:cstheme="majorBidi"/>
          <w:color w:val="000000" w:themeColor="text1"/>
        </w:rPr>
        <w:t xml:space="preserve"> and 2.</w:t>
      </w:r>
      <w:r w:rsidR="00A82839" w:rsidRPr="00601154">
        <w:rPr>
          <w:rFonts w:asciiTheme="majorBidi" w:hAnsiTheme="majorBidi" w:cstheme="majorBidi"/>
          <w:color w:val="000000" w:themeColor="text1"/>
        </w:rPr>
        <w:t>6</w:t>
      </w:r>
      <w:r w:rsidR="00DF37DF" w:rsidRPr="00601154">
        <w:rPr>
          <w:rFonts w:asciiTheme="majorBidi" w:hAnsiTheme="majorBidi" w:cstheme="majorBidi"/>
          <w:color w:val="000000" w:themeColor="text1"/>
        </w:rPr>
        <w:t>)</w:t>
      </w:r>
      <w:r w:rsidRPr="00601154">
        <w:rPr>
          <w:rFonts w:asciiTheme="majorBidi" w:hAnsiTheme="majorBidi" w:cstheme="majorBidi"/>
          <w:color w:val="000000" w:themeColor="text1"/>
        </w:rPr>
        <w:t xml:space="preserve">, we </w:t>
      </w:r>
      <w:r w:rsidR="003D555D">
        <w:rPr>
          <w:rFonts w:asciiTheme="majorBidi" w:hAnsiTheme="majorBidi" w:cstheme="majorBidi"/>
          <w:color w:val="000000" w:themeColor="text1"/>
        </w:rPr>
        <w:t>covered several</w:t>
      </w:r>
      <w:r w:rsidR="00DF37DF"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t xml:space="preserve">approaches </w:t>
      </w:r>
      <w:r w:rsidR="00DF37DF" w:rsidRPr="00601154">
        <w:rPr>
          <w:rFonts w:asciiTheme="majorBidi" w:hAnsiTheme="majorBidi" w:cstheme="majorBidi"/>
          <w:color w:val="000000" w:themeColor="text1"/>
        </w:rPr>
        <w:t xml:space="preserve">that can help identify and fix flaws </w:t>
      </w:r>
      <w:r w:rsidR="004A019D" w:rsidRPr="00601154">
        <w:rPr>
          <w:rFonts w:asciiTheme="majorBidi" w:hAnsiTheme="majorBidi" w:cstheme="majorBidi"/>
          <w:color w:val="000000" w:themeColor="text1"/>
        </w:rPr>
        <w:t>when using</w:t>
      </w:r>
      <w:r w:rsidR="00DF37DF" w:rsidRPr="00601154">
        <w:rPr>
          <w:rFonts w:asciiTheme="majorBidi" w:hAnsiTheme="majorBidi" w:cstheme="majorBidi"/>
          <w:color w:val="000000" w:themeColor="text1"/>
        </w:rPr>
        <w:t xml:space="preserve"> DBMS</w:t>
      </w:r>
      <w:r w:rsidRPr="00601154">
        <w:rPr>
          <w:rFonts w:asciiTheme="majorBidi" w:hAnsiTheme="majorBidi" w:cstheme="majorBidi"/>
          <w:color w:val="000000" w:themeColor="text1"/>
        </w:rPr>
        <w:t>.</w:t>
      </w:r>
      <w:r w:rsidR="00DF37DF" w:rsidRPr="00601154">
        <w:rPr>
          <w:rFonts w:asciiTheme="majorBidi" w:hAnsiTheme="majorBidi" w:cstheme="majorBidi"/>
          <w:color w:val="000000" w:themeColor="text1"/>
        </w:rPr>
        <w:t xml:space="preserve"> In this section, we are going to cover the conclusions </w:t>
      </w:r>
      <w:r w:rsidR="000668BB" w:rsidRPr="00AA4CD3">
        <w:rPr>
          <w:rFonts w:asciiTheme="majorBidi" w:hAnsiTheme="majorBidi" w:cstheme="majorBidi"/>
          <w:color w:val="000000" w:themeColor="text1"/>
        </w:rPr>
        <w:t xml:space="preserve">of </w:t>
      </w:r>
      <w:r w:rsidR="000668BB">
        <w:rPr>
          <w:rFonts w:asciiTheme="majorBidi" w:hAnsiTheme="majorBidi" w:cstheme="majorBidi"/>
          <w:color w:val="000000" w:themeColor="text1"/>
        </w:rPr>
        <w:t>a</w:t>
      </w:r>
      <w:r w:rsidR="00DF37DF" w:rsidRPr="00AA4CD3">
        <w:rPr>
          <w:rFonts w:asciiTheme="majorBidi" w:hAnsiTheme="majorBidi" w:cstheme="majorBidi"/>
          <w:color w:val="000000" w:themeColor="text1"/>
        </w:rPr>
        <w:t xml:space="preserve"> survey </w:t>
      </w:r>
      <w:r w:rsidR="000668BB">
        <w:rPr>
          <w:rFonts w:asciiTheme="majorBidi" w:hAnsiTheme="majorBidi" w:cstheme="majorBidi"/>
          <w:color w:val="000000" w:themeColor="text1"/>
        </w:rPr>
        <w:t xml:space="preserve">by </w:t>
      </w:r>
      <w:r w:rsidR="000668BB" w:rsidRPr="000668BB">
        <w:rPr>
          <w:rFonts w:asciiTheme="majorBidi" w:hAnsiTheme="majorBidi" w:cstheme="majorBidi"/>
          <w:color w:val="000000" w:themeColor="text1"/>
        </w:rPr>
        <w:t xml:space="preserve">Sneha </w:t>
      </w:r>
      <w:proofErr w:type="spellStart"/>
      <w:r w:rsidR="000668BB" w:rsidRPr="000668BB">
        <w:rPr>
          <w:rFonts w:asciiTheme="majorBidi" w:hAnsiTheme="majorBidi" w:cstheme="majorBidi"/>
          <w:color w:val="000000" w:themeColor="text1"/>
        </w:rPr>
        <w:t>Gathani</w:t>
      </w:r>
      <w:proofErr w:type="spellEnd"/>
      <w:r w:rsidR="000668BB" w:rsidRPr="000668BB">
        <w:rPr>
          <w:rFonts w:asciiTheme="majorBidi" w:hAnsiTheme="majorBidi" w:cstheme="majorBidi"/>
          <w:color w:val="000000" w:themeColor="text1"/>
        </w:rPr>
        <w:t xml:space="preserve">, Peter Lim, and Leilani Battle [14] </w:t>
      </w:r>
      <w:r w:rsidR="00AA4CD3" w:rsidRPr="00AA4CD3">
        <w:rPr>
          <w:rFonts w:asciiTheme="majorBidi" w:hAnsiTheme="majorBidi" w:cstheme="majorBidi"/>
          <w:color w:val="000000" w:themeColor="text1"/>
        </w:rPr>
        <w:t>on</w:t>
      </w:r>
      <w:r w:rsidR="00DF37DF" w:rsidRPr="00AA4CD3">
        <w:rPr>
          <w:rFonts w:asciiTheme="majorBidi" w:hAnsiTheme="majorBidi" w:cstheme="majorBidi"/>
          <w:color w:val="000000" w:themeColor="text1"/>
        </w:rPr>
        <w:t xml:space="preserve"> tools for debugging database queries</w:t>
      </w:r>
      <w:r w:rsidR="000668BB">
        <w:rPr>
          <w:rFonts w:asciiTheme="majorBidi" w:hAnsiTheme="majorBidi" w:cstheme="majorBidi"/>
          <w:color w:val="000000" w:themeColor="text1"/>
        </w:rPr>
        <w:t>.</w:t>
      </w:r>
    </w:p>
    <w:p w14:paraId="1388B4C0" w14:textId="77777777" w:rsidR="000668BB" w:rsidRPr="00601154" w:rsidRDefault="000668BB" w:rsidP="000668BB">
      <w:pPr>
        <w:spacing w:line="360" w:lineRule="auto"/>
        <w:rPr>
          <w:rFonts w:asciiTheme="majorBidi" w:hAnsiTheme="majorBidi" w:cstheme="majorBidi"/>
          <w:color w:val="000000" w:themeColor="text1"/>
        </w:rPr>
      </w:pPr>
    </w:p>
    <w:p w14:paraId="7E7EE72C" w14:textId="59041F92" w:rsidR="00CD6F63" w:rsidRPr="00601154" w:rsidRDefault="00CD6F63" w:rsidP="00DF37DF">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t xml:space="preserve">The study conducted included 20 participants, including 6 undergraduate students, </w:t>
      </w:r>
      <w:r w:rsidR="00983D9B" w:rsidRPr="00601154">
        <w:rPr>
          <w:rFonts w:asciiTheme="majorBidi" w:hAnsiTheme="majorBidi" w:cstheme="majorBidi"/>
          <w:color w:val="000000" w:themeColor="text1"/>
        </w:rPr>
        <w:t>4</w:t>
      </w:r>
      <w:r w:rsidRPr="00601154">
        <w:rPr>
          <w:rFonts w:asciiTheme="majorBidi" w:hAnsiTheme="majorBidi" w:cstheme="majorBidi"/>
          <w:color w:val="000000" w:themeColor="text1"/>
        </w:rPr>
        <w:t xml:space="preserve"> graduate students</w:t>
      </w:r>
      <w:r w:rsidR="00755326" w:rsidRPr="00601154">
        <w:rPr>
          <w:rFonts w:asciiTheme="majorBidi" w:hAnsiTheme="majorBidi" w:cstheme="majorBidi"/>
          <w:color w:val="000000" w:themeColor="text1"/>
        </w:rPr>
        <w:t>,</w:t>
      </w:r>
      <w:r w:rsidRPr="00601154">
        <w:rPr>
          <w:rFonts w:asciiTheme="majorBidi" w:hAnsiTheme="majorBidi" w:cstheme="majorBidi"/>
          <w:color w:val="000000" w:themeColor="text1"/>
        </w:rPr>
        <w:t xml:space="preserve"> and 10</w:t>
      </w:r>
      <w:r w:rsidR="00BF27DD" w:rsidRPr="00601154">
        <w:rPr>
          <w:rFonts w:asciiTheme="majorBidi" w:hAnsiTheme="majorBidi" w:cstheme="majorBidi"/>
          <w:color w:val="000000" w:themeColor="text1"/>
        </w:rPr>
        <w:t xml:space="preserve"> industry professionals</w:t>
      </w:r>
      <w:r w:rsidR="00CB1DDC" w:rsidRPr="00601154">
        <w:rPr>
          <w:rFonts w:asciiTheme="majorBidi" w:hAnsiTheme="majorBidi" w:cstheme="majorBidi"/>
          <w:color w:val="000000" w:themeColor="text1"/>
        </w:rPr>
        <w:t>,</w:t>
      </w:r>
      <w:r w:rsidR="004A019D" w:rsidRPr="00601154">
        <w:rPr>
          <w:rFonts w:asciiTheme="majorBidi" w:hAnsiTheme="majorBidi" w:cstheme="majorBidi"/>
          <w:color w:val="000000" w:themeColor="text1"/>
        </w:rPr>
        <w:t xml:space="preserve"> and covered all the approaches </w:t>
      </w:r>
      <w:r w:rsidR="002B083B">
        <w:rPr>
          <w:rFonts w:asciiTheme="majorBidi" w:hAnsiTheme="majorBidi" w:cstheme="majorBidi"/>
          <w:color w:val="000000" w:themeColor="text1"/>
        </w:rPr>
        <w:t>we</w:t>
      </w:r>
      <w:r w:rsidR="004A019D" w:rsidRPr="00601154">
        <w:rPr>
          <w:rFonts w:asciiTheme="majorBidi" w:hAnsiTheme="majorBidi" w:cstheme="majorBidi"/>
          <w:color w:val="000000" w:themeColor="text1"/>
        </w:rPr>
        <w:t xml:space="preserve"> listed above</w:t>
      </w:r>
      <w:r w:rsidR="00BF27DD" w:rsidRPr="00601154">
        <w:rPr>
          <w:rFonts w:asciiTheme="majorBidi" w:hAnsiTheme="majorBidi" w:cstheme="majorBidi"/>
          <w:color w:val="000000" w:themeColor="text1"/>
        </w:rPr>
        <w:t>. Awareness of database debugging technique</w:t>
      </w:r>
      <w:r w:rsidR="00CB1DDC" w:rsidRPr="00601154">
        <w:rPr>
          <w:rFonts w:asciiTheme="majorBidi" w:hAnsiTheme="majorBidi" w:cstheme="majorBidi"/>
          <w:color w:val="000000" w:themeColor="text1"/>
        </w:rPr>
        <w:t>s</w:t>
      </w:r>
      <w:r w:rsidR="00BF27DD" w:rsidRPr="00601154">
        <w:rPr>
          <w:rFonts w:asciiTheme="majorBidi" w:hAnsiTheme="majorBidi" w:cstheme="majorBidi"/>
          <w:color w:val="000000" w:themeColor="text1"/>
        </w:rPr>
        <w:t xml:space="preserve"> was low, </w:t>
      </w:r>
      <w:r w:rsidR="00983D9B" w:rsidRPr="00601154">
        <w:rPr>
          <w:rFonts w:asciiTheme="majorBidi" w:hAnsiTheme="majorBidi" w:cstheme="majorBidi"/>
          <w:color w:val="000000" w:themeColor="text1"/>
        </w:rPr>
        <w:t xml:space="preserve">as </w:t>
      </w:r>
      <w:r w:rsidR="00BF27DD" w:rsidRPr="00601154">
        <w:rPr>
          <w:rFonts w:asciiTheme="majorBidi" w:hAnsiTheme="majorBidi" w:cstheme="majorBidi"/>
          <w:color w:val="000000" w:themeColor="text1"/>
        </w:rPr>
        <w:t>only 4 out</w:t>
      </w:r>
      <w:r w:rsidR="00983D9B" w:rsidRPr="00601154">
        <w:rPr>
          <w:rFonts w:asciiTheme="majorBidi" w:hAnsiTheme="majorBidi" w:cstheme="majorBidi"/>
          <w:color w:val="000000" w:themeColor="text1"/>
        </w:rPr>
        <w:t xml:space="preserve"> of</w:t>
      </w:r>
      <w:r w:rsidR="00BF27DD" w:rsidRPr="00601154">
        <w:rPr>
          <w:rFonts w:asciiTheme="majorBidi" w:hAnsiTheme="majorBidi" w:cstheme="majorBidi"/>
          <w:color w:val="000000" w:themeColor="text1"/>
        </w:rPr>
        <w:t xml:space="preserve"> 20 knew they </w:t>
      </w:r>
      <w:r w:rsidR="00983D9B" w:rsidRPr="00601154">
        <w:rPr>
          <w:rFonts w:asciiTheme="majorBidi" w:hAnsiTheme="majorBidi" w:cstheme="majorBidi"/>
          <w:color w:val="000000" w:themeColor="text1"/>
        </w:rPr>
        <w:t xml:space="preserve">even </w:t>
      </w:r>
      <w:r w:rsidR="00BF27DD" w:rsidRPr="00601154">
        <w:rPr>
          <w:rFonts w:asciiTheme="majorBidi" w:hAnsiTheme="majorBidi" w:cstheme="majorBidi"/>
          <w:color w:val="000000" w:themeColor="text1"/>
        </w:rPr>
        <w:t>exist.</w:t>
      </w:r>
    </w:p>
    <w:p w14:paraId="08DFED50" w14:textId="77777777" w:rsidR="002E1648" w:rsidRPr="00601154" w:rsidRDefault="002E1648" w:rsidP="002E1648">
      <w:pPr>
        <w:rPr>
          <w:rFonts w:asciiTheme="majorBidi" w:hAnsiTheme="majorBidi" w:cstheme="majorBidi"/>
          <w:color w:val="FF0000"/>
        </w:rPr>
      </w:pPr>
    </w:p>
    <w:p w14:paraId="2B072051" w14:textId="56FB8D3D" w:rsidR="00DF37DF" w:rsidRPr="00601154" w:rsidRDefault="00AB48BC" w:rsidP="0084010B">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t>The participants stressed that DBMS errors and execution plan</w:t>
      </w:r>
      <w:r w:rsidR="00CB1DDC" w:rsidRPr="00601154">
        <w:rPr>
          <w:rFonts w:asciiTheme="majorBidi" w:hAnsiTheme="majorBidi" w:cstheme="majorBidi"/>
          <w:color w:val="000000" w:themeColor="text1"/>
        </w:rPr>
        <w:t>s</w:t>
      </w:r>
      <w:r w:rsidRPr="00601154">
        <w:rPr>
          <w:rFonts w:asciiTheme="majorBidi" w:hAnsiTheme="majorBidi" w:cstheme="majorBidi"/>
          <w:color w:val="000000" w:themeColor="text1"/>
        </w:rPr>
        <w:t xml:space="preserve"> are hard to interpret and provide little help understanding the errors. As a result, the most </w:t>
      </w:r>
      <w:r w:rsidR="00983D9B" w:rsidRPr="00601154">
        <w:rPr>
          <w:rFonts w:asciiTheme="majorBidi" w:hAnsiTheme="majorBidi" w:cstheme="majorBidi"/>
          <w:color w:val="000000" w:themeColor="text1"/>
        </w:rPr>
        <w:t xml:space="preserve">common technique the </w:t>
      </w:r>
      <w:r w:rsidR="00DF37DF" w:rsidRPr="00601154">
        <w:rPr>
          <w:rFonts w:asciiTheme="majorBidi" w:hAnsiTheme="majorBidi" w:cstheme="majorBidi"/>
          <w:color w:val="000000" w:themeColor="text1"/>
        </w:rPr>
        <w:t>participant</w:t>
      </w:r>
      <w:r w:rsidR="0084010B" w:rsidRPr="00601154">
        <w:rPr>
          <w:rFonts w:asciiTheme="majorBidi" w:hAnsiTheme="majorBidi" w:cstheme="majorBidi"/>
          <w:color w:val="000000" w:themeColor="text1"/>
        </w:rPr>
        <w:t>s</w:t>
      </w:r>
      <w:r w:rsidR="00DF37DF" w:rsidRPr="00601154">
        <w:rPr>
          <w:rFonts w:asciiTheme="majorBidi" w:hAnsiTheme="majorBidi" w:cstheme="majorBidi"/>
          <w:color w:val="000000" w:themeColor="text1"/>
        </w:rPr>
        <w:t xml:space="preserve"> </w:t>
      </w:r>
      <w:r w:rsidR="002E1648" w:rsidRPr="00601154">
        <w:rPr>
          <w:rFonts w:asciiTheme="majorBidi" w:hAnsiTheme="majorBidi" w:cstheme="majorBidi"/>
          <w:color w:val="000000" w:themeColor="text1"/>
        </w:rPr>
        <w:t>use</w:t>
      </w:r>
      <w:r w:rsidR="00983D9B" w:rsidRPr="00601154">
        <w:rPr>
          <w:rFonts w:asciiTheme="majorBidi" w:hAnsiTheme="majorBidi" w:cstheme="majorBidi"/>
          <w:color w:val="000000" w:themeColor="text1"/>
        </w:rPr>
        <w:t xml:space="preserve">d for debugging flawed queries </w:t>
      </w:r>
      <w:r w:rsidR="003D555D">
        <w:rPr>
          <w:rFonts w:asciiTheme="majorBidi" w:hAnsiTheme="majorBidi" w:cstheme="majorBidi"/>
          <w:color w:val="000000" w:themeColor="text1"/>
        </w:rPr>
        <w:t>was</w:t>
      </w:r>
      <w:r w:rsidR="00983D9B" w:rsidRPr="00601154">
        <w:rPr>
          <w:rFonts w:asciiTheme="majorBidi" w:hAnsiTheme="majorBidi" w:cstheme="majorBidi"/>
          <w:color w:val="000000" w:themeColor="text1"/>
        </w:rPr>
        <w:t xml:space="preserve"> </w:t>
      </w:r>
      <w:r w:rsidR="00DF37DF" w:rsidRPr="00601154">
        <w:rPr>
          <w:rFonts w:asciiTheme="majorBidi" w:hAnsiTheme="majorBidi" w:cstheme="majorBidi"/>
          <w:color w:val="000000" w:themeColor="text1"/>
        </w:rPr>
        <w:t>t</w:t>
      </w:r>
      <w:r w:rsidR="002E1648" w:rsidRPr="00601154">
        <w:rPr>
          <w:rFonts w:asciiTheme="majorBidi" w:hAnsiTheme="majorBidi" w:cstheme="majorBidi"/>
          <w:color w:val="000000" w:themeColor="text1"/>
        </w:rPr>
        <w:t>rial</w:t>
      </w:r>
      <w:r w:rsidR="00983D9B" w:rsidRPr="00601154">
        <w:rPr>
          <w:rFonts w:asciiTheme="majorBidi" w:hAnsiTheme="majorBidi" w:cstheme="majorBidi"/>
          <w:color w:val="000000" w:themeColor="text1"/>
        </w:rPr>
        <w:t xml:space="preserve"> and error</w:t>
      </w:r>
      <w:r w:rsidR="002E1648" w:rsidRPr="00601154">
        <w:rPr>
          <w:rFonts w:asciiTheme="majorBidi" w:hAnsiTheme="majorBidi" w:cstheme="majorBidi"/>
          <w:color w:val="000000" w:themeColor="text1"/>
        </w:rPr>
        <w:t xml:space="preserve">. </w:t>
      </w:r>
      <w:r w:rsidR="00DF37DF" w:rsidRPr="00601154">
        <w:rPr>
          <w:rFonts w:asciiTheme="majorBidi" w:hAnsiTheme="majorBidi" w:cstheme="majorBidi"/>
          <w:color w:val="000000" w:themeColor="text1"/>
        </w:rPr>
        <w:t>T</w:t>
      </w:r>
      <w:r w:rsidR="002E1648" w:rsidRPr="00601154">
        <w:rPr>
          <w:rFonts w:asciiTheme="majorBidi" w:hAnsiTheme="majorBidi" w:cstheme="majorBidi"/>
          <w:color w:val="000000" w:themeColor="text1"/>
        </w:rPr>
        <w:t xml:space="preserve">hey </w:t>
      </w:r>
      <w:r w:rsidR="00983D9B" w:rsidRPr="00601154">
        <w:rPr>
          <w:rFonts w:asciiTheme="majorBidi" w:hAnsiTheme="majorBidi" w:cstheme="majorBidi"/>
          <w:color w:val="000000" w:themeColor="text1"/>
        </w:rPr>
        <w:t xml:space="preserve">wrote </w:t>
      </w:r>
      <w:r w:rsidR="002E1648" w:rsidRPr="00601154">
        <w:rPr>
          <w:rFonts w:asciiTheme="majorBidi" w:hAnsiTheme="majorBidi" w:cstheme="majorBidi"/>
          <w:color w:val="000000" w:themeColor="text1"/>
        </w:rPr>
        <w:t>their query, and then manually review the raw results from the DBMS</w:t>
      </w:r>
      <w:r w:rsidR="00DF37DF" w:rsidRPr="00601154">
        <w:rPr>
          <w:rFonts w:asciiTheme="majorBidi" w:hAnsiTheme="majorBidi" w:cstheme="majorBidi"/>
          <w:color w:val="000000" w:themeColor="text1"/>
        </w:rPr>
        <w:t xml:space="preserve">, </w:t>
      </w:r>
      <w:r w:rsidR="00983D9B" w:rsidRPr="00601154">
        <w:rPr>
          <w:rFonts w:asciiTheme="majorBidi" w:hAnsiTheme="majorBidi" w:cstheme="majorBidi"/>
          <w:color w:val="000000" w:themeColor="text1"/>
        </w:rPr>
        <w:t xml:space="preserve">a </w:t>
      </w:r>
      <w:r w:rsidR="0084010B" w:rsidRPr="00601154">
        <w:rPr>
          <w:rFonts w:asciiTheme="majorBidi" w:hAnsiTheme="majorBidi" w:cstheme="majorBidi"/>
          <w:color w:val="000000" w:themeColor="text1"/>
        </w:rPr>
        <w:t>wasteful</w:t>
      </w:r>
      <w:r w:rsidR="00DF37DF" w:rsidRPr="00601154">
        <w:rPr>
          <w:rFonts w:asciiTheme="majorBidi" w:hAnsiTheme="majorBidi" w:cstheme="majorBidi"/>
          <w:color w:val="000000" w:themeColor="text1"/>
        </w:rPr>
        <w:t xml:space="preserve"> </w:t>
      </w:r>
      <w:r w:rsidR="0084010B" w:rsidRPr="00601154">
        <w:rPr>
          <w:rFonts w:asciiTheme="majorBidi" w:hAnsiTheme="majorBidi" w:cstheme="majorBidi"/>
          <w:color w:val="000000" w:themeColor="text1"/>
        </w:rPr>
        <w:t>and error</w:t>
      </w:r>
      <w:r w:rsidR="00CB1DDC" w:rsidRPr="00601154">
        <w:rPr>
          <w:rFonts w:asciiTheme="majorBidi" w:hAnsiTheme="majorBidi" w:cstheme="majorBidi"/>
          <w:color w:val="000000" w:themeColor="text1"/>
        </w:rPr>
        <w:t>-</w:t>
      </w:r>
      <w:r w:rsidR="0084010B" w:rsidRPr="00601154">
        <w:rPr>
          <w:rFonts w:asciiTheme="majorBidi" w:hAnsiTheme="majorBidi" w:cstheme="majorBidi"/>
          <w:color w:val="000000" w:themeColor="text1"/>
        </w:rPr>
        <w:t>prone</w:t>
      </w:r>
      <w:r w:rsidR="00983D9B" w:rsidRPr="00601154">
        <w:rPr>
          <w:rFonts w:asciiTheme="majorBidi" w:hAnsiTheme="majorBidi" w:cstheme="majorBidi"/>
          <w:color w:val="000000" w:themeColor="text1"/>
        </w:rPr>
        <w:t xml:space="preserve"> approach</w:t>
      </w:r>
      <w:r w:rsidR="0084010B" w:rsidRPr="00601154">
        <w:rPr>
          <w:rFonts w:asciiTheme="majorBidi" w:hAnsiTheme="majorBidi" w:cstheme="majorBidi"/>
          <w:color w:val="000000" w:themeColor="text1"/>
        </w:rPr>
        <w:t xml:space="preserve">. </w:t>
      </w:r>
      <w:r w:rsidR="00CB1DDC" w:rsidRPr="00601154">
        <w:rPr>
          <w:rFonts w:asciiTheme="majorBidi" w:hAnsiTheme="majorBidi" w:cstheme="majorBidi"/>
          <w:color w:val="000000" w:themeColor="text1"/>
        </w:rPr>
        <w:t>To</w:t>
      </w:r>
      <w:r w:rsidR="00983D9B" w:rsidRPr="00601154">
        <w:rPr>
          <w:rFonts w:asciiTheme="majorBidi" w:hAnsiTheme="majorBidi" w:cstheme="majorBidi"/>
          <w:color w:val="000000" w:themeColor="text1"/>
        </w:rPr>
        <w:t xml:space="preserve"> find flaws in complex and nested queries, </w:t>
      </w:r>
      <w:r w:rsidR="00BF27DD" w:rsidRPr="00601154">
        <w:rPr>
          <w:rFonts w:asciiTheme="majorBidi" w:hAnsiTheme="majorBidi" w:cstheme="majorBidi"/>
          <w:color w:val="000000" w:themeColor="text1"/>
        </w:rPr>
        <w:t xml:space="preserve">they </w:t>
      </w:r>
      <w:r w:rsidR="00983D9B" w:rsidRPr="00601154">
        <w:rPr>
          <w:rFonts w:asciiTheme="majorBidi" w:hAnsiTheme="majorBidi" w:cstheme="majorBidi"/>
          <w:color w:val="000000" w:themeColor="text1"/>
        </w:rPr>
        <w:t xml:space="preserve">tend to simplify the query and divide it </w:t>
      </w:r>
      <w:r w:rsidR="00CB1DDC" w:rsidRPr="00601154">
        <w:rPr>
          <w:rFonts w:asciiTheme="majorBidi" w:hAnsiTheme="majorBidi" w:cstheme="majorBidi"/>
          <w:color w:val="000000" w:themeColor="text1"/>
        </w:rPr>
        <w:t>in</w:t>
      </w:r>
      <w:r w:rsidR="00BF27DD" w:rsidRPr="00601154">
        <w:rPr>
          <w:rFonts w:asciiTheme="majorBidi" w:hAnsiTheme="majorBidi" w:cstheme="majorBidi"/>
          <w:color w:val="000000" w:themeColor="text1"/>
        </w:rPr>
        <w:t xml:space="preserve">to </w:t>
      </w:r>
      <w:r w:rsidR="00983D9B" w:rsidRPr="00601154">
        <w:rPr>
          <w:rFonts w:asciiTheme="majorBidi" w:hAnsiTheme="majorBidi" w:cstheme="majorBidi"/>
          <w:color w:val="000000" w:themeColor="text1"/>
        </w:rPr>
        <w:t>several</w:t>
      </w:r>
      <w:r w:rsidR="00BF27DD"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t>components, which make things even more wasteful</w:t>
      </w:r>
      <w:r w:rsidR="00BF27DD" w:rsidRPr="00601154">
        <w:rPr>
          <w:rFonts w:asciiTheme="majorBidi" w:hAnsiTheme="majorBidi" w:cstheme="majorBidi"/>
          <w:color w:val="000000" w:themeColor="text1"/>
        </w:rPr>
        <w:t xml:space="preserve">. </w:t>
      </w:r>
    </w:p>
    <w:p w14:paraId="7EC85CC6" w14:textId="679C1D4D" w:rsidR="0084010B" w:rsidRPr="00601154" w:rsidRDefault="0084010B" w:rsidP="0084010B">
      <w:pPr>
        <w:spacing w:line="360" w:lineRule="auto"/>
        <w:rPr>
          <w:rFonts w:asciiTheme="majorBidi" w:hAnsiTheme="majorBidi" w:cstheme="majorBidi"/>
          <w:color w:val="000000" w:themeColor="text1"/>
        </w:rPr>
      </w:pPr>
    </w:p>
    <w:p w14:paraId="6B1CF919" w14:textId="64F0209D" w:rsidR="0084010B" w:rsidRPr="00601154" w:rsidRDefault="002F3372" w:rsidP="00995874">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t>The participants found static analysis and the debugger were less intuitive and effective</w:t>
      </w:r>
      <w:r w:rsidR="003D555D">
        <w:rPr>
          <w:rFonts w:asciiTheme="majorBidi" w:hAnsiTheme="majorBidi" w:cstheme="majorBidi"/>
          <w:color w:val="000000" w:themeColor="text1"/>
        </w:rPr>
        <w:t>. They</w:t>
      </w:r>
      <w:r w:rsidRPr="00601154">
        <w:rPr>
          <w:rFonts w:asciiTheme="majorBidi" w:hAnsiTheme="majorBidi" w:cstheme="majorBidi"/>
          <w:color w:val="000000" w:themeColor="text1"/>
        </w:rPr>
        <w:t xml:space="preserve"> found the </w:t>
      </w:r>
      <w:r w:rsidR="0084010B" w:rsidRPr="00601154">
        <w:rPr>
          <w:rFonts w:asciiTheme="majorBidi" w:hAnsiTheme="majorBidi" w:cstheme="majorBidi"/>
          <w:color w:val="000000" w:themeColor="text1"/>
        </w:rPr>
        <w:t>following two techniques to be useful</w:t>
      </w:r>
      <w:r w:rsidR="00BF27DD" w:rsidRPr="00601154">
        <w:rPr>
          <w:rFonts w:asciiTheme="majorBidi" w:hAnsiTheme="majorBidi" w:cstheme="majorBidi"/>
          <w:color w:val="000000" w:themeColor="text1"/>
        </w:rPr>
        <w:t xml:space="preserve"> to mitigate the problems</w:t>
      </w:r>
      <w:r w:rsidRPr="00601154">
        <w:rPr>
          <w:rFonts w:asciiTheme="majorBidi" w:hAnsiTheme="majorBidi" w:cstheme="majorBidi"/>
          <w:color w:val="000000" w:themeColor="text1"/>
        </w:rPr>
        <w:t xml:space="preserve"> listed above</w:t>
      </w:r>
      <w:r w:rsidR="0084010B" w:rsidRPr="00601154">
        <w:rPr>
          <w:rFonts w:asciiTheme="majorBidi" w:hAnsiTheme="majorBidi" w:cstheme="majorBidi"/>
          <w:color w:val="000000" w:themeColor="text1"/>
        </w:rPr>
        <w:t>:</w:t>
      </w:r>
    </w:p>
    <w:p w14:paraId="655866AA" w14:textId="1D1F1DE2" w:rsidR="0084010B" w:rsidRPr="00601154" w:rsidRDefault="0084010B" w:rsidP="009007B9">
      <w:pPr>
        <w:pStyle w:val="ListParagraph"/>
        <w:numPr>
          <w:ilvl w:val="0"/>
          <w:numId w:val="25"/>
        </w:numPr>
        <w:rPr>
          <w:rFonts w:asciiTheme="majorBidi" w:hAnsiTheme="majorBidi" w:cstheme="majorBidi"/>
          <w:color w:val="000000" w:themeColor="text1"/>
          <w:lang w:val="en-US"/>
        </w:rPr>
      </w:pPr>
      <w:r w:rsidRPr="00601154">
        <w:rPr>
          <w:rFonts w:asciiTheme="majorBidi" w:hAnsiTheme="majorBidi" w:cstheme="majorBidi"/>
          <w:b/>
          <w:bCs/>
          <w:color w:val="000000" w:themeColor="text1"/>
          <w:lang w:val="en-US"/>
        </w:rPr>
        <w:lastRenderedPageBreak/>
        <w:t>Using visual aids</w:t>
      </w:r>
      <w:r w:rsidRPr="00601154">
        <w:rPr>
          <w:rFonts w:asciiTheme="majorBidi" w:hAnsiTheme="majorBidi" w:cstheme="majorBidi"/>
          <w:color w:val="000000" w:themeColor="text1"/>
          <w:lang w:val="en-US"/>
        </w:rPr>
        <w:t xml:space="preserve"> – many of the participants believe visual aids </w:t>
      </w:r>
      <w:r w:rsidR="00AB48BC" w:rsidRPr="00601154">
        <w:rPr>
          <w:rFonts w:asciiTheme="majorBidi" w:hAnsiTheme="majorBidi" w:cstheme="majorBidi"/>
          <w:color w:val="000000" w:themeColor="text1"/>
          <w:lang w:val="en-US"/>
        </w:rPr>
        <w:t>help</w:t>
      </w:r>
      <w:r w:rsidRPr="00601154">
        <w:rPr>
          <w:rFonts w:asciiTheme="majorBidi" w:hAnsiTheme="majorBidi" w:cstheme="majorBidi"/>
          <w:color w:val="000000" w:themeColor="text1"/>
          <w:lang w:val="en-US"/>
        </w:rPr>
        <w:t xml:space="preserve"> </w:t>
      </w:r>
      <w:r w:rsidR="00CB1DDC" w:rsidRPr="00601154">
        <w:rPr>
          <w:rFonts w:asciiTheme="majorBidi" w:hAnsiTheme="majorBidi" w:cstheme="majorBidi"/>
          <w:color w:val="000000" w:themeColor="text1"/>
          <w:lang w:val="en-US"/>
        </w:rPr>
        <w:t>to identify</w:t>
      </w:r>
      <w:r w:rsidR="00AB48BC" w:rsidRPr="00601154">
        <w:rPr>
          <w:rFonts w:asciiTheme="majorBidi" w:hAnsiTheme="majorBidi" w:cstheme="majorBidi"/>
          <w:color w:val="000000" w:themeColor="text1"/>
          <w:lang w:val="en-US"/>
        </w:rPr>
        <w:t xml:space="preserve"> flaws in their queries</w:t>
      </w:r>
      <w:r w:rsidRPr="00601154">
        <w:rPr>
          <w:rFonts w:asciiTheme="majorBidi" w:hAnsiTheme="majorBidi" w:cstheme="majorBidi"/>
          <w:color w:val="000000" w:themeColor="text1"/>
          <w:lang w:val="en-US"/>
        </w:rPr>
        <w:t>. Most suggestions involve displaying intermediate results of the queries, which highlight the trace of where certain tuple</w:t>
      </w:r>
      <w:r w:rsidR="00C50965">
        <w:rPr>
          <w:rFonts w:asciiTheme="majorBidi" w:hAnsiTheme="majorBidi" w:cstheme="majorBidi"/>
          <w:color w:val="000000" w:themeColor="text1"/>
          <w:lang w:val="en-US"/>
        </w:rPr>
        <w:t>s</w:t>
      </w:r>
      <w:r w:rsidRPr="00601154">
        <w:rPr>
          <w:rFonts w:asciiTheme="majorBidi" w:hAnsiTheme="majorBidi" w:cstheme="majorBidi"/>
          <w:color w:val="000000" w:themeColor="text1"/>
          <w:lang w:val="en-US"/>
        </w:rPr>
        <w:t xml:space="preserve"> came from</w:t>
      </w:r>
      <w:r w:rsidR="00CD6F63" w:rsidRPr="00601154">
        <w:rPr>
          <w:rFonts w:asciiTheme="majorBidi" w:hAnsiTheme="majorBidi" w:cstheme="majorBidi"/>
          <w:color w:val="000000" w:themeColor="text1"/>
          <w:lang w:val="en-US"/>
        </w:rPr>
        <w:t xml:space="preserve">. It </w:t>
      </w:r>
      <w:r w:rsidR="00CB1DDC" w:rsidRPr="00601154">
        <w:rPr>
          <w:rFonts w:asciiTheme="majorBidi" w:hAnsiTheme="majorBidi" w:cstheme="majorBidi"/>
          <w:color w:val="000000" w:themeColor="text1"/>
          <w:lang w:val="en-US"/>
        </w:rPr>
        <w:t xml:space="preserve">is </w:t>
      </w:r>
      <w:r w:rsidR="00CD6F63" w:rsidRPr="00601154">
        <w:rPr>
          <w:rFonts w:asciiTheme="majorBidi" w:hAnsiTheme="majorBidi" w:cstheme="majorBidi"/>
          <w:color w:val="000000" w:themeColor="text1"/>
          <w:lang w:val="en-US"/>
        </w:rPr>
        <w:t xml:space="preserve">important to know that some visualization techniques, such as generating ER diagrams </w:t>
      </w:r>
      <w:r w:rsidR="00CB1DDC" w:rsidRPr="00601154">
        <w:rPr>
          <w:rFonts w:asciiTheme="majorBidi" w:hAnsiTheme="majorBidi" w:cstheme="majorBidi"/>
          <w:color w:val="000000" w:themeColor="text1"/>
          <w:lang w:val="en-US"/>
        </w:rPr>
        <w:t>were</w:t>
      </w:r>
      <w:r w:rsidR="00CD6F63" w:rsidRPr="00601154">
        <w:rPr>
          <w:rFonts w:asciiTheme="majorBidi" w:hAnsiTheme="majorBidi" w:cstheme="majorBidi"/>
          <w:color w:val="000000" w:themeColor="text1"/>
          <w:lang w:val="en-US"/>
        </w:rPr>
        <w:t xml:space="preserve"> not found helpful.</w:t>
      </w:r>
    </w:p>
    <w:p w14:paraId="24E099A0" w14:textId="22F21904" w:rsidR="00CD6F63" w:rsidRPr="00601154" w:rsidRDefault="00CD6F63" w:rsidP="009007B9">
      <w:pPr>
        <w:pStyle w:val="ListParagraph"/>
        <w:numPr>
          <w:ilvl w:val="0"/>
          <w:numId w:val="25"/>
        </w:numPr>
        <w:rPr>
          <w:rFonts w:asciiTheme="majorBidi" w:hAnsiTheme="majorBidi" w:cstheme="majorBidi"/>
          <w:color w:val="000000" w:themeColor="text1"/>
          <w:szCs w:val="24"/>
          <w:lang w:val="en-US"/>
        </w:rPr>
      </w:pPr>
      <w:r w:rsidRPr="00601154">
        <w:rPr>
          <w:rFonts w:asciiTheme="majorBidi" w:hAnsiTheme="majorBidi" w:cstheme="majorBidi"/>
          <w:b/>
          <w:bCs/>
          <w:color w:val="000000" w:themeColor="text1"/>
          <w:szCs w:val="24"/>
          <w:lang w:val="en-US"/>
        </w:rPr>
        <w:t>Unexpected result indicator</w:t>
      </w:r>
      <w:r w:rsidRPr="00601154">
        <w:rPr>
          <w:rFonts w:asciiTheme="majorBidi" w:hAnsiTheme="majorBidi" w:cstheme="majorBidi"/>
          <w:color w:val="000000" w:themeColor="text1"/>
          <w:szCs w:val="24"/>
          <w:lang w:val="en-US"/>
        </w:rPr>
        <w:t xml:space="preserve"> –</w:t>
      </w:r>
      <w:r w:rsidR="002E1648" w:rsidRPr="00601154">
        <w:rPr>
          <w:rFonts w:asciiTheme="majorBidi" w:hAnsiTheme="majorBidi" w:cstheme="majorBidi"/>
          <w:color w:val="000000" w:themeColor="text1"/>
          <w:szCs w:val="24"/>
          <w:lang w:val="en-US"/>
        </w:rPr>
        <w:t xml:space="preserve"> </w:t>
      </w:r>
      <w:r w:rsidRPr="00601154">
        <w:rPr>
          <w:rFonts w:asciiTheme="majorBidi" w:hAnsiTheme="majorBidi" w:cstheme="majorBidi"/>
          <w:color w:val="000000" w:themeColor="text1"/>
          <w:szCs w:val="24"/>
          <w:lang w:val="en-US"/>
        </w:rPr>
        <w:t>a</w:t>
      </w:r>
      <w:r w:rsidR="002E1648" w:rsidRPr="00601154">
        <w:rPr>
          <w:rFonts w:asciiTheme="majorBidi" w:hAnsiTheme="majorBidi" w:cstheme="majorBidi"/>
          <w:color w:val="000000" w:themeColor="text1"/>
          <w:szCs w:val="24"/>
          <w:lang w:val="en-US"/>
        </w:rPr>
        <w:t xml:space="preserve">ll </w:t>
      </w:r>
      <w:r w:rsidRPr="00601154">
        <w:rPr>
          <w:rFonts w:asciiTheme="majorBidi" w:hAnsiTheme="majorBidi" w:cstheme="majorBidi"/>
          <w:color w:val="000000" w:themeColor="text1"/>
          <w:szCs w:val="24"/>
          <w:lang w:val="en-US"/>
        </w:rPr>
        <w:t>the</w:t>
      </w:r>
      <w:r w:rsidR="002E1648" w:rsidRPr="00601154">
        <w:rPr>
          <w:rFonts w:asciiTheme="majorBidi" w:hAnsiTheme="majorBidi" w:cstheme="majorBidi"/>
          <w:color w:val="000000" w:themeColor="text1"/>
          <w:szCs w:val="24"/>
          <w:lang w:val="en-US"/>
        </w:rPr>
        <w:t xml:space="preserve"> participants </w:t>
      </w:r>
      <w:r w:rsidRPr="00601154">
        <w:rPr>
          <w:rFonts w:asciiTheme="majorBidi" w:hAnsiTheme="majorBidi" w:cstheme="majorBidi"/>
          <w:color w:val="000000" w:themeColor="text1"/>
          <w:szCs w:val="24"/>
          <w:lang w:val="en-US"/>
        </w:rPr>
        <w:t xml:space="preserve">mentioned </w:t>
      </w:r>
      <w:r w:rsidR="00AB48BC" w:rsidRPr="00601154">
        <w:rPr>
          <w:rFonts w:asciiTheme="majorBidi" w:hAnsiTheme="majorBidi" w:cstheme="majorBidi"/>
          <w:color w:val="000000" w:themeColor="text1"/>
          <w:szCs w:val="24"/>
          <w:lang w:val="en-US"/>
        </w:rPr>
        <w:t>that</w:t>
      </w:r>
      <w:r w:rsidRPr="00601154">
        <w:rPr>
          <w:rFonts w:asciiTheme="majorBidi" w:hAnsiTheme="majorBidi" w:cstheme="majorBidi"/>
          <w:color w:val="000000" w:themeColor="text1"/>
          <w:szCs w:val="24"/>
          <w:lang w:val="en-US"/>
        </w:rPr>
        <w:t xml:space="preserve"> </w:t>
      </w:r>
      <w:r w:rsidR="00AB48BC" w:rsidRPr="00601154">
        <w:rPr>
          <w:rFonts w:asciiTheme="majorBidi" w:hAnsiTheme="majorBidi" w:cstheme="majorBidi"/>
          <w:color w:val="000000" w:themeColor="text1"/>
          <w:szCs w:val="24"/>
          <w:lang w:val="en-US"/>
        </w:rPr>
        <w:t>summary statistic</w:t>
      </w:r>
      <w:r w:rsidR="00CB1DDC" w:rsidRPr="00601154">
        <w:rPr>
          <w:rFonts w:asciiTheme="majorBidi" w:hAnsiTheme="majorBidi" w:cstheme="majorBidi"/>
          <w:color w:val="000000" w:themeColor="text1"/>
          <w:szCs w:val="24"/>
          <w:lang w:val="en-US"/>
        </w:rPr>
        <w:t>s</w:t>
      </w:r>
      <w:r w:rsidRPr="00601154">
        <w:rPr>
          <w:rFonts w:asciiTheme="majorBidi" w:hAnsiTheme="majorBidi" w:cstheme="majorBidi"/>
          <w:color w:val="000000" w:themeColor="text1"/>
          <w:szCs w:val="24"/>
          <w:lang w:val="en-US"/>
        </w:rPr>
        <w:t xml:space="preserve"> </w:t>
      </w:r>
      <w:r w:rsidR="00AB48BC" w:rsidRPr="00601154">
        <w:rPr>
          <w:rFonts w:asciiTheme="majorBidi" w:hAnsiTheme="majorBidi" w:cstheme="majorBidi"/>
          <w:color w:val="000000" w:themeColor="text1"/>
          <w:szCs w:val="24"/>
          <w:lang w:val="en-US"/>
        </w:rPr>
        <w:t xml:space="preserve">can benefit them </w:t>
      </w:r>
      <w:r w:rsidRPr="00601154">
        <w:rPr>
          <w:rFonts w:asciiTheme="majorBidi" w:hAnsiTheme="majorBidi" w:cstheme="majorBidi"/>
          <w:color w:val="000000" w:themeColor="text1"/>
          <w:szCs w:val="24"/>
          <w:lang w:val="en-US"/>
        </w:rPr>
        <w:t xml:space="preserve">when the query result was unexpected. Even though statistics seem to be simple, none of the tools they tried </w:t>
      </w:r>
      <w:r w:rsidR="00CB1DDC" w:rsidRPr="00601154">
        <w:rPr>
          <w:rFonts w:asciiTheme="majorBidi" w:hAnsiTheme="majorBidi" w:cstheme="majorBidi"/>
          <w:color w:val="000000" w:themeColor="text1"/>
          <w:szCs w:val="24"/>
          <w:lang w:val="en-US"/>
        </w:rPr>
        <w:t xml:space="preserve">to </w:t>
      </w:r>
      <w:r w:rsidRPr="00601154">
        <w:rPr>
          <w:rFonts w:asciiTheme="majorBidi" w:hAnsiTheme="majorBidi" w:cstheme="majorBidi"/>
          <w:color w:val="000000" w:themeColor="text1"/>
          <w:szCs w:val="24"/>
          <w:lang w:val="en-US"/>
        </w:rPr>
        <w:t>support these. Some of the metrics they include:</w:t>
      </w:r>
    </w:p>
    <w:p w14:paraId="5FE92953" w14:textId="77777777" w:rsidR="00CD6F63" w:rsidRPr="00601154" w:rsidRDefault="00CD6F63" w:rsidP="009007B9">
      <w:pPr>
        <w:pStyle w:val="ListParagraph"/>
        <w:numPr>
          <w:ilvl w:val="1"/>
          <w:numId w:val="25"/>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lang w:val="en-US"/>
        </w:rPr>
        <w:t>T</w:t>
      </w:r>
      <w:r w:rsidR="002E1648" w:rsidRPr="00601154">
        <w:rPr>
          <w:rFonts w:asciiTheme="majorBidi" w:hAnsiTheme="majorBidi" w:cstheme="majorBidi"/>
          <w:color w:val="000000" w:themeColor="text1"/>
          <w:szCs w:val="24"/>
          <w:lang w:val="en-US"/>
        </w:rPr>
        <w:t>he number of rows returned.</w:t>
      </w:r>
    </w:p>
    <w:p w14:paraId="259270F1" w14:textId="77777777" w:rsidR="00CD6F63" w:rsidRPr="00601154" w:rsidRDefault="002E1648" w:rsidP="009007B9">
      <w:pPr>
        <w:pStyle w:val="ListParagraph"/>
        <w:numPr>
          <w:ilvl w:val="1"/>
          <w:numId w:val="25"/>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lang w:val="en-US"/>
        </w:rPr>
        <w:t>Presence of NULL entries</w:t>
      </w:r>
      <w:r w:rsidR="00CD6F63" w:rsidRPr="00601154">
        <w:rPr>
          <w:rFonts w:asciiTheme="majorBidi" w:hAnsiTheme="majorBidi" w:cstheme="majorBidi"/>
          <w:color w:val="000000" w:themeColor="text1"/>
          <w:szCs w:val="24"/>
          <w:lang w:val="en-US"/>
        </w:rPr>
        <w:t>.</w:t>
      </w:r>
    </w:p>
    <w:p w14:paraId="78198BD5" w14:textId="5E6D04F1" w:rsidR="00CD6F63" w:rsidRPr="00601154" w:rsidRDefault="002E1648" w:rsidP="009007B9">
      <w:pPr>
        <w:pStyle w:val="ListParagraph"/>
        <w:numPr>
          <w:ilvl w:val="1"/>
          <w:numId w:val="25"/>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lang w:val="en-US"/>
        </w:rPr>
        <w:t xml:space="preserve">Presence of </w:t>
      </w:r>
      <w:r w:rsidR="00CD6F63" w:rsidRPr="00601154">
        <w:rPr>
          <w:rFonts w:asciiTheme="majorBidi" w:hAnsiTheme="majorBidi" w:cstheme="majorBidi"/>
          <w:color w:val="000000" w:themeColor="text1"/>
          <w:szCs w:val="24"/>
          <w:lang w:val="en-US"/>
        </w:rPr>
        <w:t>duplicates.</w:t>
      </w:r>
    </w:p>
    <w:p w14:paraId="56AAFA5C" w14:textId="77777777" w:rsidR="00CD6F63" w:rsidRPr="00601154" w:rsidRDefault="00CD6F63" w:rsidP="009007B9">
      <w:pPr>
        <w:pStyle w:val="ListParagraph"/>
        <w:numPr>
          <w:ilvl w:val="1"/>
          <w:numId w:val="25"/>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lang w:val="en-US"/>
        </w:rPr>
        <w:t>The number of rows returned for a query sub-expression.</w:t>
      </w:r>
    </w:p>
    <w:p w14:paraId="469E8C82" w14:textId="4E435859" w:rsidR="002F3372" w:rsidRPr="00601154" w:rsidRDefault="002F3372" w:rsidP="002F3372">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t xml:space="preserve">We have covered and compared the techniques to identify </w:t>
      </w:r>
      <w:r w:rsidR="00CB1DDC" w:rsidRPr="00601154">
        <w:rPr>
          <w:rFonts w:asciiTheme="majorBidi" w:hAnsiTheme="majorBidi" w:cstheme="majorBidi"/>
          <w:color w:val="000000" w:themeColor="text1"/>
        </w:rPr>
        <w:t>flaws</w:t>
      </w:r>
      <w:r w:rsidRPr="00601154">
        <w:rPr>
          <w:rFonts w:asciiTheme="majorBidi" w:hAnsiTheme="majorBidi" w:cstheme="majorBidi"/>
          <w:color w:val="000000" w:themeColor="text1"/>
        </w:rPr>
        <w:t xml:space="preserve"> in SQL quer</w:t>
      </w:r>
      <w:r w:rsidR="00CB1DDC" w:rsidRPr="00601154">
        <w:rPr>
          <w:rFonts w:asciiTheme="majorBidi" w:hAnsiTheme="majorBidi" w:cstheme="majorBidi"/>
          <w:color w:val="000000" w:themeColor="text1"/>
        </w:rPr>
        <w:t>ies</w:t>
      </w:r>
      <w:proofErr w:type="gramStart"/>
      <w:r w:rsidRPr="00601154">
        <w:rPr>
          <w:rFonts w:asciiTheme="majorBidi" w:hAnsiTheme="majorBidi" w:cstheme="majorBidi"/>
          <w:color w:val="000000" w:themeColor="text1"/>
        </w:rPr>
        <w:t>, in particular</w:t>
      </w:r>
      <w:r w:rsidR="00CB1DDC" w:rsidRPr="00601154">
        <w:rPr>
          <w:rFonts w:asciiTheme="majorBidi" w:hAnsiTheme="majorBidi" w:cstheme="majorBidi"/>
          <w:color w:val="000000" w:themeColor="text1"/>
        </w:rPr>
        <w:t>,</w:t>
      </w:r>
      <w:r w:rsidRPr="00601154">
        <w:rPr>
          <w:rFonts w:asciiTheme="majorBidi" w:hAnsiTheme="majorBidi" w:cstheme="majorBidi"/>
          <w:color w:val="000000" w:themeColor="text1"/>
        </w:rPr>
        <w:t xml:space="preserve"> we</w:t>
      </w:r>
      <w:proofErr w:type="gramEnd"/>
      <w:r w:rsidRPr="00601154">
        <w:rPr>
          <w:rFonts w:asciiTheme="majorBidi" w:hAnsiTheme="majorBidi" w:cstheme="majorBidi"/>
          <w:color w:val="000000" w:themeColor="text1"/>
        </w:rPr>
        <w:t xml:space="preserve"> covered some techniques that try to identify and optimize the query bottlenecks. The techniques that </w:t>
      </w:r>
      <w:r w:rsidR="002B083B">
        <w:rPr>
          <w:rFonts w:asciiTheme="majorBidi" w:hAnsiTheme="majorBidi" w:cstheme="majorBidi"/>
          <w:color w:val="000000" w:themeColor="text1"/>
        </w:rPr>
        <w:t>we</w:t>
      </w:r>
      <w:r w:rsidRPr="00601154">
        <w:rPr>
          <w:rFonts w:asciiTheme="majorBidi" w:hAnsiTheme="majorBidi" w:cstheme="majorBidi"/>
          <w:color w:val="000000" w:themeColor="text1"/>
        </w:rPr>
        <w:t xml:space="preserve"> have covered focus on optimizing a single query, but in the </w:t>
      </w:r>
      <w:r w:rsidR="00CB1DDC" w:rsidRPr="00601154">
        <w:rPr>
          <w:rFonts w:asciiTheme="majorBidi" w:hAnsiTheme="majorBidi" w:cstheme="majorBidi"/>
          <w:color w:val="000000" w:themeColor="text1"/>
        </w:rPr>
        <w:t>real-world</w:t>
      </w:r>
      <w:r w:rsidRPr="00601154">
        <w:rPr>
          <w:rFonts w:asciiTheme="majorBidi" w:hAnsiTheme="majorBidi" w:cstheme="majorBidi"/>
          <w:color w:val="000000" w:themeColor="text1"/>
        </w:rPr>
        <w:t xml:space="preserve"> queries affect one another. </w:t>
      </w:r>
      <w:r w:rsidRPr="00601154">
        <w:rPr>
          <w:rFonts w:asciiTheme="majorBidi" w:hAnsiTheme="majorBidi" w:cstheme="majorBidi"/>
          <w:color w:val="000000" w:themeColor="text1"/>
        </w:rPr>
        <w:br/>
      </w:r>
      <w:r w:rsidRPr="00601154">
        <w:rPr>
          <w:rFonts w:asciiTheme="majorBidi" w:hAnsiTheme="majorBidi" w:cstheme="majorBidi"/>
          <w:color w:val="000000" w:themeColor="text1"/>
        </w:rPr>
        <w:br/>
        <w:t>In the next section</w:t>
      </w:r>
      <w:r w:rsidR="00CB1DDC" w:rsidRPr="00601154">
        <w:rPr>
          <w:rFonts w:asciiTheme="majorBidi" w:hAnsiTheme="majorBidi" w:cstheme="majorBidi"/>
          <w:color w:val="000000" w:themeColor="text1"/>
        </w:rPr>
        <w:t>,</w:t>
      </w:r>
      <w:r w:rsidRPr="00601154">
        <w:rPr>
          <w:rFonts w:asciiTheme="majorBidi" w:hAnsiTheme="majorBidi" w:cstheme="majorBidi"/>
          <w:color w:val="000000" w:themeColor="text1"/>
        </w:rPr>
        <w:t xml:space="preserve"> </w:t>
      </w:r>
      <w:r w:rsidR="009963D6">
        <w:rPr>
          <w:rFonts w:asciiTheme="majorBidi" w:hAnsiTheme="majorBidi" w:cstheme="majorBidi"/>
          <w:color w:val="000000" w:themeColor="text1"/>
        </w:rPr>
        <w:t>we</w:t>
      </w:r>
      <w:r w:rsidRPr="00601154">
        <w:rPr>
          <w:rFonts w:asciiTheme="majorBidi" w:hAnsiTheme="majorBidi" w:cstheme="majorBidi"/>
          <w:color w:val="000000" w:themeColor="text1"/>
        </w:rPr>
        <w:t xml:space="preserve"> will review relevant related work on multi quer</w:t>
      </w:r>
      <w:r w:rsidR="00CB1DDC" w:rsidRPr="00601154">
        <w:rPr>
          <w:rFonts w:asciiTheme="majorBidi" w:hAnsiTheme="majorBidi" w:cstheme="majorBidi"/>
          <w:color w:val="000000" w:themeColor="text1"/>
        </w:rPr>
        <w:t>ies</w:t>
      </w:r>
      <w:r w:rsidRPr="00601154">
        <w:rPr>
          <w:rFonts w:asciiTheme="majorBidi" w:hAnsiTheme="majorBidi" w:cstheme="majorBidi"/>
          <w:color w:val="000000" w:themeColor="text1"/>
        </w:rPr>
        <w:t xml:space="preserve"> optimizations.</w:t>
      </w:r>
    </w:p>
    <w:p w14:paraId="585323AC" w14:textId="72ED298C" w:rsidR="000372C2" w:rsidRPr="00601154" w:rsidRDefault="000E3944" w:rsidP="000372C2">
      <w:pPr>
        <w:rPr>
          <w:rFonts w:asciiTheme="majorBidi" w:hAnsiTheme="majorBidi" w:cstheme="majorBidi"/>
        </w:rPr>
      </w:pPr>
      <w:r>
        <w:rPr>
          <w:rFonts w:asciiTheme="majorBidi" w:hAnsiTheme="majorBidi" w:cstheme="majorBidi"/>
        </w:rPr>
        <w:br/>
      </w:r>
    </w:p>
    <w:p w14:paraId="6B737C44" w14:textId="76F2341C" w:rsidR="00D17060" w:rsidRPr="00601154" w:rsidRDefault="00D17060" w:rsidP="00175C6B">
      <w:pPr>
        <w:pStyle w:val="Heading5"/>
        <w:rPr>
          <w:rFonts w:asciiTheme="majorBidi" w:hAnsiTheme="majorBidi"/>
        </w:rPr>
      </w:pPr>
      <w:r w:rsidRPr="00601154">
        <w:rPr>
          <w:rFonts w:asciiTheme="majorBidi" w:hAnsiTheme="majorBidi"/>
        </w:rPr>
        <w:t>2.</w:t>
      </w:r>
      <w:r w:rsidR="00BF0D94" w:rsidRPr="00601154">
        <w:rPr>
          <w:rFonts w:asciiTheme="majorBidi" w:hAnsiTheme="majorBidi"/>
        </w:rPr>
        <w:t>8</w:t>
      </w:r>
      <w:r w:rsidRPr="00601154">
        <w:rPr>
          <w:rFonts w:asciiTheme="majorBidi" w:hAnsiTheme="majorBidi"/>
        </w:rPr>
        <w:t xml:space="preserve"> Multi Query Optimization</w:t>
      </w:r>
    </w:p>
    <w:p w14:paraId="6F6B6A2C" w14:textId="2E972B76" w:rsidR="00A02C00" w:rsidRPr="00601154" w:rsidRDefault="00C63535" w:rsidP="000372C2">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br/>
      </w:r>
      <w:r w:rsidR="004A019D" w:rsidRPr="00601154">
        <w:rPr>
          <w:rFonts w:asciiTheme="majorBidi" w:hAnsiTheme="majorBidi" w:cstheme="majorBidi"/>
          <w:color w:val="000000" w:themeColor="text1"/>
        </w:rPr>
        <w:t>A</w:t>
      </w:r>
      <w:r w:rsidR="000372C2" w:rsidRPr="00601154">
        <w:rPr>
          <w:rFonts w:asciiTheme="majorBidi" w:hAnsiTheme="majorBidi" w:cstheme="majorBidi"/>
          <w:color w:val="000000" w:themeColor="text1"/>
        </w:rPr>
        <w:t xml:space="preserve">s organizations become more data-driven, </w:t>
      </w:r>
      <w:r w:rsidRPr="00601154">
        <w:rPr>
          <w:rFonts w:asciiTheme="majorBidi" w:hAnsiTheme="majorBidi" w:cstheme="majorBidi"/>
          <w:color w:val="000000" w:themeColor="text1"/>
        </w:rPr>
        <w:t xml:space="preserve">having </w:t>
      </w:r>
      <w:r w:rsidR="000372C2" w:rsidRPr="00601154">
        <w:rPr>
          <w:rFonts w:asciiTheme="majorBidi" w:hAnsiTheme="majorBidi" w:cstheme="majorBidi"/>
          <w:color w:val="000000" w:themeColor="text1"/>
        </w:rPr>
        <w:t>c</w:t>
      </w:r>
      <w:r w:rsidR="00D55650" w:rsidRPr="00601154">
        <w:rPr>
          <w:rFonts w:asciiTheme="majorBidi" w:hAnsiTheme="majorBidi" w:cstheme="majorBidi"/>
          <w:color w:val="000000" w:themeColor="text1"/>
        </w:rPr>
        <w:t xml:space="preserve">omplex queries </w:t>
      </w:r>
      <w:r w:rsidRPr="00601154">
        <w:rPr>
          <w:rFonts w:asciiTheme="majorBidi" w:hAnsiTheme="majorBidi" w:cstheme="majorBidi"/>
          <w:color w:val="000000" w:themeColor="text1"/>
        </w:rPr>
        <w:t xml:space="preserve">is the new </w:t>
      </w:r>
      <w:r w:rsidR="000372C2" w:rsidRPr="00601154">
        <w:rPr>
          <w:rFonts w:asciiTheme="majorBidi" w:hAnsiTheme="majorBidi" w:cstheme="majorBidi"/>
          <w:color w:val="000000" w:themeColor="text1"/>
        </w:rPr>
        <w:t>standard</w:t>
      </w:r>
      <w:r w:rsidR="00A02C00" w:rsidRPr="00601154">
        <w:rPr>
          <w:rFonts w:asciiTheme="majorBidi" w:hAnsiTheme="majorBidi" w:cstheme="majorBidi"/>
          <w:color w:val="000000" w:themeColor="text1"/>
        </w:rPr>
        <w:t xml:space="preserve">. </w:t>
      </w:r>
      <w:r w:rsidR="00CB1DDC" w:rsidRPr="00601154">
        <w:rPr>
          <w:rFonts w:asciiTheme="majorBidi" w:hAnsiTheme="majorBidi" w:cstheme="majorBidi"/>
          <w:color w:val="000000" w:themeColor="text1"/>
        </w:rPr>
        <w:t xml:space="preserve">To </w:t>
      </w:r>
      <w:r w:rsidR="00A02C00" w:rsidRPr="00601154">
        <w:rPr>
          <w:rFonts w:asciiTheme="majorBidi" w:hAnsiTheme="majorBidi" w:cstheme="majorBidi"/>
          <w:color w:val="000000" w:themeColor="text1"/>
        </w:rPr>
        <w:t xml:space="preserve">speed up a complex query, some optimizations to </w:t>
      </w:r>
      <w:r w:rsidR="00CB1DDC" w:rsidRPr="00601154">
        <w:rPr>
          <w:rFonts w:asciiTheme="majorBidi" w:hAnsiTheme="majorBidi" w:cstheme="majorBidi"/>
          <w:color w:val="000000" w:themeColor="text1"/>
        </w:rPr>
        <w:t xml:space="preserve">the </w:t>
      </w:r>
      <w:r w:rsidR="00A02C00" w:rsidRPr="00601154">
        <w:rPr>
          <w:rFonts w:asciiTheme="majorBidi" w:hAnsiTheme="majorBidi" w:cstheme="majorBidi"/>
          <w:color w:val="000000" w:themeColor="text1"/>
        </w:rPr>
        <w:t xml:space="preserve">database or the query itself may be needed. But optimization that may benefit one query may have </w:t>
      </w:r>
      <w:r w:rsidR="00CB1DDC" w:rsidRPr="00601154">
        <w:rPr>
          <w:rFonts w:asciiTheme="majorBidi" w:hAnsiTheme="majorBidi" w:cstheme="majorBidi"/>
          <w:color w:val="000000" w:themeColor="text1"/>
        </w:rPr>
        <w:t xml:space="preserve">a </w:t>
      </w:r>
      <w:r w:rsidR="00A02C00" w:rsidRPr="00601154">
        <w:rPr>
          <w:rFonts w:asciiTheme="majorBidi" w:hAnsiTheme="majorBidi" w:cstheme="majorBidi"/>
          <w:color w:val="000000" w:themeColor="text1"/>
        </w:rPr>
        <w:t xml:space="preserve">negative </w:t>
      </w:r>
      <w:r w:rsidR="00CB1DDC" w:rsidRPr="00601154">
        <w:rPr>
          <w:rFonts w:asciiTheme="majorBidi" w:hAnsiTheme="majorBidi" w:cstheme="majorBidi"/>
          <w:color w:val="000000" w:themeColor="text1"/>
        </w:rPr>
        <w:t>effect</w:t>
      </w:r>
      <w:r w:rsidR="00A02C00" w:rsidRPr="00601154">
        <w:rPr>
          <w:rFonts w:asciiTheme="majorBidi" w:hAnsiTheme="majorBidi" w:cstheme="majorBidi"/>
          <w:color w:val="000000" w:themeColor="text1"/>
        </w:rPr>
        <w:t xml:space="preserve"> on others. For this reason, </w:t>
      </w:r>
      <w:r w:rsidR="00CF2E4A" w:rsidRPr="00601154">
        <w:rPr>
          <w:rFonts w:asciiTheme="majorBidi" w:hAnsiTheme="majorBidi" w:cstheme="majorBidi"/>
          <w:color w:val="000000" w:themeColor="text1"/>
        </w:rPr>
        <w:t>multi-query</w:t>
      </w:r>
      <w:r w:rsidR="00A02C00" w:rsidRPr="00601154">
        <w:rPr>
          <w:rFonts w:asciiTheme="majorBidi" w:hAnsiTheme="majorBidi" w:cstheme="majorBidi"/>
          <w:color w:val="000000" w:themeColor="text1"/>
        </w:rPr>
        <w:t xml:space="preserve"> optimization (MQO) is hard.</w:t>
      </w:r>
    </w:p>
    <w:p w14:paraId="49DF41E8" w14:textId="01503350" w:rsidR="00340144" w:rsidRPr="00601154" w:rsidRDefault="00A02C00" w:rsidP="005C3906">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br/>
        <w:t xml:space="preserve">To the extent of </w:t>
      </w:r>
      <w:r w:rsidR="00923410">
        <w:rPr>
          <w:rFonts w:asciiTheme="majorBidi" w:hAnsiTheme="majorBidi" w:cstheme="majorBidi"/>
          <w:color w:val="000000" w:themeColor="text1"/>
        </w:rPr>
        <w:t>our</w:t>
      </w:r>
      <w:r w:rsidR="00923410"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t xml:space="preserve">knowledge, all the related work </w:t>
      </w:r>
      <w:r w:rsidR="000372C2" w:rsidRPr="00601154">
        <w:rPr>
          <w:rFonts w:asciiTheme="majorBidi" w:hAnsiTheme="majorBidi" w:cstheme="majorBidi"/>
          <w:color w:val="000000" w:themeColor="text1"/>
        </w:rPr>
        <w:t>focuses on the optimizer itself</w:t>
      </w:r>
      <w:r w:rsidR="00C63535" w:rsidRPr="00601154">
        <w:rPr>
          <w:rFonts w:asciiTheme="majorBidi" w:hAnsiTheme="majorBidi" w:cstheme="majorBidi"/>
          <w:color w:val="000000" w:themeColor="text1"/>
        </w:rPr>
        <w:t>, and how to make it</w:t>
      </w:r>
      <w:r w:rsidR="000372C2" w:rsidRPr="00601154">
        <w:rPr>
          <w:rFonts w:asciiTheme="majorBidi" w:hAnsiTheme="majorBidi" w:cstheme="majorBidi"/>
          <w:color w:val="000000" w:themeColor="text1"/>
        </w:rPr>
        <w:t xml:space="preserve"> effective for </w:t>
      </w:r>
      <w:r w:rsidR="00CB1DDC" w:rsidRPr="00601154">
        <w:rPr>
          <w:rFonts w:asciiTheme="majorBidi" w:hAnsiTheme="majorBidi" w:cstheme="majorBidi"/>
          <w:color w:val="000000" w:themeColor="text1"/>
        </w:rPr>
        <w:t>the</w:t>
      </w:r>
      <w:r w:rsidR="00C63535" w:rsidRPr="00601154">
        <w:rPr>
          <w:rFonts w:asciiTheme="majorBidi" w:hAnsiTheme="majorBidi" w:cstheme="majorBidi"/>
          <w:color w:val="000000" w:themeColor="text1"/>
        </w:rPr>
        <w:t xml:space="preserve"> MQO problem</w:t>
      </w:r>
      <w:r w:rsidR="000372C2"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t xml:space="preserve">In those techniques, the optimizer can evaluate several queries together, such that the queries can share state and save repeated computation. </w:t>
      </w:r>
      <w:r w:rsidR="006E2A80" w:rsidRPr="00AA4CD3">
        <w:rPr>
          <w:rFonts w:asciiTheme="majorBidi" w:hAnsiTheme="majorBidi" w:cstheme="majorBidi"/>
          <w:color w:val="000000" w:themeColor="text1"/>
        </w:rPr>
        <w:t>Volcano [</w:t>
      </w:r>
      <w:r w:rsidR="00B739F1" w:rsidRPr="00AA4CD3">
        <w:rPr>
          <w:rFonts w:asciiTheme="majorBidi" w:hAnsiTheme="majorBidi" w:cstheme="majorBidi"/>
          <w:color w:val="000000" w:themeColor="text1"/>
        </w:rPr>
        <w:t>1</w:t>
      </w:r>
      <w:r w:rsidR="00A82839" w:rsidRPr="00AA4CD3">
        <w:rPr>
          <w:rFonts w:asciiTheme="majorBidi" w:hAnsiTheme="majorBidi" w:cstheme="majorBidi"/>
          <w:color w:val="000000" w:themeColor="text1"/>
        </w:rPr>
        <w:t>5</w:t>
      </w:r>
      <w:r w:rsidR="006E2A80" w:rsidRPr="00AA4CD3">
        <w:rPr>
          <w:rFonts w:asciiTheme="majorBidi" w:hAnsiTheme="majorBidi" w:cstheme="majorBidi"/>
          <w:color w:val="000000" w:themeColor="text1"/>
        </w:rPr>
        <w:t xml:space="preserve">], </w:t>
      </w:r>
      <w:r w:rsidR="006E2A80" w:rsidRPr="00601154">
        <w:rPr>
          <w:rFonts w:asciiTheme="majorBidi" w:hAnsiTheme="majorBidi" w:cstheme="majorBidi"/>
          <w:color w:val="000000" w:themeColor="text1"/>
        </w:rPr>
        <w:t xml:space="preserve">introduce several cost-based heuristic algorithms that </w:t>
      </w:r>
      <w:r w:rsidRPr="00601154">
        <w:rPr>
          <w:rFonts w:asciiTheme="majorBidi" w:hAnsiTheme="majorBidi" w:cstheme="majorBidi"/>
          <w:color w:val="000000" w:themeColor="text1"/>
        </w:rPr>
        <w:t>decide what sub-expressions should be materialized and shared using</w:t>
      </w:r>
      <w:r w:rsidR="006E2A80"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t>DAGs</w:t>
      </w:r>
      <w:r w:rsidR="00974F93" w:rsidRPr="00601154">
        <w:rPr>
          <w:rFonts w:asciiTheme="majorBidi" w:hAnsiTheme="majorBidi" w:cstheme="majorBidi"/>
        </w:rPr>
        <w:t xml:space="preserve">. </w:t>
      </w:r>
      <w:r w:rsidR="005C3906">
        <w:rPr>
          <w:rFonts w:asciiTheme="majorBidi" w:hAnsiTheme="majorBidi" w:cstheme="majorBidi"/>
        </w:rPr>
        <w:t xml:space="preserve">Hong et. </w:t>
      </w:r>
      <w:r w:rsidR="00ED2B47">
        <w:rPr>
          <w:rFonts w:asciiTheme="majorBidi" w:hAnsiTheme="majorBidi" w:cstheme="majorBidi"/>
        </w:rPr>
        <w:t>A</w:t>
      </w:r>
      <w:r w:rsidR="003D7A01">
        <w:rPr>
          <w:rFonts w:asciiTheme="majorBidi" w:hAnsiTheme="majorBidi" w:cstheme="majorBidi"/>
        </w:rPr>
        <w:t>l [</w:t>
      </w:r>
      <w:r w:rsidR="005C3906">
        <w:rPr>
          <w:rFonts w:asciiTheme="majorBidi" w:hAnsiTheme="majorBidi" w:cstheme="majorBidi"/>
        </w:rPr>
        <w:t xml:space="preserve">16] introduce a </w:t>
      </w:r>
      <w:r w:rsidR="00974F93" w:rsidRPr="00601154">
        <w:rPr>
          <w:rFonts w:asciiTheme="majorBidi" w:hAnsiTheme="majorBidi" w:cstheme="majorBidi"/>
        </w:rPr>
        <w:t>Rule</w:t>
      </w:r>
      <w:r w:rsidR="00CB1DDC" w:rsidRPr="00601154">
        <w:rPr>
          <w:rFonts w:asciiTheme="majorBidi" w:hAnsiTheme="majorBidi" w:cstheme="majorBidi"/>
        </w:rPr>
        <w:t>-</w:t>
      </w:r>
      <w:r w:rsidR="00974F93" w:rsidRPr="00601154">
        <w:rPr>
          <w:rFonts w:asciiTheme="majorBidi" w:hAnsiTheme="majorBidi" w:cstheme="majorBidi"/>
        </w:rPr>
        <w:t>based framework,</w:t>
      </w:r>
      <w:r w:rsidR="006E2A80" w:rsidRPr="00601154">
        <w:rPr>
          <w:rFonts w:asciiTheme="majorBidi" w:hAnsiTheme="majorBidi" w:cstheme="majorBidi"/>
          <w:color w:val="000000" w:themeColor="text1"/>
        </w:rPr>
        <w:t xml:space="preserve"> </w:t>
      </w:r>
      <w:r w:rsidR="00974F93" w:rsidRPr="00601154">
        <w:rPr>
          <w:rFonts w:asciiTheme="majorBidi" w:hAnsiTheme="majorBidi" w:cstheme="majorBidi"/>
          <w:color w:val="000000" w:themeColor="text1"/>
        </w:rPr>
        <w:t xml:space="preserve">that </w:t>
      </w:r>
      <w:r w:rsidR="006E2A80" w:rsidRPr="00601154">
        <w:rPr>
          <w:rFonts w:asciiTheme="majorBidi" w:hAnsiTheme="majorBidi" w:cstheme="majorBidi"/>
          <w:color w:val="000000" w:themeColor="text1"/>
        </w:rPr>
        <w:t xml:space="preserve">incorporates a set of new abstractions, </w:t>
      </w:r>
      <w:r w:rsidR="005C3906">
        <w:rPr>
          <w:rFonts w:asciiTheme="majorBidi" w:hAnsiTheme="majorBidi" w:cstheme="majorBidi"/>
          <w:color w:val="000000" w:themeColor="text1"/>
        </w:rPr>
        <w:t>and</w:t>
      </w:r>
      <w:r w:rsidR="005C3906" w:rsidRPr="00601154">
        <w:rPr>
          <w:rFonts w:asciiTheme="majorBidi" w:hAnsiTheme="majorBidi" w:cstheme="majorBidi"/>
          <w:color w:val="000000" w:themeColor="text1"/>
        </w:rPr>
        <w:t xml:space="preserve"> </w:t>
      </w:r>
      <w:r w:rsidR="00BD1E7D" w:rsidRPr="00601154">
        <w:rPr>
          <w:rFonts w:asciiTheme="majorBidi" w:hAnsiTheme="majorBidi" w:cstheme="majorBidi"/>
          <w:color w:val="000000" w:themeColor="text1"/>
        </w:rPr>
        <w:t>allow</w:t>
      </w:r>
      <w:r w:rsidR="005C3906">
        <w:rPr>
          <w:rFonts w:asciiTheme="majorBidi" w:hAnsiTheme="majorBidi" w:cstheme="majorBidi"/>
          <w:color w:val="000000" w:themeColor="text1"/>
        </w:rPr>
        <w:t>s</w:t>
      </w:r>
      <w:r w:rsidR="00BD1E7D" w:rsidRPr="00601154">
        <w:rPr>
          <w:rFonts w:asciiTheme="majorBidi" w:hAnsiTheme="majorBidi" w:cstheme="majorBidi"/>
          <w:color w:val="000000" w:themeColor="text1"/>
        </w:rPr>
        <w:t xml:space="preserve"> integrat</w:t>
      </w:r>
      <w:r w:rsidR="00CB1DDC" w:rsidRPr="00601154">
        <w:rPr>
          <w:rFonts w:asciiTheme="majorBidi" w:hAnsiTheme="majorBidi" w:cstheme="majorBidi"/>
          <w:color w:val="000000" w:themeColor="text1"/>
        </w:rPr>
        <w:t>ing</w:t>
      </w:r>
      <w:r w:rsidR="00BD1E7D" w:rsidRPr="00601154">
        <w:rPr>
          <w:rFonts w:asciiTheme="majorBidi" w:hAnsiTheme="majorBidi" w:cstheme="majorBidi"/>
          <w:color w:val="000000" w:themeColor="text1"/>
        </w:rPr>
        <w:t xml:space="preserve"> </w:t>
      </w:r>
      <w:r w:rsidR="00BD1E7D" w:rsidRPr="00601154">
        <w:rPr>
          <w:rFonts w:asciiTheme="majorBidi" w:hAnsiTheme="majorBidi" w:cstheme="majorBidi"/>
          <w:color w:val="000000" w:themeColor="text1"/>
        </w:rPr>
        <w:lastRenderedPageBreak/>
        <w:t xml:space="preserve">new and existing MQO techniques </w:t>
      </w:r>
      <w:r w:rsidR="00CF2E4A" w:rsidRPr="00601154">
        <w:rPr>
          <w:rFonts w:asciiTheme="majorBidi" w:hAnsiTheme="majorBidi" w:cstheme="majorBidi"/>
        </w:rPr>
        <w:t>using</w:t>
      </w:r>
      <w:r w:rsidR="00BD1E7D" w:rsidRPr="00601154">
        <w:rPr>
          <w:rFonts w:asciiTheme="majorBidi" w:hAnsiTheme="majorBidi" w:cstheme="majorBidi"/>
        </w:rPr>
        <w:t xml:space="preserve"> transformation rules.</w:t>
      </w:r>
      <w:r w:rsidR="00BD1E7D" w:rsidRPr="00601154">
        <w:rPr>
          <w:rFonts w:asciiTheme="majorBidi" w:hAnsiTheme="majorBidi" w:cstheme="majorBidi"/>
          <w:color w:val="000000" w:themeColor="text1"/>
        </w:rPr>
        <w:br/>
      </w:r>
      <w:r w:rsidR="000372C2" w:rsidRPr="00601154">
        <w:rPr>
          <w:rFonts w:asciiTheme="majorBidi" w:hAnsiTheme="majorBidi" w:cstheme="majorBidi"/>
          <w:color w:val="000000" w:themeColor="text1"/>
        </w:rPr>
        <w:br/>
      </w:r>
      <w:r w:rsidR="00BD1E7D" w:rsidRPr="00601154">
        <w:rPr>
          <w:rFonts w:asciiTheme="majorBidi" w:hAnsiTheme="majorBidi" w:cstheme="majorBidi"/>
          <w:color w:val="000000" w:themeColor="text1"/>
        </w:rPr>
        <w:t xml:space="preserve">Unfortunately, </w:t>
      </w:r>
      <w:r w:rsidR="00CB1DDC" w:rsidRPr="00601154">
        <w:rPr>
          <w:rFonts w:asciiTheme="majorBidi" w:hAnsiTheme="majorBidi" w:cstheme="majorBidi"/>
          <w:color w:val="000000" w:themeColor="text1"/>
        </w:rPr>
        <w:t xml:space="preserve">the </w:t>
      </w:r>
      <w:r w:rsidR="00BD1E7D" w:rsidRPr="00601154">
        <w:rPr>
          <w:rFonts w:asciiTheme="majorBidi" w:hAnsiTheme="majorBidi" w:cstheme="majorBidi"/>
          <w:color w:val="000000" w:themeColor="text1"/>
        </w:rPr>
        <w:t xml:space="preserve">MQO problem is much broader </w:t>
      </w:r>
      <w:r w:rsidR="00CB1DDC" w:rsidRPr="00601154">
        <w:rPr>
          <w:rFonts w:asciiTheme="majorBidi" w:hAnsiTheme="majorBidi" w:cstheme="majorBidi"/>
          <w:color w:val="000000" w:themeColor="text1"/>
        </w:rPr>
        <w:t>than</w:t>
      </w:r>
      <w:r w:rsidR="00BD1E7D" w:rsidRPr="00601154">
        <w:rPr>
          <w:rFonts w:asciiTheme="majorBidi" w:hAnsiTheme="majorBidi" w:cstheme="majorBidi"/>
          <w:color w:val="000000" w:themeColor="text1"/>
        </w:rPr>
        <w:t xml:space="preserve"> how to share state effectively across multiple queries. When a user optimizes his</w:t>
      </w:r>
      <w:ins w:id="42" w:author="Eyal Trabelsi" w:date="2021-10-16T12:20:00Z">
        <w:r w:rsidR="00902787">
          <w:rPr>
            <w:rFonts w:asciiTheme="majorBidi" w:hAnsiTheme="majorBidi" w:cstheme="majorBidi"/>
            <w:color w:val="000000" w:themeColor="text1"/>
          </w:rPr>
          <w:t>/her</w:t>
        </w:r>
      </w:ins>
      <w:r w:rsidR="00BD1E7D" w:rsidRPr="00601154">
        <w:rPr>
          <w:rFonts w:asciiTheme="majorBidi" w:hAnsiTheme="majorBidi" w:cstheme="majorBidi"/>
          <w:color w:val="000000" w:themeColor="text1"/>
        </w:rPr>
        <w:t xml:space="preserve"> query,</w:t>
      </w:r>
      <w:r w:rsidR="006E2A80" w:rsidRPr="00601154">
        <w:rPr>
          <w:rFonts w:asciiTheme="majorBidi" w:hAnsiTheme="majorBidi" w:cstheme="majorBidi"/>
          <w:color w:val="000000" w:themeColor="text1"/>
        </w:rPr>
        <w:t xml:space="preserve"> </w:t>
      </w:r>
      <w:r w:rsidR="00BD1E7D" w:rsidRPr="00601154">
        <w:rPr>
          <w:rFonts w:asciiTheme="majorBidi" w:hAnsiTheme="majorBidi" w:cstheme="majorBidi"/>
          <w:color w:val="000000" w:themeColor="text1"/>
        </w:rPr>
        <w:t xml:space="preserve">it </w:t>
      </w:r>
      <w:r w:rsidR="006E2A80" w:rsidRPr="00601154">
        <w:rPr>
          <w:rFonts w:asciiTheme="majorBidi" w:hAnsiTheme="majorBidi" w:cstheme="majorBidi"/>
          <w:color w:val="000000" w:themeColor="text1"/>
        </w:rPr>
        <w:t xml:space="preserve">may </w:t>
      </w:r>
      <w:r w:rsidR="00BD1E7D" w:rsidRPr="00601154">
        <w:rPr>
          <w:rFonts w:asciiTheme="majorBidi" w:hAnsiTheme="majorBidi" w:cstheme="majorBidi"/>
          <w:color w:val="000000" w:themeColor="text1"/>
        </w:rPr>
        <w:t xml:space="preserve">have </w:t>
      </w:r>
      <w:r w:rsidR="00CB1DDC" w:rsidRPr="00601154">
        <w:rPr>
          <w:rFonts w:asciiTheme="majorBidi" w:hAnsiTheme="majorBidi" w:cstheme="majorBidi"/>
          <w:color w:val="000000" w:themeColor="text1"/>
        </w:rPr>
        <w:t xml:space="preserve">a </w:t>
      </w:r>
      <w:r w:rsidR="00BD1E7D" w:rsidRPr="00601154">
        <w:rPr>
          <w:rFonts w:asciiTheme="majorBidi" w:hAnsiTheme="majorBidi" w:cstheme="majorBidi"/>
          <w:color w:val="000000" w:themeColor="text1"/>
        </w:rPr>
        <w:t>negative effect on other</w:t>
      </w:r>
      <w:ins w:id="43" w:author="Eyal Trabelsi" w:date="2021-10-09T18:46:00Z">
        <w:r w:rsidR="00531E43">
          <w:rPr>
            <w:rFonts w:asciiTheme="majorBidi" w:hAnsiTheme="majorBidi" w:cstheme="majorBidi"/>
            <w:color w:val="000000" w:themeColor="text1"/>
          </w:rPr>
          <w:t xml:space="preserve"> </w:t>
        </w:r>
      </w:ins>
      <w:r w:rsidR="00531E43">
        <w:rPr>
          <w:rFonts w:asciiTheme="majorBidi" w:hAnsiTheme="majorBidi" w:cstheme="majorBidi"/>
          <w:color w:val="000000" w:themeColor="text1"/>
        </w:rPr>
        <w:t>queries</w:t>
      </w:r>
      <w:r w:rsidR="00BD1E7D" w:rsidRPr="00601154">
        <w:rPr>
          <w:rFonts w:asciiTheme="majorBidi" w:hAnsiTheme="majorBidi" w:cstheme="majorBidi"/>
          <w:color w:val="000000" w:themeColor="text1"/>
        </w:rPr>
        <w:t xml:space="preserve">, such behavior will </w:t>
      </w:r>
      <w:r w:rsidR="00CB1DDC" w:rsidRPr="00601154">
        <w:rPr>
          <w:rFonts w:asciiTheme="majorBidi" w:hAnsiTheme="majorBidi" w:cstheme="majorBidi"/>
          <w:color w:val="000000" w:themeColor="text1"/>
        </w:rPr>
        <w:t>not</w:t>
      </w:r>
      <w:r w:rsidR="00BD1E7D" w:rsidRPr="00601154">
        <w:rPr>
          <w:rFonts w:asciiTheme="majorBidi" w:hAnsiTheme="majorBidi" w:cstheme="majorBidi"/>
          <w:color w:val="000000" w:themeColor="text1"/>
        </w:rPr>
        <w:t xml:space="preserve"> be </w:t>
      </w:r>
      <w:r w:rsidR="00983D9B" w:rsidRPr="00601154">
        <w:rPr>
          <w:rFonts w:asciiTheme="majorBidi" w:hAnsiTheme="majorBidi" w:cstheme="majorBidi"/>
          <w:color w:val="000000" w:themeColor="text1"/>
        </w:rPr>
        <w:t>handled in the optimizer</w:t>
      </w:r>
      <w:r w:rsidR="006E2A80" w:rsidRPr="00601154">
        <w:rPr>
          <w:rFonts w:asciiTheme="majorBidi" w:hAnsiTheme="majorBidi" w:cstheme="majorBidi"/>
          <w:color w:val="000000" w:themeColor="text1"/>
        </w:rPr>
        <w:t xml:space="preserve">. For example, an index will make </w:t>
      </w:r>
      <w:del w:id="44" w:author="Eyal Trabelsi" w:date="2021-10-16T12:21:00Z">
        <w:r w:rsidR="006E2A80" w:rsidRPr="00601154" w:rsidDel="00902787">
          <w:rPr>
            <w:rFonts w:asciiTheme="majorBidi" w:hAnsiTheme="majorBidi" w:cstheme="majorBidi"/>
            <w:color w:val="000000" w:themeColor="text1"/>
          </w:rPr>
          <w:delText>a</w:delText>
        </w:r>
      </w:del>
      <w:r w:rsidR="006E2A80" w:rsidRPr="00601154">
        <w:rPr>
          <w:rFonts w:asciiTheme="majorBidi" w:hAnsiTheme="majorBidi" w:cstheme="majorBidi"/>
          <w:color w:val="000000" w:themeColor="text1"/>
        </w:rPr>
        <w:t xml:space="preserve"> scan</w:t>
      </w:r>
      <w:ins w:id="45" w:author="Eyal Trabelsi" w:date="2021-10-16T12:21:00Z">
        <w:r w:rsidR="00902787">
          <w:rPr>
            <w:rFonts w:asciiTheme="majorBidi" w:hAnsiTheme="majorBidi" w:cstheme="majorBidi"/>
            <w:color w:val="000000" w:themeColor="text1"/>
          </w:rPr>
          <w:t>ning</w:t>
        </w:r>
      </w:ins>
      <w:r w:rsidR="006E2A80" w:rsidRPr="00601154">
        <w:rPr>
          <w:rFonts w:asciiTheme="majorBidi" w:hAnsiTheme="majorBidi" w:cstheme="majorBidi"/>
          <w:color w:val="000000" w:themeColor="text1"/>
        </w:rPr>
        <w:t xml:space="preserve"> </w:t>
      </w:r>
      <w:ins w:id="46" w:author="Eyal Trabelsi" w:date="2021-10-16T12:21:00Z">
        <w:r w:rsidR="00902787">
          <w:rPr>
            <w:rFonts w:asciiTheme="majorBidi" w:hAnsiTheme="majorBidi" w:cstheme="majorBidi"/>
            <w:color w:val="000000" w:themeColor="text1"/>
          </w:rPr>
          <w:t xml:space="preserve">a relation </w:t>
        </w:r>
      </w:ins>
      <w:r w:rsidR="006E2A80" w:rsidRPr="00601154">
        <w:rPr>
          <w:rFonts w:asciiTheme="majorBidi" w:hAnsiTheme="majorBidi" w:cstheme="majorBidi"/>
          <w:color w:val="000000" w:themeColor="text1"/>
        </w:rPr>
        <w:t xml:space="preserve">faster but can have </w:t>
      </w:r>
      <w:r w:rsidR="00CB1DDC" w:rsidRPr="00601154">
        <w:rPr>
          <w:rFonts w:asciiTheme="majorBidi" w:hAnsiTheme="majorBidi" w:cstheme="majorBidi"/>
          <w:color w:val="000000" w:themeColor="text1"/>
        </w:rPr>
        <w:t xml:space="preserve">a </w:t>
      </w:r>
      <w:r w:rsidR="006E2A80" w:rsidRPr="00601154">
        <w:rPr>
          <w:rFonts w:asciiTheme="majorBidi" w:hAnsiTheme="majorBidi" w:cstheme="majorBidi"/>
          <w:color w:val="000000" w:themeColor="text1"/>
        </w:rPr>
        <w:t xml:space="preserve">negative effect on updating a relation. </w:t>
      </w:r>
      <w:r w:rsidR="00983D9B" w:rsidRPr="00601154">
        <w:rPr>
          <w:rFonts w:asciiTheme="majorBidi" w:hAnsiTheme="majorBidi" w:cstheme="majorBidi"/>
          <w:color w:val="000000" w:themeColor="text1"/>
        </w:rPr>
        <w:br/>
      </w:r>
      <w:r w:rsidR="00983D9B" w:rsidRPr="00601154">
        <w:rPr>
          <w:rFonts w:asciiTheme="majorBidi" w:hAnsiTheme="majorBidi" w:cstheme="majorBidi"/>
          <w:color w:val="000000" w:themeColor="text1"/>
        </w:rPr>
        <w:br/>
        <w:t>For this reason, the ability to visualize</w:t>
      </w:r>
      <w:r w:rsidR="00AC1F68" w:rsidRPr="00601154">
        <w:rPr>
          <w:rFonts w:asciiTheme="majorBidi" w:hAnsiTheme="majorBidi" w:cstheme="majorBidi"/>
          <w:color w:val="000000" w:themeColor="text1"/>
        </w:rPr>
        <w:t xml:space="preserve"> </w:t>
      </w:r>
      <w:r w:rsidR="00983D9B" w:rsidRPr="00601154">
        <w:rPr>
          <w:rFonts w:asciiTheme="majorBidi" w:hAnsiTheme="majorBidi" w:cstheme="majorBidi"/>
          <w:color w:val="000000" w:themeColor="text1"/>
        </w:rPr>
        <w:t xml:space="preserve">multiple queries together is valuable. </w:t>
      </w:r>
      <w:r w:rsidR="00D63F2E" w:rsidRPr="000668BB">
        <w:rPr>
          <w:rFonts w:asciiTheme="majorBidi" w:hAnsiTheme="majorBidi" w:cstheme="majorBidi"/>
          <w:color w:val="000000" w:themeColor="text1"/>
        </w:rPr>
        <w:t xml:space="preserve">Havre, </w:t>
      </w:r>
      <w:proofErr w:type="spellStart"/>
      <w:r w:rsidR="00D63F2E" w:rsidRPr="000668BB">
        <w:rPr>
          <w:rFonts w:asciiTheme="majorBidi" w:hAnsiTheme="majorBidi" w:cstheme="majorBidi"/>
          <w:color w:val="000000" w:themeColor="text1"/>
        </w:rPr>
        <w:t>Hetzler</w:t>
      </w:r>
      <w:proofErr w:type="spellEnd"/>
      <w:r w:rsidR="00D63F2E" w:rsidRPr="000668BB">
        <w:rPr>
          <w:rFonts w:asciiTheme="majorBidi" w:hAnsiTheme="majorBidi" w:cstheme="majorBidi"/>
          <w:color w:val="000000" w:themeColor="text1"/>
        </w:rPr>
        <w:t xml:space="preserve">, </w:t>
      </w:r>
      <w:r w:rsidR="000668BB" w:rsidRPr="000668BB">
        <w:rPr>
          <w:rFonts w:asciiTheme="majorBidi" w:hAnsiTheme="majorBidi" w:cstheme="majorBidi"/>
          <w:color w:val="000000" w:themeColor="text1"/>
        </w:rPr>
        <w:t>and</w:t>
      </w:r>
      <w:r w:rsidR="00D63F2E" w:rsidRPr="000668BB">
        <w:rPr>
          <w:rFonts w:asciiTheme="majorBidi" w:hAnsiTheme="majorBidi" w:cstheme="majorBidi"/>
          <w:color w:val="000000" w:themeColor="text1"/>
        </w:rPr>
        <w:t xml:space="preserve"> Perrine</w:t>
      </w:r>
      <w:r w:rsidR="000668BB" w:rsidRPr="000668BB">
        <w:rPr>
          <w:rFonts w:asciiTheme="majorBidi" w:hAnsiTheme="majorBidi" w:cstheme="majorBidi"/>
          <w:color w:val="000000" w:themeColor="text1"/>
        </w:rPr>
        <w:t xml:space="preserve"> wrote about</w:t>
      </w:r>
      <w:r w:rsidR="00D63F2E" w:rsidRPr="000668BB">
        <w:rPr>
          <w:rFonts w:asciiTheme="majorBidi" w:hAnsiTheme="majorBidi" w:cstheme="majorBidi"/>
          <w:color w:val="000000" w:themeColor="text1"/>
        </w:rPr>
        <w:t xml:space="preserve"> Interactive visualization of multiple query results</w:t>
      </w:r>
      <w:r w:rsidR="000668BB" w:rsidRPr="000668BB">
        <w:rPr>
          <w:rFonts w:asciiTheme="majorBidi" w:hAnsiTheme="majorBidi" w:cstheme="majorBidi"/>
          <w:color w:val="000000" w:themeColor="text1"/>
        </w:rPr>
        <w:t xml:space="preserve"> [17</w:t>
      </w:r>
      <w:r w:rsidR="00AC1F68" w:rsidRPr="000668BB">
        <w:rPr>
          <w:rFonts w:asciiTheme="majorBidi" w:hAnsiTheme="majorBidi" w:cstheme="majorBidi"/>
          <w:color w:val="000000" w:themeColor="text1"/>
        </w:rPr>
        <w:t>]</w:t>
      </w:r>
      <w:r w:rsidR="000668BB" w:rsidRPr="000668BB">
        <w:rPr>
          <w:rFonts w:asciiTheme="majorBidi" w:hAnsiTheme="majorBidi" w:cstheme="majorBidi"/>
          <w:color w:val="000000" w:themeColor="text1"/>
        </w:rPr>
        <w:t>.</w:t>
      </w:r>
      <w:r w:rsidR="00AC1F68" w:rsidRPr="000668BB">
        <w:rPr>
          <w:rFonts w:asciiTheme="majorBidi" w:hAnsiTheme="majorBidi" w:cstheme="majorBidi"/>
          <w:color w:val="000000" w:themeColor="text1"/>
        </w:rPr>
        <w:t xml:space="preserve"> </w:t>
      </w:r>
      <w:r w:rsidR="000668BB">
        <w:rPr>
          <w:rFonts w:asciiTheme="majorBidi" w:hAnsiTheme="majorBidi" w:cstheme="majorBidi"/>
          <w:color w:val="000000" w:themeColor="text1"/>
        </w:rPr>
        <w:t xml:space="preserve">They </w:t>
      </w:r>
      <w:r w:rsidR="000668BB" w:rsidRPr="00601154">
        <w:rPr>
          <w:rFonts w:asciiTheme="majorBidi" w:hAnsiTheme="majorBidi" w:cstheme="majorBidi"/>
          <w:color w:val="000000" w:themeColor="text1"/>
        </w:rPr>
        <w:t>visualize</w:t>
      </w:r>
      <w:r w:rsidR="00AC1F68" w:rsidRPr="00601154">
        <w:rPr>
          <w:rFonts w:asciiTheme="majorBidi" w:hAnsiTheme="majorBidi" w:cstheme="majorBidi"/>
          <w:color w:val="000000" w:themeColor="text1"/>
        </w:rPr>
        <w:t xml:space="preserve"> the result of multiple queries </w:t>
      </w:r>
      <w:r w:rsidR="00983D9B" w:rsidRPr="00601154">
        <w:rPr>
          <w:rFonts w:asciiTheme="majorBidi" w:hAnsiTheme="majorBidi" w:cstheme="majorBidi"/>
          <w:color w:val="000000" w:themeColor="text1"/>
        </w:rPr>
        <w:t xml:space="preserve">together, to allow easy comparison. </w:t>
      </w:r>
      <w:r w:rsidR="00FE7047" w:rsidRPr="00601154">
        <w:rPr>
          <w:rFonts w:asciiTheme="majorBidi" w:hAnsiTheme="majorBidi" w:cstheme="majorBidi"/>
          <w:color w:val="000000" w:themeColor="text1"/>
        </w:rPr>
        <w:t>But this</w:t>
      </w:r>
      <w:r w:rsidR="00983D9B" w:rsidRPr="00601154">
        <w:rPr>
          <w:rFonts w:asciiTheme="majorBidi" w:hAnsiTheme="majorBidi" w:cstheme="majorBidi"/>
          <w:color w:val="000000" w:themeColor="text1"/>
        </w:rPr>
        <w:t xml:space="preserve"> technique </w:t>
      </w:r>
      <w:r w:rsidR="00FE7047" w:rsidRPr="00601154">
        <w:rPr>
          <w:rFonts w:asciiTheme="majorBidi" w:hAnsiTheme="majorBidi" w:cstheme="majorBidi"/>
          <w:color w:val="000000" w:themeColor="text1"/>
        </w:rPr>
        <w:t xml:space="preserve">focuses </w:t>
      </w:r>
      <w:r w:rsidR="00983D9B" w:rsidRPr="00601154">
        <w:rPr>
          <w:rFonts w:asciiTheme="majorBidi" w:hAnsiTheme="majorBidi" w:cstheme="majorBidi"/>
          <w:color w:val="000000" w:themeColor="text1"/>
        </w:rPr>
        <w:t xml:space="preserve">on data exploration and not on identifying bottlenecks </w:t>
      </w:r>
      <w:r w:rsidR="00FE7047" w:rsidRPr="00601154">
        <w:rPr>
          <w:rFonts w:asciiTheme="majorBidi" w:hAnsiTheme="majorBidi" w:cstheme="majorBidi"/>
          <w:color w:val="000000" w:themeColor="text1"/>
        </w:rPr>
        <w:t xml:space="preserve">and flaws </w:t>
      </w:r>
      <w:r w:rsidR="00983D9B" w:rsidRPr="00601154">
        <w:rPr>
          <w:rFonts w:asciiTheme="majorBidi" w:hAnsiTheme="majorBidi" w:cstheme="majorBidi"/>
          <w:color w:val="000000" w:themeColor="text1"/>
        </w:rPr>
        <w:t xml:space="preserve">like </w:t>
      </w:r>
      <w:proofErr w:type="spellStart"/>
      <w:r w:rsidR="00983D9B" w:rsidRPr="00601154">
        <w:rPr>
          <w:rFonts w:asciiTheme="majorBidi" w:hAnsiTheme="majorBidi" w:cstheme="majorBidi"/>
          <w:color w:val="000000" w:themeColor="text1"/>
        </w:rPr>
        <w:t>QueryFlow</w:t>
      </w:r>
      <w:proofErr w:type="spellEnd"/>
      <w:r w:rsidR="00983D9B" w:rsidRPr="00601154">
        <w:rPr>
          <w:rFonts w:asciiTheme="majorBidi" w:hAnsiTheme="majorBidi" w:cstheme="majorBidi"/>
          <w:color w:val="000000" w:themeColor="text1"/>
        </w:rPr>
        <w:t xml:space="preserve">. </w:t>
      </w:r>
    </w:p>
    <w:p w14:paraId="2FD9A46A" w14:textId="4B854AE0" w:rsidR="002F3372" w:rsidRPr="00601154" w:rsidRDefault="002F3372" w:rsidP="001F6C5A">
      <w:pPr>
        <w:spacing w:line="360" w:lineRule="auto"/>
        <w:rPr>
          <w:rFonts w:asciiTheme="majorBidi" w:hAnsiTheme="majorBidi" w:cstheme="majorBidi"/>
          <w:color w:val="000000" w:themeColor="text1"/>
        </w:rPr>
      </w:pPr>
    </w:p>
    <w:p w14:paraId="25D024B6" w14:textId="55EDC8A6" w:rsidR="002F3372" w:rsidRPr="00601154" w:rsidRDefault="002F3372" w:rsidP="002F3372">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t>In section 2.</w:t>
      </w:r>
      <w:r w:rsidR="008974A2">
        <w:rPr>
          <w:rFonts w:asciiTheme="majorBidi" w:hAnsiTheme="majorBidi" w:cstheme="majorBidi"/>
          <w:color w:val="000000" w:themeColor="text1"/>
        </w:rPr>
        <w:t>6</w:t>
      </w:r>
      <w:r w:rsidRPr="00601154">
        <w:rPr>
          <w:rFonts w:asciiTheme="majorBidi" w:hAnsiTheme="majorBidi" w:cstheme="majorBidi"/>
          <w:color w:val="000000" w:themeColor="text1"/>
        </w:rPr>
        <w:t xml:space="preserve"> we covered visualization techniques to identify problems in SQL queries</w:t>
      </w:r>
      <w:r w:rsidR="00BB3F1E" w:rsidRPr="00601154">
        <w:rPr>
          <w:rFonts w:asciiTheme="majorBidi" w:hAnsiTheme="majorBidi" w:cstheme="majorBidi"/>
          <w:color w:val="000000" w:themeColor="text1"/>
        </w:rPr>
        <w:t xml:space="preserve">. Unfortunately, these </w:t>
      </w:r>
      <w:r w:rsidRPr="00601154">
        <w:rPr>
          <w:rFonts w:asciiTheme="majorBidi" w:hAnsiTheme="majorBidi" w:cstheme="majorBidi"/>
          <w:color w:val="000000" w:themeColor="text1"/>
        </w:rPr>
        <w:t xml:space="preserve">techniques </w:t>
      </w:r>
      <w:r w:rsidR="00FE7047" w:rsidRPr="00601154">
        <w:rPr>
          <w:rFonts w:asciiTheme="majorBidi" w:hAnsiTheme="majorBidi" w:cstheme="majorBidi"/>
          <w:color w:val="000000" w:themeColor="text1"/>
        </w:rPr>
        <w:t>cannot</w:t>
      </w:r>
      <w:r w:rsidRPr="00601154">
        <w:rPr>
          <w:rFonts w:asciiTheme="majorBidi" w:hAnsiTheme="majorBidi" w:cstheme="majorBidi"/>
          <w:color w:val="000000" w:themeColor="text1"/>
        </w:rPr>
        <w:t xml:space="preserve"> </w:t>
      </w:r>
      <w:r w:rsidR="00BB3F1E" w:rsidRPr="00601154">
        <w:rPr>
          <w:rFonts w:asciiTheme="majorBidi" w:hAnsiTheme="majorBidi" w:cstheme="majorBidi"/>
          <w:color w:val="000000" w:themeColor="text1"/>
        </w:rPr>
        <w:t xml:space="preserve">compare statistics of </w:t>
      </w:r>
      <w:r w:rsidRPr="00601154">
        <w:rPr>
          <w:rFonts w:asciiTheme="majorBidi" w:hAnsiTheme="majorBidi" w:cstheme="majorBidi"/>
          <w:color w:val="000000" w:themeColor="text1"/>
        </w:rPr>
        <w:t>sub-expression characteristics</w:t>
      </w:r>
      <w:r w:rsidR="00BB3F1E" w:rsidRPr="00601154">
        <w:rPr>
          <w:rFonts w:asciiTheme="majorBidi" w:hAnsiTheme="majorBidi" w:cstheme="majorBidi"/>
          <w:color w:val="000000" w:themeColor="text1"/>
        </w:rPr>
        <w:t>, while keeping the sub-expressions hierarchy clear</w:t>
      </w:r>
      <w:r w:rsidRPr="00601154">
        <w:rPr>
          <w:rFonts w:asciiTheme="majorBidi" w:hAnsiTheme="majorBidi" w:cstheme="majorBidi"/>
          <w:color w:val="000000" w:themeColor="text1"/>
        </w:rPr>
        <w:t>.</w:t>
      </w:r>
    </w:p>
    <w:p w14:paraId="52751B83" w14:textId="62EB0DFB" w:rsidR="00D17060" w:rsidRPr="00601154" w:rsidRDefault="00BB3F1E" w:rsidP="005C3906">
      <w:pPr>
        <w:spacing w:line="360" w:lineRule="auto"/>
        <w:rPr>
          <w:rFonts w:asciiTheme="majorBidi" w:hAnsiTheme="majorBidi" w:cstheme="majorBidi"/>
          <w:color w:val="FF0000"/>
        </w:rPr>
      </w:pPr>
      <w:r w:rsidRPr="00601154">
        <w:rPr>
          <w:rFonts w:asciiTheme="majorBidi" w:hAnsiTheme="majorBidi" w:cstheme="majorBidi"/>
          <w:color w:val="000000" w:themeColor="text1"/>
        </w:rPr>
        <w:br/>
        <w:t>Sankey-diagram is a visualization technique that can mitigate it and</w:t>
      </w:r>
      <w:r w:rsidR="005C3906">
        <w:rPr>
          <w:rFonts w:asciiTheme="majorBidi" w:hAnsiTheme="majorBidi" w:cstheme="majorBidi"/>
          <w:color w:val="000000" w:themeColor="text1"/>
        </w:rPr>
        <w:t xml:space="preserve"> we </w:t>
      </w:r>
      <w:r w:rsidR="00734A06">
        <w:rPr>
          <w:rFonts w:asciiTheme="majorBidi" w:hAnsiTheme="majorBidi" w:cstheme="majorBidi"/>
          <w:color w:val="000000" w:themeColor="text1"/>
        </w:rPr>
        <w:t xml:space="preserve">are </w:t>
      </w:r>
      <w:r w:rsidR="00734A06" w:rsidRPr="00601154">
        <w:rPr>
          <w:rFonts w:asciiTheme="majorBidi" w:hAnsiTheme="majorBidi" w:cstheme="majorBidi"/>
          <w:color w:val="000000" w:themeColor="text1"/>
        </w:rPr>
        <w:t>going</w:t>
      </w:r>
      <w:r w:rsidRPr="00601154">
        <w:rPr>
          <w:rFonts w:asciiTheme="majorBidi" w:hAnsiTheme="majorBidi" w:cstheme="majorBidi"/>
          <w:color w:val="000000" w:themeColor="text1"/>
        </w:rPr>
        <w:t xml:space="preserve"> to cover it in </w:t>
      </w:r>
      <w:r w:rsidR="005C3906">
        <w:rPr>
          <w:rFonts w:asciiTheme="majorBidi" w:hAnsiTheme="majorBidi" w:cstheme="majorBidi"/>
          <w:color w:val="000000" w:themeColor="text1"/>
        </w:rPr>
        <w:t xml:space="preserve">the next </w:t>
      </w:r>
      <w:r w:rsidRPr="00601154">
        <w:rPr>
          <w:rFonts w:asciiTheme="majorBidi" w:hAnsiTheme="majorBidi" w:cstheme="majorBidi"/>
          <w:color w:val="000000" w:themeColor="text1"/>
        </w:rPr>
        <w:t>section</w:t>
      </w:r>
      <w:r w:rsidR="005C3906">
        <w:rPr>
          <w:rFonts w:asciiTheme="majorBidi" w:hAnsiTheme="majorBidi" w:cstheme="majorBidi"/>
          <w:color w:val="000000" w:themeColor="text1"/>
        </w:rPr>
        <w:t>.</w:t>
      </w:r>
    </w:p>
    <w:p w14:paraId="71393167" w14:textId="4A643ABB" w:rsidR="002F3372" w:rsidRPr="00601154" w:rsidRDefault="000E3944" w:rsidP="00F579FA">
      <w:pPr>
        <w:spacing w:line="360" w:lineRule="auto"/>
        <w:rPr>
          <w:rFonts w:asciiTheme="majorBidi" w:hAnsiTheme="majorBidi" w:cstheme="majorBidi"/>
          <w:color w:val="FF0000"/>
        </w:rPr>
      </w:pPr>
      <w:ins w:id="47" w:author="Eyal Trabelsi" w:date="2021-10-09T15:03:00Z">
        <w:r>
          <w:rPr>
            <w:rFonts w:asciiTheme="majorBidi" w:hAnsiTheme="majorBidi" w:cstheme="majorBidi"/>
            <w:color w:val="FF0000"/>
          </w:rPr>
          <w:br/>
        </w:r>
      </w:ins>
    </w:p>
    <w:p w14:paraId="10C59B71" w14:textId="7E5DD24E" w:rsidR="00CB39E8" w:rsidRPr="00601154" w:rsidRDefault="00D17060" w:rsidP="00BB3F1E">
      <w:pPr>
        <w:pStyle w:val="Heading5"/>
        <w:rPr>
          <w:rFonts w:asciiTheme="majorBidi" w:hAnsiTheme="majorBidi"/>
          <w:lang w:val="en-GB"/>
        </w:rPr>
      </w:pPr>
      <w:r w:rsidRPr="00601154">
        <w:rPr>
          <w:rFonts w:asciiTheme="majorBidi" w:hAnsiTheme="majorBidi"/>
          <w:lang w:val="en-GB"/>
        </w:rPr>
        <w:t>2.</w:t>
      </w:r>
      <w:r w:rsidR="00BF0D94" w:rsidRPr="00601154">
        <w:rPr>
          <w:rFonts w:asciiTheme="majorBidi" w:hAnsiTheme="majorBidi"/>
          <w:lang w:val="en-GB"/>
        </w:rPr>
        <w:t>9</w:t>
      </w:r>
      <w:r w:rsidRPr="00601154">
        <w:rPr>
          <w:rFonts w:asciiTheme="majorBidi" w:hAnsiTheme="majorBidi"/>
          <w:lang w:val="en-GB"/>
        </w:rPr>
        <w:t xml:space="preserve"> </w:t>
      </w:r>
      <w:r w:rsidR="006F6D39" w:rsidRPr="00601154">
        <w:rPr>
          <w:rFonts w:asciiTheme="majorBidi" w:hAnsiTheme="majorBidi"/>
          <w:lang w:val="en-GB"/>
        </w:rPr>
        <w:t>Sankey Diagrams</w:t>
      </w:r>
      <w:r w:rsidR="0029312B" w:rsidRPr="00601154">
        <w:rPr>
          <w:rFonts w:asciiTheme="majorBidi" w:hAnsiTheme="majorBidi"/>
          <w:color w:val="000000" w:themeColor="text1"/>
        </w:rPr>
        <w:br/>
      </w:r>
    </w:p>
    <w:p w14:paraId="4D5F187E" w14:textId="0FF3FEB9" w:rsidR="0082772B" w:rsidRPr="00601154" w:rsidRDefault="00BB3F1E" w:rsidP="00BB3F1E">
      <w:pPr>
        <w:spacing w:line="360" w:lineRule="auto"/>
        <w:rPr>
          <w:rFonts w:asciiTheme="majorBidi" w:hAnsiTheme="majorBidi" w:cstheme="majorBidi"/>
          <w:color w:val="000000" w:themeColor="text1"/>
        </w:rPr>
      </w:pPr>
      <w:r w:rsidRPr="00601154">
        <w:rPr>
          <w:rFonts w:asciiTheme="majorBidi" w:hAnsiTheme="majorBidi" w:cstheme="majorBidi"/>
          <w:color w:val="FF0000"/>
        </w:rPr>
        <w:t xml:space="preserve"> </w:t>
      </w:r>
      <w:r w:rsidRPr="00601154">
        <w:rPr>
          <w:rFonts w:asciiTheme="majorBidi" w:hAnsiTheme="majorBidi" w:cstheme="majorBidi"/>
          <w:color w:val="000000" w:themeColor="text1"/>
        </w:rPr>
        <w:t>Sankey-diagram</w:t>
      </w:r>
      <w:r w:rsidR="009579AB" w:rsidRPr="00601154">
        <w:rPr>
          <w:rFonts w:asciiTheme="majorBidi" w:hAnsiTheme="majorBidi" w:cstheme="majorBidi"/>
          <w:color w:val="000000" w:themeColor="text1"/>
        </w:rPr>
        <w:t xml:space="preserve"> [1]</w:t>
      </w:r>
      <w:r w:rsidRPr="00601154">
        <w:rPr>
          <w:rFonts w:asciiTheme="majorBidi" w:hAnsiTheme="majorBidi" w:cstheme="majorBidi"/>
          <w:color w:val="000000" w:themeColor="text1"/>
        </w:rPr>
        <w:t xml:space="preserve"> is a visualization technique to display any kind of measurable flow. Sankey-diagram is </w:t>
      </w:r>
      <w:r w:rsidR="0082772B" w:rsidRPr="00601154">
        <w:rPr>
          <w:rFonts w:asciiTheme="majorBidi" w:hAnsiTheme="majorBidi" w:cstheme="majorBidi"/>
          <w:color w:val="000000" w:themeColor="text1"/>
        </w:rPr>
        <w:t>a graph representation</w:t>
      </w:r>
      <w:r w:rsidR="0029312B" w:rsidRPr="00601154">
        <w:rPr>
          <w:rFonts w:asciiTheme="majorBidi" w:hAnsiTheme="majorBidi" w:cstheme="majorBidi"/>
          <w:color w:val="000000" w:themeColor="text1"/>
        </w:rPr>
        <w:t xml:space="preserve"> with specific characteristics</w:t>
      </w:r>
      <w:r w:rsidRPr="00601154">
        <w:rPr>
          <w:rFonts w:asciiTheme="majorBidi" w:hAnsiTheme="majorBidi" w:cstheme="majorBidi"/>
          <w:color w:val="000000" w:themeColor="text1"/>
        </w:rPr>
        <w:t xml:space="preserve"> on the nodes and edges</w:t>
      </w:r>
      <w:r w:rsidR="00B6076E" w:rsidRPr="00601154">
        <w:rPr>
          <w:rFonts w:asciiTheme="majorBidi" w:hAnsiTheme="majorBidi" w:cstheme="majorBidi"/>
          <w:color w:val="000000" w:themeColor="text1"/>
        </w:rPr>
        <w:t xml:space="preserve">. The nodes represent the entity and </w:t>
      </w:r>
      <w:r w:rsidR="00FE7047" w:rsidRPr="00601154">
        <w:rPr>
          <w:rFonts w:asciiTheme="majorBidi" w:hAnsiTheme="majorBidi" w:cstheme="majorBidi"/>
          <w:color w:val="000000" w:themeColor="text1"/>
        </w:rPr>
        <w:t xml:space="preserve">are </w:t>
      </w:r>
      <w:r w:rsidR="00B6076E" w:rsidRPr="00601154">
        <w:rPr>
          <w:rFonts w:asciiTheme="majorBidi" w:hAnsiTheme="majorBidi" w:cstheme="majorBidi"/>
          <w:color w:val="000000" w:themeColor="text1"/>
        </w:rPr>
        <w:t xml:space="preserve">visualized as a colored rectangle. </w:t>
      </w:r>
      <w:r w:rsidR="0033203D" w:rsidRPr="00601154">
        <w:rPr>
          <w:rFonts w:asciiTheme="majorBidi" w:hAnsiTheme="majorBidi" w:cstheme="majorBidi"/>
          <w:color w:val="000000" w:themeColor="text1"/>
        </w:rPr>
        <w:t>And</w:t>
      </w:r>
      <w:r w:rsidR="00B6076E" w:rsidRPr="00601154">
        <w:rPr>
          <w:rFonts w:asciiTheme="majorBidi" w:hAnsiTheme="majorBidi" w:cstheme="majorBidi"/>
          <w:color w:val="000000" w:themeColor="text1"/>
        </w:rPr>
        <w:t xml:space="preserve"> </w:t>
      </w:r>
      <w:r w:rsidR="0033203D" w:rsidRPr="00601154">
        <w:rPr>
          <w:rFonts w:asciiTheme="majorBidi" w:hAnsiTheme="majorBidi" w:cstheme="majorBidi"/>
          <w:color w:val="000000" w:themeColor="text1"/>
        </w:rPr>
        <w:t>t</w:t>
      </w:r>
      <w:r w:rsidR="00B6076E" w:rsidRPr="00601154">
        <w:rPr>
          <w:rFonts w:asciiTheme="majorBidi" w:hAnsiTheme="majorBidi" w:cstheme="majorBidi"/>
          <w:color w:val="000000" w:themeColor="text1"/>
        </w:rPr>
        <w:t xml:space="preserve">he links represent a measurable metric and </w:t>
      </w:r>
      <w:r w:rsidR="00FE7047" w:rsidRPr="00601154">
        <w:rPr>
          <w:rFonts w:asciiTheme="majorBidi" w:hAnsiTheme="majorBidi" w:cstheme="majorBidi"/>
          <w:color w:val="000000" w:themeColor="text1"/>
        </w:rPr>
        <w:t>are</w:t>
      </w:r>
      <w:r w:rsidR="000D6C9F" w:rsidRPr="00601154">
        <w:rPr>
          <w:rFonts w:asciiTheme="majorBidi" w:hAnsiTheme="majorBidi" w:cstheme="majorBidi"/>
          <w:color w:val="000000" w:themeColor="text1"/>
        </w:rPr>
        <w:t xml:space="preserve"> </w:t>
      </w:r>
      <w:r w:rsidR="00B6076E" w:rsidRPr="00601154">
        <w:rPr>
          <w:rFonts w:asciiTheme="majorBidi" w:hAnsiTheme="majorBidi" w:cstheme="majorBidi"/>
          <w:color w:val="000000" w:themeColor="text1"/>
        </w:rPr>
        <w:t xml:space="preserve">visualized as </w:t>
      </w:r>
      <w:r w:rsidR="00D653E1" w:rsidRPr="00601154">
        <w:rPr>
          <w:rFonts w:asciiTheme="majorBidi" w:hAnsiTheme="majorBidi" w:cstheme="majorBidi"/>
          <w:color w:val="000000" w:themeColor="text1"/>
        </w:rPr>
        <w:t xml:space="preserve">an </w:t>
      </w:r>
      <w:r w:rsidR="00B6076E" w:rsidRPr="00601154">
        <w:rPr>
          <w:rFonts w:asciiTheme="majorBidi" w:hAnsiTheme="majorBidi" w:cstheme="majorBidi"/>
          <w:color w:val="000000" w:themeColor="text1"/>
        </w:rPr>
        <w:t>edge with a width proportional to the metric measure.</w:t>
      </w:r>
    </w:p>
    <w:p w14:paraId="543B73C3" w14:textId="77C438CC" w:rsidR="0082772B" w:rsidRPr="00601154" w:rsidRDefault="0082772B" w:rsidP="00F579FA">
      <w:pPr>
        <w:spacing w:line="360" w:lineRule="auto"/>
        <w:rPr>
          <w:rFonts w:asciiTheme="majorBidi" w:hAnsiTheme="majorBidi" w:cstheme="majorBidi"/>
          <w:color w:val="000000" w:themeColor="text1"/>
          <w:lang w:val="en-GB"/>
        </w:rPr>
      </w:pPr>
    </w:p>
    <w:p w14:paraId="60BA724A" w14:textId="022E4275" w:rsidR="0033203D" w:rsidRPr="00601154" w:rsidRDefault="00734A06" w:rsidP="00F579FA">
      <w:pPr>
        <w:spacing w:after="150" w:line="360" w:lineRule="auto"/>
        <w:rPr>
          <w:rFonts w:asciiTheme="majorBidi" w:hAnsiTheme="majorBidi" w:cstheme="majorBidi"/>
          <w:color w:val="000000" w:themeColor="text1"/>
        </w:rPr>
      </w:pPr>
      <w:r>
        <w:rPr>
          <w:rFonts w:asciiTheme="majorBidi" w:hAnsiTheme="majorBidi" w:cstheme="majorBidi"/>
          <w:color w:val="000000" w:themeColor="text1"/>
        </w:rPr>
        <w:t>Next,</w:t>
      </w:r>
      <w:r w:rsidR="005C3906">
        <w:rPr>
          <w:rFonts w:asciiTheme="majorBidi" w:hAnsiTheme="majorBidi" w:cstheme="majorBidi"/>
          <w:color w:val="000000" w:themeColor="text1"/>
        </w:rPr>
        <w:t xml:space="preserve"> we</w:t>
      </w:r>
      <w:r w:rsidR="0033203D" w:rsidRPr="00601154">
        <w:rPr>
          <w:rFonts w:asciiTheme="majorBidi" w:hAnsiTheme="majorBidi" w:cstheme="majorBidi"/>
          <w:color w:val="000000" w:themeColor="text1"/>
        </w:rPr>
        <w:t xml:space="preserve"> </w:t>
      </w:r>
      <w:r w:rsidR="00531E43">
        <w:rPr>
          <w:rFonts w:asciiTheme="majorBidi" w:hAnsiTheme="majorBidi" w:cstheme="majorBidi"/>
          <w:color w:val="000000" w:themeColor="text1"/>
        </w:rPr>
        <w:t>go</w:t>
      </w:r>
      <w:r w:rsidR="00531E43" w:rsidRPr="00601154">
        <w:rPr>
          <w:rFonts w:asciiTheme="majorBidi" w:hAnsiTheme="majorBidi" w:cstheme="majorBidi"/>
          <w:color w:val="000000" w:themeColor="text1"/>
        </w:rPr>
        <w:t xml:space="preserve"> </w:t>
      </w:r>
      <w:r w:rsidR="0033203D" w:rsidRPr="00601154">
        <w:rPr>
          <w:rFonts w:asciiTheme="majorBidi" w:hAnsiTheme="majorBidi" w:cstheme="majorBidi"/>
          <w:color w:val="000000" w:themeColor="text1"/>
        </w:rPr>
        <w:t xml:space="preserve">through a naïve example, </w:t>
      </w:r>
      <w:r w:rsidR="00531E43">
        <w:rPr>
          <w:rFonts w:asciiTheme="majorBidi" w:hAnsiTheme="majorBidi" w:cstheme="majorBidi"/>
          <w:color w:val="000000" w:themeColor="text1"/>
        </w:rPr>
        <w:t xml:space="preserve">that show </w:t>
      </w:r>
      <w:r w:rsidR="0033203D" w:rsidRPr="00601154">
        <w:rPr>
          <w:rFonts w:asciiTheme="majorBidi" w:hAnsiTheme="majorBidi" w:cstheme="majorBidi"/>
          <w:color w:val="000000" w:themeColor="text1"/>
        </w:rPr>
        <w:t>the merits of</w:t>
      </w:r>
      <w:r w:rsidR="0029312B" w:rsidRPr="00601154">
        <w:rPr>
          <w:rFonts w:asciiTheme="majorBidi" w:hAnsiTheme="majorBidi" w:cstheme="majorBidi"/>
          <w:color w:val="000000" w:themeColor="text1"/>
        </w:rPr>
        <w:t xml:space="preserve"> the</w:t>
      </w:r>
      <w:r w:rsidR="0033203D" w:rsidRPr="00601154">
        <w:rPr>
          <w:rFonts w:asciiTheme="majorBidi" w:hAnsiTheme="majorBidi" w:cstheme="majorBidi"/>
          <w:color w:val="000000" w:themeColor="text1"/>
        </w:rPr>
        <w:t xml:space="preserve"> Sankey-diagrams. In our example, we </w:t>
      </w:r>
      <w:r w:rsidR="007E0406" w:rsidRPr="00601154">
        <w:rPr>
          <w:rFonts w:asciiTheme="majorBidi" w:hAnsiTheme="majorBidi" w:cstheme="majorBidi"/>
          <w:color w:val="000000" w:themeColor="text1"/>
        </w:rPr>
        <w:t xml:space="preserve">have two sales </w:t>
      </w:r>
      <w:r w:rsidR="007A621C" w:rsidRPr="00601154">
        <w:rPr>
          <w:rFonts w:asciiTheme="majorBidi" w:hAnsiTheme="majorBidi" w:cstheme="majorBidi"/>
          <w:color w:val="000000" w:themeColor="text1"/>
        </w:rPr>
        <w:t>teams,</w:t>
      </w:r>
      <w:r w:rsidR="00D653E1" w:rsidRPr="00601154">
        <w:rPr>
          <w:rFonts w:asciiTheme="majorBidi" w:hAnsiTheme="majorBidi" w:cstheme="majorBidi"/>
          <w:color w:val="000000" w:themeColor="text1"/>
        </w:rPr>
        <w:t xml:space="preserve"> </w:t>
      </w:r>
      <w:r w:rsidR="007E0406" w:rsidRPr="00601154">
        <w:rPr>
          <w:rFonts w:asciiTheme="majorBidi" w:hAnsiTheme="majorBidi" w:cstheme="majorBidi"/>
          <w:color w:val="000000" w:themeColor="text1"/>
        </w:rPr>
        <w:t xml:space="preserve">and we want to </w:t>
      </w:r>
      <w:r w:rsidR="0033203D" w:rsidRPr="00601154">
        <w:rPr>
          <w:rFonts w:asciiTheme="majorBidi" w:hAnsiTheme="majorBidi" w:cstheme="majorBidi"/>
          <w:color w:val="000000" w:themeColor="text1"/>
        </w:rPr>
        <w:t xml:space="preserve">see which sales team </w:t>
      </w:r>
      <w:r w:rsidR="00274B06" w:rsidRPr="00601154">
        <w:rPr>
          <w:rFonts w:asciiTheme="majorBidi" w:hAnsiTheme="majorBidi" w:cstheme="majorBidi"/>
          <w:color w:val="000000" w:themeColor="text1"/>
        </w:rPr>
        <w:t>perform</w:t>
      </w:r>
      <w:r w:rsidR="00FE7047" w:rsidRPr="00601154">
        <w:rPr>
          <w:rFonts w:asciiTheme="majorBidi" w:hAnsiTheme="majorBidi" w:cstheme="majorBidi"/>
          <w:color w:val="000000" w:themeColor="text1"/>
        </w:rPr>
        <w:t>s</w:t>
      </w:r>
      <w:r w:rsidR="0033203D" w:rsidRPr="00601154">
        <w:rPr>
          <w:rFonts w:asciiTheme="majorBidi" w:hAnsiTheme="majorBidi" w:cstheme="majorBidi"/>
          <w:color w:val="000000" w:themeColor="text1"/>
        </w:rPr>
        <w:t xml:space="preserve"> better</w:t>
      </w:r>
      <w:r w:rsidR="007E0406" w:rsidRPr="00601154">
        <w:rPr>
          <w:rFonts w:asciiTheme="majorBidi" w:hAnsiTheme="majorBidi" w:cstheme="majorBidi"/>
          <w:color w:val="000000" w:themeColor="text1"/>
        </w:rPr>
        <w:t>.</w:t>
      </w:r>
      <w:r w:rsidR="0033203D" w:rsidRPr="00601154">
        <w:rPr>
          <w:rFonts w:asciiTheme="majorBidi" w:hAnsiTheme="majorBidi" w:cstheme="majorBidi"/>
          <w:color w:val="000000" w:themeColor="text1"/>
        </w:rPr>
        <w:t xml:space="preserve"> We will create a Sankey-diagram that represent our problem:</w:t>
      </w:r>
    </w:p>
    <w:p w14:paraId="60576B24" w14:textId="19C42E8B" w:rsidR="0033203D" w:rsidRPr="00601154" w:rsidRDefault="0033203D" w:rsidP="009007B9">
      <w:pPr>
        <w:pStyle w:val="ListParagraph"/>
        <w:numPr>
          <w:ilvl w:val="0"/>
          <w:numId w:val="15"/>
        </w:numPr>
        <w:spacing w:after="150"/>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We will have four nodes: one for each team and another two to represent if a deal was closed (sold) or not.</w:t>
      </w:r>
    </w:p>
    <w:p w14:paraId="163A4505" w14:textId="1A01CE0D" w:rsidR="0033203D" w:rsidRPr="00601154" w:rsidRDefault="0033203D" w:rsidP="009007B9">
      <w:pPr>
        <w:pStyle w:val="ListParagraph"/>
        <w:numPr>
          <w:ilvl w:val="0"/>
          <w:numId w:val="15"/>
        </w:numPr>
        <w:spacing w:after="150"/>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lastRenderedPageBreak/>
        <w:t xml:space="preserve">We will have four edges: from each </w:t>
      </w:r>
      <w:r w:rsidR="008974A2">
        <w:rPr>
          <w:rFonts w:asciiTheme="majorBidi" w:hAnsiTheme="majorBidi" w:cstheme="majorBidi"/>
          <w:color w:val="000000" w:themeColor="text1"/>
          <w:lang w:val="en-US"/>
        </w:rPr>
        <w:t xml:space="preserve">node representing a </w:t>
      </w:r>
      <w:r w:rsidRPr="00601154">
        <w:rPr>
          <w:rFonts w:asciiTheme="majorBidi" w:hAnsiTheme="majorBidi" w:cstheme="majorBidi"/>
          <w:color w:val="000000" w:themeColor="text1"/>
          <w:lang w:val="en-US"/>
        </w:rPr>
        <w:t>team</w:t>
      </w:r>
      <w:r w:rsidR="00AA067B"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lang w:val="en-US"/>
        </w:rPr>
        <w:t xml:space="preserve"> we will have an edge to</w:t>
      </w:r>
      <w:r w:rsidR="00031EA2" w:rsidRPr="00601154">
        <w:rPr>
          <w:rFonts w:asciiTheme="majorBidi" w:hAnsiTheme="majorBidi" w:cstheme="majorBidi"/>
          <w:color w:val="000000" w:themeColor="text1"/>
          <w:lang w:val="en-US"/>
        </w:rPr>
        <w:t xml:space="preserve"> both deals that are sold and deal</w:t>
      </w:r>
      <w:r w:rsidR="00AA067B" w:rsidRPr="00601154">
        <w:rPr>
          <w:rFonts w:asciiTheme="majorBidi" w:hAnsiTheme="majorBidi" w:cstheme="majorBidi"/>
          <w:color w:val="000000" w:themeColor="text1"/>
          <w:lang w:val="en-US"/>
        </w:rPr>
        <w:t>s</w:t>
      </w:r>
      <w:r w:rsidR="00031EA2" w:rsidRPr="00601154">
        <w:rPr>
          <w:rFonts w:asciiTheme="majorBidi" w:hAnsiTheme="majorBidi" w:cstheme="majorBidi"/>
          <w:color w:val="000000" w:themeColor="text1"/>
          <w:lang w:val="en-US"/>
        </w:rPr>
        <w:t xml:space="preserve"> that are not sold, </w:t>
      </w:r>
      <w:r w:rsidR="008974A2">
        <w:rPr>
          <w:rFonts w:asciiTheme="majorBidi" w:hAnsiTheme="majorBidi" w:cstheme="majorBidi"/>
          <w:color w:val="000000" w:themeColor="text1"/>
          <w:lang w:val="en-US"/>
        </w:rPr>
        <w:t>and</w:t>
      </w:r>
      <w:r w:rsidR="00031EA2" w:rsidRPr="00601154">
        <w:rPr>
          <w:rFonts w:asciiTheme="majorBidi" w:hAnsiTheme="majorBidi" w:cstheme="majorBidi"/>
          <w:color w:val="000000" w:themeColor="text1"/>
          <w:lang w:val="en-US"/>
        </w:rPr>
        <w:t xml:space="preserve"> the thickness </w:t>
      </w:r>
      <w:r w:rsidR="008974A2">
        <w:rPr>
          <w:rFonts w:asciiTheme="majorBidi" w:hAnsiTheme="majorBidi" w:cstheme="majorBidi"/>
          <w:color w:val="000000" w:themeColor="text1"/>
          <w:lang w:val="en-US"/>
        </w:rPr>
        <w:t>of the edge</w:t>
      </w:r>
      <w:r w:rsidR="00AA4CD3">
        <w:rPr>
          <w:rFonts w:asciiTheme="majorBidi" w:hAnsiTheme="majorBidi" w:cstheme="majorBidi"/>
          <w:color w:val="000000" w:themeColor="text1"/>
          <w:lang w:val="en-US"/>
        </w:rPr>
        <w:t>s</w:t>
      </w:r>
      <w:r w:rsidR="008974A2">
        <w:rPr>
          <w:rFonts w:asciiTheme="majorBidi" w:hAnsiTheme="majorBidi" w:cstheme="majorBidi"/>
          <w:color w:val="000000" w:themeColor="text1"/>
          <w:lang w:val="en-US"/>
        </w:rPr>
        <w:t xml:space="preserve"> </w:t>
      </w:r>
      <w:r w:rsidR="00391B67">
        <w:rPr>
          <w:rFonts w:asciiTheme="majorBidi" w:hAnsiTheme="majorBidi" w:cstheme="majorBidi"/>
          <w:color w:val="000000" w:themeColor="text1"/>
          <w:lang w:val="en-US"/>
        </w:rPr>
        <w:t xml:space="preserve">will </w:t>
      </w:r>
      <w:r w:rsidR="008974A2">
        <w:rPr>
          <w:rFonts w:asciiTheme="majorBidi" w:hAnsiTheme="majorBidi" w:cstheme="majorBidi"/>
          <w:color w:val="000000" w:themeColor="text1"/>
          <w:lang w:val="en-US"/>
        </w:rPr>
        <w:t>r</w:t>
      </w:r>
      <w:r w:rsidR="00031EA2" w:rsidRPr="00601154">
        <w:rPr>
          <w:rFonts w:asciiTheme="majorBidi" w:hAnsiTheme="majorBidi" w:cstheme="majorBidi"/>
          <w:color w:val="000000" w:themeColor="text1"/>
          <w:lang w:val="en-US"/>
        </w:rPr>
        <w:t>epresent the number of deals.</w:t>
      </w:r>
    </w:p>
    <w:p w14:paraId="1AA8C613" w14:textId="5AEC1B91" w:rsidR="003165CA" w:rsidRPr="0025429A" w:rsidRDefault="00031EA2" w:rsidP="00031EA2">
      <w:pPr>
        <w:spacing w:after="150" w:line="360" w:lineRule="auto"/>
        <w:rPr>
          <w:rFonts w:asciiTheme="majorBidi" w:hAnsiTheme="majorBidi" w:cstheme="majorBidi"/>
          <w:color w:val="000000" w:themeColor="text1"/>
          <w:szCs w:val="22"/>
        </w:rPr>
      </w:pPr>
      <w:r w:rsidRPr="00601154">
        <w:rPr>
          <w:rFonts w:asciiTheme="majorBidi" w:hAnsiTheme="majorBidi" w:cstheme="majorBidi"/>
          <w:color w:val="000000" w:themeColor="text1"/>
          <w:szCs w:val="22"/>
        </w:rPr>
        <w:t>The S</w:t>
      </w:r>
      <w:r w:rsidRPr="0025429A">
        <w:rPr>
          <w:rFonts w:asciiTheme="majorBidi" w:hAnsiTheme="majorBidi" w:cstheme="majorBidi"/>
          <w:color w:val="000000" w:themeColor="text1"/>
          <w:szCs w:val="22"/>
        </w:rPr>
        <w:t>ankey-diagram that represent</w:t>
      </w:r>
      <w:r w:rsidR="00AA067B" w:rsidRPr="0025429A">
        <w:rPr>
          <w:rFonts w:asciiTheme="majorBidi" w:hAnsiTheme="majorBidi" w:cstheme="majorBidi"/>
          <w:color w:val="000000" w:themeColor="text1"/>
          <w:szCs w:val="22"/>
        </w:rPr>
        <w:t>s</w:t>
      </w:r>
      <w:r w:rsidRPr="0025429A">
        <w:rPr>
          <w:rFonts w:asciiTheme="majorBidi" w:hAnsiTheme="majorBidi" w:cstheme="majorBidi"/>
          <w:color w:val="000000" w:themeColor="text1"/>
          <w:szCs w:val="22"/>
        </w:rPr>
        <w:t xml:space="preserve"> our example can be seen in </w:t>
      </w:r>
      <w:r w:rsidR="00C049EB">
        <w:rPr>
          <w:rFonts w:asciiTheme="majorBidi" w:hAnsiTheme="majorBidi" w:cstheme="majorBidi"/>
          <w:color w:val="000000" w:themeColor="text1"/>
          <w:szCs w:val="22"/>
        </w:rPr>
        <w:t>f</w:t>
      </w:r>
      <w:r w:rsidRPr="0025429A">
        <w:rPr>
          <w:rFonts w:asciiTheme="majorBidi" w:hAnsiTheme="majorBidi" w:cstheme="majorBidi"/>
          <w:color w:val="000000" w:themeColor="text1"/>
          <w:szCs w:val="22"/>
        </w:rPr>
        <w:t xml:space="preserve">igure </w:t>
      </w:r>
      <w:r w:rsidR="00A47549" w:rsidRPr="0025429A">
        <w:rPr>
          <w:rFonts w:asciiTheme="majorBidi" w:hAnsiTheme="majorBidi" w:cstheme="majorBidi"/>
          <w:color w:val="000000" w:themeColor="text1"/>
          <w:szCs w:val="22"/>
        </w:rPr>
        <w:t>8</w:t>
      </w:r>
      <w:r w:rsidRPr="0025429A">
        <w:rPr>
          <w:rFonts w:asciiTheme="majorBidi" w:hAnsiTheme="majorBidi" w:cstheme="majorBidi"/>
          <w:color w:val="000000" w:themeColor="text1"/>
          <w:szCs w:val="22"/>
        </w:rPr>
        <w:t>.</w:t>
      </w:r>
      <w:r w:rsidR="007E0406" w:rsidRPr="0025429A">
        <w:rPr>
          <w:rFonts w:asciiTheme="majorBidi" w:hAnsiTheme="majorBidi" w:cstheme="majorBidi"/>
          <w:noProof/>
          <w:color w:val="000000" w:themeColor="text1"/>
        </w:rPr>
        <w:drawing>
          <wp:anchor distT="0" distB="0" distL="114300" distR="114300" simplePos="0" relativeHeight="251658240" behindDoc="0" locked="0" layoutInCell="1" allowOverlap="1" wp14:anchorId="680F9605" wp14:editId="38FB2B36">
            <wp:simplePos x="0" y="0"/>
            <wp:positionH relativeFrom="column">
              <wp:posOffset>0</wp:posOffset>
            </wp:positionH>
            <wp:positionV relativeFrom="paragraph">
              <wp:posOffset>236220</wp:posOffset>
            </wp:positionV>
            <wp:extent cx="6012180" cy="25793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11-18 at 10.28.0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12180" cy="2579370"/>
                    </a:xfrm>
                    <a:prstGeom prst="rect">
                      <a:avLst/>
                    </a:prstGeom>
                  </pic:spPr>
                </pic:pic>
              </a:graphicData>
            </a:graphic>
            <wp14:sizeRelH relativeFrom="page">
              <wp14:pctWidth>0</wp14:pctWidth>
            </wp14:sizeRelH>
            <wp14:sizeRelV relativeFrom="page">
              <wp14:pctHeight>0</wp14:pctHeight>
            </wp14:sizeRelV>
          </wp:anchor>
        </w:drawing>
      </w:r>
    </w:p>
    <w:p w14:paraId="06F3E878" w14:textId="658BF786" w:rsidR="00031EA2" w:rsidRPr="0025429A" w:rsidRDefault="00305024" w:rsidP="00A10A63">
      <w:pPr>
        <w:spacing w:line="360" w:lineRule="auto"/>
        <w:jc w:val="center"/>
        <w:rPr>
          <w:rFonts w:asciiTheme="majorBidi" w:hAnsiTheme="majorBidi" w:cstheme="majorBidi"/>
          <w:b/>
          <w:bCs/>
          <w:color w:val="000000" w:themeColor="text1"/>
        </w:rPr>
      </w:pPr>
      <w:r w:rsidRPr="0025429A">
        <w:rPr>
          <w:rFonts w:asciiTheme="majorBidi" w:hAnsiTheme="majorBidi" w:cstheme="majorBidi"/>
          <w:b/>
          <w:bCs/>
          <w:color w:val="000000" w:themeColor="text1"/>
          <w:szCs w:val="22"/>
        </w:rPr>
        <w:t xml:space="preserve">Figure </w:t>
      </w:r>
      <w:r w:rsidR="00A47549" w:rsidRPr="0025429A">
        <w:rPr>
          <w:rFonts w:asciiTheme="majorBidi" w:hAnsiTheme="majorBidi" w:cstheme="majorBidi"/>
          <w:b/>
          <w:bCs/>
          <w:color w:val="000000" w:themeColor="text1"/>
          <w:szCs w:val="22"/>
        </w:rPr>
        <w:t>8</w:t>
      </w:r>
      <w:r w:rsidR="0025429A" w:rsidRPr="0025429A">
        <w:rPr>
          <w:rFonts w:asciiTheme="majorBidi" w:hAnsiTheme="majorBidi" w:cstheme="majorBidi"/>
          <w:b/>
          <w:bCs/>
          <w:color w:val="000000" w:themeColor="text1"/>
          <w:szCs w:val="22"/>
        </w:rPr>
        <w:t xml:space="preserve">- </w:t>
      </w:r>
      <w:r w:rsidR="0025429A" w:rsidRPr="0025429A">
        <w:rPr>
          <w:rFonts w:asciiTheme="majorBidi" w:hAnsiTheme="majorBidi" w:cstheme="majorBidi"/>
          <w:color w:val="000000" w:themeColor="text1"/>
          <w:szCs w:val="22"/>
        </w:rPr>
        <w:t>Sankey Diagram of Sales Funnel of both teams</w:t>
      </w:r>
      <w:r w:rsidR="00031EA2" w:rsidRPr="0025429A">
        <w:rPr>
          <w:rFonts w:asciiTheme="majorBidi" w:hAnsiTheme="majorBidi" w:cstheme="majorBidi"/>
          <w:color w:val="000000" w:themeColor="text1"/>
        </w:rPr>
        <w:br/>
      </w:r>
    </w:p>
    <w:p w14:paraId="06954850" w14:textId="72C19C0F" w:rsidR="00031EA2" w:rsidRPr="0025429A" w:rsidRDefault="00031EA2" w:rsidP="00031EA2">
      <w:pPr>
        <w:spacing w:after="150" w:line="360" w:lineRule="auto"/>
        <w:rPr>
          <w:rFonts w:asciiTheme="majorBidi" w:hAnsiTheme="majorBidi" w:cstheme="majorBidi"/>
          <w:color w:val="000000" w:themeColor="text1"/>
          <w:szCs w:val="22"/>
        </w:rPr>
      </w:pPr>
      <w:r w:rsidRPr="0025429A">
        <w:rPr>
          <w:rFonts w:asciiTheme="majorBidi" w:hAnsiTheme="majorBidi" w:cstheme="majorBidi"/>
          <w:color w:val="000000" w:themeColor="text1"/>
          <w:szCs w:val="22"/>
        </w:rPr>
        <w:t xml:space="preserve">We can see in our example in </w:t>
      </w:r>
      <w:r w:rsidR="00C049EB">
        <w:rPr>
          <w:rFonts w:asciiTheme="majorBidi" w:hAnsiTheme="majorBidi" w:cstheme="majorBidi"/>
          <w:color w:val="000000" w:themeColor="text1"/>
          <w:szCs w:val="22"/>
        </w:rPr>
        <w:t>f</w:t>
      </w:r>
      <w:r w:rsidRPr="0025429A">
        <w:rPr>
          <w:rFonts w:asciiTheme="majorBidi" w:hAnsiTheme="majorBidi" w:cstheme="majorBidi"/>
          <w:color w:val="000000" w:themeColor="text1"/>
          <w:szCs w:val="22"/>
        </w:rPr>
        <w:t xml:space="preserve">igure </w:t>
      </w:r>
      <w:r w:rsidR="00A47549" w:rsidRPr="0025429A">
        <w:rPr>
          <w:rFonts w:asciiTheme="majorBidi" w:hAnsiTheme="majorBidi" w:cstheme="majorBidi"/>
          <w:color w:val="000000" w:themeColor="text1"/>
          <w:szCs w:val="22"/>
        </w:rPr>
        <w:t>8</w:t>
      </w:r>
      <w:r w:rsidRPr="0025429A">
        <w:rPr>
          <w:rFonts w:asciiTheme="majorBidi" w:hAnsiTheme="majorBidi" w:cstheme="majorBidi"/>
          <w:color w:val="000000" w:themeColor="text1"/>
          <w:szCs w:val="22"/>
        </w:rPr>
        <w:t xml:space="preserve"> that Team A did a much better job than team B.</w:t>
      </w:r>
    </w:p>
    <w:p w14:paraId="4ED90E3D" w14:textId="5DC5E112" w:rsidR="00031EA2" w:rsidRPr="0025429A" w:rsidRDefault="00031EA2" w:rsidP="009007B9">
      <w:pPr>
        <w:pStyle w:val="ListParagraph"/>
        <w:numPr>
          <w:ilvl w:val="0"/>
          <w:numId w:val="16"/>
        </w:numPr>
        <w:spacing w:after="150"/>
        <w:rPr>
          <w:rFonts w:asciiTheme="majorBidi" w:hAnsiTheme="majorBidi" w:cstheme="majorBidi"/>
          <w:color w:val="000000" w:themeColor="text1"/>
          <w:lang w:val="en-US"/>
        </w:rPr>
      </w:pPr>
      <w:r w:rsidRPr="0025429A">
        <w:rPr>
          <w:rFonts w:asciiTheme="majorBidi" w:hAnsiTheme="majorBidi" w:cstheme="majorBidi"/>
          <w:color w:val="000000" w:themeColor="text1"/>
          <w:lang w:val="en-US"/>
        </w:rPr>
        <w:t>Team A sold a lot more than Team B as the width of the edge between</w:t>
      </w:r>
      <w:r w:rsidR="00AA067B" w:rsidRPr="0025429A">
        <w:rPr>
          <w:rFonts w:asciiTheme="majorBidi" w:hAnsiTheme="majorBidi" w:cstheme="majorBidi"/>
          <w:color w:val="000000" w:themeColor="text1"/>
          <w:lang w:val="en-US"/>
        </w:rPr>
        <w:t xml:space="preserve"> the</w:t>
      </w:r>
      <w:r w:rsidRPr="0025429A">
        <w:rPr>
          <w:rFonts w:asciiTheme="majorBidi" w:hAnsiTheme="majorBidi" w:cstheme="majorBidi"/>
          <w:color w:val="000000" w:themeColor="text1"/>
          <w:lang w:val="en-US"/>
        </w:rPr>
        <w:t xml:space="preserve"> “Team A” node and</w:t>
      </w:r>
      <w:r w:rsidR="00AA067B" w:rsidRPr="0025429A">
        <w:rPr>
          <w:rFonts w:asciiTheme="majorBidi" w:hAnsiTheme="majorBidi" w:cstheme="majorBidi"/>
          <w:color w:val="000000" w:themeColor="text1"/>
          <w:lang w:val="en-US"/>
        </w:rPr>
        <w:t xml:space="preserve"> the</w:t>
      </w:r>
      <w:r w:rsidRPr="0025429A">
        <w:rPr>
          <w:rFonts w:asciiTheme="majorBidi" w:hAnsiTheme="majorBidi" w:cstheme="majorBidi"/>
          <w:color w:val="000000" w:themeColor="text1"/>
          <w:lang w:val="en-US"/>
        </w:rPr>
        <w:t xml:space="preserve"> “Sold” edge is much thicker than the edge between</w:t>
      </w:r>
      <w:r w:rsidR="00AA067B" w:rsidRPr="0025429A">
        <w:rPr>
          <w:rFonts w:asciiTheme="majorBidi" w:hAnsiTheme="majorBidi" w:cstheme="majorBidi"/>
          <w:color w:val="000000" w:themeColor="text1"/>
          <w:lang w:val="en-US"/>
        </w:rPr>
        <w:t xml:space="preserve"> the</w:t>
      </w:r>
      <w:r w:rsidRPr="0025429A">
        <w:rPr>
          <w:rFonts w:asciiTheme="majorBidi" w:hAnsiTheme="majorBidi" w:cstheme="majorBidi"/>
          <w:color w:val="000000" w:themeColor="text1"/>
          <w:lang w:val="en-US"/>
        </w:rPr>
        <w:t xml:space="preserve"> “Team B”</w:t>
      </w:r>
      <w:r w:rsidR="00AA067B" w:rsidRPr="0025429A">
        <w:rPr>
          <w:rFonts w:asciiTheme="majorBidi" w:hAnsiTheme="majorBidi" w:cstheme="majorBidi"/>
          <w:color w:val="000000" w:themeColor="text1"/>
          <w:lang w:val="en-US"/>
        </w:rPr>
        <w:t xml:space="preserve"> node</w:t>
      </w:r>
      <w:r w:rsidRPr="0025429A">
        <w:rPr>
          <w:rFonts w:asciiTheme="majorBidi" w:hAnsiTheme="majorBidi" w:cstheme="majorBidi"/>
          <w:color w:val="000000" w:themeColor="text1"/>
          <w:lang w:val="en-US"/>
        </w:rPr>
        <w:t xml:space="preserve"> and </w:t>
      </w:r>
      <w:r w:rsidR="00AA067B" w:rsidRPr="0025429A">
        <w:rPr>
          <w:rFonts w:asciiTheme="majorBidi" w:hAnsiTheme="majorBidi" w:cstheme="majorBidi"/>
          <w:color w:val="000000" w:themeColor="text1"/>
          <w:lang w:val="en-US"/>
        </w:rPr>
        <w:t xml:space="preserve">the </w:t>
      </w:r>
      <w:r w:rsidRPr="0025429A">
        <w:rPr>
          <w:rFonts w:asciiTheme="majorBidi" w:hAnsiTheme="majorBidi" w:cstheme="majorBidi"/>
          <w:color w:val="000000" w:themeColor="text1"/>
          <w:lang w:val="en-US"/>
        </w:rPr>
        <w:t>“Sold”</w:t>
      </w:r>
      <w:r w:rsidR="00AA067B" w:rsidRPr="0025429A">
        <w:rPr>
          <w:rFonts w:asciiTheme="majorBidi" w:hAnsiTheme="majorBidi" w:cstheme="majorBidi"/>
          <w:color w:val="000000" w:themeColor="text1"/>
          <w:lang w:val="en-US"/>
        </w:rPr>
        <w:t xml:space="preserve"> node</w:t>
      </w:r>
      <w:r w:rsidRPr="0025429A">
        <w:rPr>
          <w:rFonts w:asciiTheme="majorBidi" w:hAnsiTheme="majorBidi" w:cstheme="majorBidi"/>
          <w:color w:val="000000" w:themeColor="text1"/>
          <w:lang w:val="en-US"/>
        </w:rPr>
        <w:t>.</w:t>
      </w:r>
    </w:p>
    <w:p w14:paraId="5629FA97" w14:textId="1CAD7F17" w:rsidR="00031EA2" w:rsidRPr="0025429A" w:rsidRDefault="00031EA2" w:rsidP="009007B9">
      <w:pPr>
        <w:pStyle w:val="ListParagraph"/>
        <w:numPr>
          <w:ilvl w:val="0"/>
          <w:numId w:val="16"/>
        </w:numPr>
        <w:spacing w:after="150"/>
        <w:rPr>
          <w:rFonts w:asciiTheme="majorBidi" w:hAnsiTheme="majorBidi" w:cstheme="majorBidi"/>
          <w:color w:val="000000" w:themeColor="text1"/>
          <w:lang w:val="en-US"/>
        </w:rPr>
      </w:pPr>
      <w:r w:rsidRPr="0025429A">
        <w:rPr>
          <w:rFonts w:asciiTheme="majorBidi" w:hAnsiTheme="majorBidi" w:cstheme="majorBidi"/>
          <w:color w:val="000000" w:themeColor="text1"/>
          <w:lang w:val="en-US"/>
        </w:rPr>
        <w:t xml:space="preserve">Team A conversion is better than Team B as most of the width of the edges from </w:t>
      </w:r>
      <w:r w:rsidR="00AA067B" w:rsidRPr="0025429A">
        <w:rPr>
          <w:rFonts w:asciiTheme="majorBidi" w:hAnsiTheme="majorBidi" w:cstheme="majorBidi"/>
          <w:color w:val="000000" w:themeColor="text1"/>
          <w:lang w:val="en-US"/>
        </w:rPr>
        <w:t xml:space="preserve">the </w:t>
      </w:r>
      <w:r w:rsidRPr="0025429A">
        <w:rPr>
          <w:rFonts w:asciiTheme="majorBidi" w:hAnsiTheme="majorBidi" w:cstheme="majorBidi"/>
          <w:color w:val="000000" w:themeColor="text1"/>
          <w:lang w:val="en-US"/>
        </w:rPr>
        <w:t xml:space="preserve">“Team A” node </w:t>
      </w:r>
      <w:r w:rsidR="00AA067B" w:rsidRPr="0025429A">
        <w:rPr>
          <w:rFonts w:asciiTheme="majorBidi" w:hAnsiTheme="majorBidi" w:cstheme="majorBidi"/>
          <w:color w:val="000000" w:themeColor="text1"/>
          <w:lang w:val="en-US"/>
        </w:rPr>
        <w:t>is</w:t>
      </w:r>
      <w:r w:rsidRPr="0025429A">
        <w:rPr>
          <w:rFonts w:asciiTheme="majorBidi" w:hAnsiTheme="majorBidi" w:cstheme="majorBidi"/>
          <w:color w:val="000000" w:themeColor="text1"/>
          <w:lang w:val="en-US"/>
        </w:rPr>
        <w:t xml:space="preserve"> connected to </w:t>
      </w:r>
      <w:r w:rsidR="00AA067B" w:rsidRPr="0025429A">
        <w:rPr>
          <w:rFonts w:asciiTheme="majorBidi" w:hAnsiTheme="majorBidi" w:cstheme="majorBidi"/>
          <w:color w:val="000000" w:themeColor="text1"/>
          <w:lang w:val="en-US"/>
        </w:rPr>
        <w:t xml:space="preserve">the </w:t>
      </w:r>
      <w:r w:rsidRPr="0025429A">
        <w:rPr>
          <w:rFonts w:asciiTheme="majorBidi" w:hAnsiTheme="majorBidi" w:cstheme="majorBidi"/>
          <w:color w:val="000000" w:themeColor="text1"/>
          <w:lang w:val="en-US"/>
        </w:rPr>
        <w:t>“Sold” as oppose</w:t>
      </w:r>
      <w:r w:rsidR="00AA067B" w:rsidRPr="0025429A">
        <w:rPr>
          <w:rFonts w:asciiTheme="majorBidi" w:hAnsiTheme="majorBidi" w:cstheme="majorBidi"/>
          <w:color w:val="000000" w:themeColor="text1"/>
          <w:lang w:val="en-US"/>
        </w:rPr>
        <w:t>d</w:t>
      </w:r>
      <w:r w:rsidRPr="0025429A">
        <w:rPr>
          <w:rFonts w:asciiTheme="majorBidi" w:hAnsiTheme="majorBidi" w:cstheme="majorBidi"/>
          <w:color w:val="000000" w:themeColor="text1"/>
          <w:lang w:val="en-US"/>
        </w:rPr>
        <w:t xml:space="preserve"> to</w:t>
      </w:r>
      <w:r w:rsidR="00AA067B" w:rsidRPr="0025429A">
        <w:rPr>
          <w:rFonts w:asciiTheme="majorBidi" w:hAnsiTheme="majorBidi" w:cstheme="majorBidi"/>
          <w:color w:val="000000" w:themeColor="text1"/>
          <w:lang w:val="en-US"/>
        </w:rPr>
        <w:t xml:space="preserve"> the</w:t>
      </w:r>
      <w:r w:rsidRPr="0025429A">
        <w:rPr>
          <w:rFonts w:asciiTheme="majorBidi" w:hAnsiTheme="majorBidi" w:cstheme="majorBidi"/>
          <w:color w:val="000000" w:themeColor="text1"/>
          <w:lang w:val="en-US"/>
        </w:rPr>
        <w:t xml:space="preserve"> “Team B” node.</w:t>
      </w:r>
    </w:p>
    <w:p w14:paraId="03CFCF2B" w14:textId="63D44747" w:rsidR="003165CA" w:rsidRPr="00601154" w:rsidRDefault="007E0406" w:rsidP="00F579FA">
      <w:pPr>
        <w:spacing w:line="360" w:lineRule="auto"/>
        <w:rPr>
          <w:rFonts w:asciiTheme="majorBidi" w:hAnsiTheme="majorBidi" w:cstheme="majorBidi"/>
          <w:color w:val="FF0000"/>
          <w:szCs w:val="22"/>
        </w:rPr>
      </w:pPr>
      <w:r w:rsidRPr="0025429A">
        <w:rPr>
          <w:rFonts w:asciiTheme="majorBidi" w:hAnsiTheme="majorBidi" w:cstheme="majorBidi"/>
          <w:color w:val="000000" w:themeColor="text1"/>
          <w:szCs w:val="22"/>
        </w:rPr>
        <w:t>The Sankey diagram allows us to show</w:t>
      </w:r>
      <w:r w:rsidR="00305024" w:rsidRPr="0025429A">
        <w:rPr>
          <w:rFonts w:asciiTheme="majorBidi" w:hAnsiTheme="majorBidi" w:cstheme="majorBidi"/>
          <w:color w:val="000000" w:themeColor="text1"/>
          <w:szCs w:val="22"/>
        </w:rPr>
        <w:t xml:space="preserve"> </w:t>
      </w:r>
      <w:r w:rsidR="00AA067B" w:rsidRPr="0025429A">
        <w:rPr>
          <w:rFonts w:asciiTheme="majorBidi" w:hAnsiTheme="majorBidi" w:cstheme="majorBidi"/>
          <w:color w:val="000000" w:themeColor="text1"/>
          <w:szCs w:val="22"/>
        </w:rPr>
        <w:t>extra</w:t>
      </w:r>
      <w:r w:rsidR="00305024" w:rsidRPr="0025429A">
        <w:rPr>
          <w:rFonts w:asciiTheme="majorBidi" w:hAnsiTheme="majorBidi" w:cstheme="majorBidi"/>
          <w:color w:val="000000" w:themeColor="text1"/>
          <w:szCs w:val="22"/>
        </w:rPr>
        <w:t xml:space="preserve"> information if needed. </w:t>
      </w:r>
      <w:r w:rsidR="00B06D55">
        <w:rPr>
          <w:rFonts w:asciiTheme="majorBidi" w:hAnsiTheme="majorBidi" w:cstheme="majorBidi"/>
          <w:color w:val="000000" w:themeColor="text1"/>
          <w:szCs w:val="22"/>
        </w:rPr>
        <w:t>B</w:t>
      </w:r>
      <w:r w:rsidR="00B06D55" w:rsidRPr="0025429A">
        <w:rPr>
          <w:rFonts w:asciiTheme="majorBidi" w:hAnsiTheme="majorBidi" w:cstheme="majorBidi"/>
          <w:color w:val="000000" w:themeColor="text1"/>
          <w:szCs w:val="22"/>
        </w:rPr>
        <w:t>y hovering the edge</w:t>
      </w:r>
      <w:r w:rsidR="00B06D55">
        <w:rPr>
          <w:rFonts w:asciiTheme="majorBidi" w:hAnsiTheme="majorBidi" w:cstheme="majorBidi"/>
          <w:color w:val="000000" w:themeColor="text1"/>
          <w:szCs w:val="22"/>
        </w:rPr>
        <w:t>, we</w:t>
      </w:r>
      <w:r w:rsidR="00305024" w:rsidRPr="0025429A">
        <w:rPr>
          <w:rFonts w:asciiTheme="majorBidi" w:hAnsiTheme="majorBidi" w:cstheme="majorBidi"/>
          <w:color w:val="000000" w:themeColor="text1"/>
          <w:szCs w:val="22"/>
        </w:rPr>
        <w:t xml:space="preserve"> can show the </w:t>
      </w:r>
      <w:r w:rsidR="00031EA2" w:rsidRPr="0025429A">
        <w:rPr>
          <w:rFonts w:asciiTheme="majorBidi" w:hAnsiTheme="majorBidi" w:cstheme="majorBidi"/>
          <w:color w:val="000000" w:themeColor="text1"/>
          <w:szCs w:val="22"/>
        </w:rPr>
        <w:t xml:space="preserve">actual </w:t>
      </w:r>
      <w:r w:rsidRPr="0025429A">
        <w:rPr>
          <w:rFonts w:asciiTheme="majorBidi" w:hAnsiTheme="majorBidi" w:cstheme="majorBidi"/>
          <w:color w:val="000000" w:themeColor="text1"/>
          <w:szCs w:val="22"/>
        </w:rPr>
        <w:t>value which represent</w:t>
      </w:r>
      <w:r w:rsidR="00D653E1" w:rsidRPr="0025429A">
        <w:rPr>
          <w:rFonts w:asciiTheme="majorBidi" w:hAnsiTheme="majorBidi" w:cstheme="majorBidi"/>
          <w:color w:val="000000" w:themeColor="text1"/>
          <w:szCs w:val="22"/>
        </w:rPr>
        <w:t>s</w:t>
      </w:r>
      <w:r w:rsidRPr="0025429A">
        <w:rPr>
          <w:rFonts w:asciiTheme="majorBidi" w:hAnsiTheme="majorBidi" w:cstheme="majorBidi"/>
          <w:color w:val="000000" w:themeColor="text1"/>
          <w:szCs w:val="22"/>
        </w:rPr>
        <w:t xml:space="preserve"> our </w:t>
      </w:r>
      <w:r w:rsidR="00B06D55">
        <w:rPr>
          <w:rFonts w:asciiTheme="majorBidi" w:hAnsiTheme="majorBidi" w:cstheme="majorBidi"/>
          <w:color w:val="000000" w:themeColor="text1"/>
          <w:szCs w:val="22"/>
        </w:rPr>
        <w:t>edge</w:t>
      </w:r>
      <w:r w:rsidR="00B06D55" w:rsidRPr="0025429A">
        <w:rPr>
          <w:rFonts w:asciiTheme="majorBidi" w:hAnsiTheme="majorBidi" w:cstheme="majorBidi"/>
          <w:color w:val="000000" w:themeColor="text1"/>
          <w:szCs w:val="22"/>
        </w:rPr>
        <w:t xml:space="preserve"> </w:t>
      </w:r>
      <w:r w:rsidRPr="0025429A">
        <w:rPr>
          <w:rFonts w:asciiTheme="majorBidi" w:hAnsiTheme="majorBidi" w:cstheme="majorBidi"/>
          <w:color w:val="000000" w:themeColor="text1"/>
          <w:szCs w:val="22"/>
        </w:rPr>
        <w:t>width</w:t>
      </w:r>
      <w:r w:rsidR="00031EA2" w:rsidRPr="0025429A">
        <w:rPr>
          <w:rFonts w:asciiTheme="majorBidi" w:hAnsiTheme="majorBidi" w:cstheme="majorBidi"/>
          <w:color w:val="000000" w:themeColor="text1"/>
          <w:szCs w:val="22"/>
        </w:rPr>
        <w:t xml:space="preserve"> (</w:t>
      </w:r>
      <w:r w:rsidRPr="0025429A">
        <w:rPr>
          <w:rFonts w:asciiTheme="majorBidi" w:hAnsiTheme="majorBidi" w:cstheme="majorBidi"/>
          <w:color w:val="000000" w:themeColor="text1"/>
          <w:szCs w:val="22"/>
        </w:rPr>
        <w:t xml:space="preserve">our </w:t>
      </w:r>
      <w:r w:rsidR="00305024" w:rsidRPr="0025429A">
        <w:rPr>
          <w:rFonts w:asciiTheme="majorBidi" w:hAnsiTheme="majorBidi" w:cstheme="majorBidi"/>
          <w:color w:val="000000" w:themeColor="text1"/>
          <w:szCs w:val="22"/>
        </w:rPr>
        <w:t>measurable</w:t>
      </w:r>
      <w:r w:rsidRPr="0025429A">
        <w:rPr>
          <w:rFonts w:asciiTheme="majorBidi" w:hAnsiTheme="majorBidi" w:cstheme="majorBidi"/>
          <w:color w:val="000000" w:themeColor="text1"/>
          <w:szCs w:val="22"/>
        </w:rPr>
        <w:t xml:space="preserve"> metric</w:t>
      </w:r>
      <w:r w:rsidR="00031EA2" w:rsidRPr="0025429A">
        <w:rPr>
          <w:rFonts w:asciiTheme="majorBidi" w:hAnsiTheme="majorBidi" w:cstheme="majorBidi"/>
          <w:color w:val="000000" w:themeColor="text1"/>
          <w:szCs w:val="22"/>
        </w:rPr>
        <w:t>) and additional information</w:t>
      </w:r>
      <w:r w:rsidR="00391B67">
        <w:rPr>
          <w:rFonts w:asciiTheme="majorBidi" w:hAnsiTheme="majorBidi" w:cstheme="majorBidi"/>
          <w:color w:val="000000" w:themeColor="text1"/>
          <w:szCs w:val="22"/>
        </w:rPr>
        <w:t xml:space="preserve"> if needed</w:t>
      </w:r>
      <w:r w:rsidR="00B06D55">
        <w:rPr>
          <w:rFonts w:asciiTheme="majorBidi" w:hAnsiTheme="majorBidi" w:cstheme="majorBidi"/>
          <w:color w:val="000000" w:themeColor="text1"/>
          <w:szCs w:val="22"/>
        </w:rPr>
        <w:t>.</w:t>
      </w:r>
      <w:r w:rsidRPr="0025429A">
        <w:rPr>
          <w:rFonts w:asciiTheme="majorBidi" w:hAnsiTheme="majorBidi" w:cstheme="majorBidi"/>
          <w:color w:val="000000" w:themeColor="text1"/>
          <w:szCs w:val="22"/>
        </w:rPr>
        <w:t xml:space="preserve"> </w:t>
      </w:r>
      <w:r w:rsidR="00031EA2" w:rsidRPr="0025429A">
        <w:rPr>
          <w:rFonts w:asciiTheme="majorBidi" w:hAnsiTheme="majorBidi" w:cstheme="majorBidi"/>
          <w:color w:val="000000" w:themeColor="text1"/>
          <w:szCs w:val="22"/>
        </w:rPr>
        <w:t xml:space="preserve">This can be seen in </w:t>
      </w:r>
      <w:r w:rsidR="00C049EB">
        <w:rPr>
          <w:rFonts w:asciiTheme="majorBidi" w:hAnsiTheme="majorBidi" w:cstheme="majorBidi"/>
          <w:color w:val="000000" w:themeColor="text1"/>
          <w:szCs w:val="22"/>
        </w:rPr>
        <w:t>f</w:t>
      </w:r>
      <w:r w:rsidR="00305024" w:rsidRPr="0025429A">
        <w:rPr>
          <w:rFonts w:asciiTheme="majorBidi" w:hAnsiTheme="majorBidi" w:cstheme="majorBidi"/>
          <w:color w:val="000000" w:themeColor="text1"/>
          <w:szCs w:val="22"/>
        </w:rPr>
        <w:t xml:space="preserve">igure </w:t>
      </w:r>
      <w:r w:rsidR="00A47549" w:rsidRPr="0025429A">
        <w:rPr>
          <w:rFonts w:asciiTheme="majorBidi" w:hAnsiTheme="majorBidi" w:cstheme="majorBidi"/>
          <w:color w:val="000000" w:themeColor="text1"/>
          <w:szCs w:val="22"/>
        </w:rPr>
        <w:t>9</w:t>
      </w:r>
      <w:r w:rsidR="00305024" w:rsidRPr="0025429A">
        <w:rPr>
          <w:rFonts w:asciiTheme="majorBidi" w:hAnsiTheme="majorBidi" w:cstheme="majorBidi"/>
          <w:color w:val="000000" w:themeColor="text1"/>
          <w:szCs w:val="22"/>
        </w:rPr>
        <w:t>.</w:t>
      </w:r>
      <w:r w:rsidR="00C65BAF" w:rsidRPr="00601154">
        <w:rPr>
          <w:rFonts w:asciiTheme="majorBidi" w:hAnsiTheme="majorBidi" w:cstheme="majorBidi"/>
          <w:color w:val="FF0000"/>
          <w:szCs w:val="22"/>
        </w:rPr>
        <w:br/>
      </w:r>
    </w:p>
    <w:p w14:paraId="564B62E3" w14:textId="77777777" w:rsidR="003165CA" w:rsidRPr="00601154" w:rsidRDefault="00305024" w:rsidP="00F579FA">
      <w:pPr>
        <w:spacing w:line="360" w:lineRule="auto"/>
        <w:rPr>
          <w:rFonts w:asciiTheme="majorBidi" w:hAnsiTheme="majorBidi" w:cstheme="majorBidi"/>
          <w:b/>
          <w:bCs/>
          <w:color w:val="FF0000"/>
        </w:rPr>
      </w:pPr>
      <w:r w:rsidRPr="00601154">
        <w:rPr>
          <w:rFonts w:asciiTheme="majorBidi" w:hAnsiTheme="majorBidi" w:cstheme="majorBidi"/>
          <w:b/>
          <w:bCs/>
          <w:noProof/>
          <w:color w:val="FF0000"/>
        </w:rPr>
        <w:drawing>
          <wp:anchor distT="0" distB="0" distL="114300" distR="114300" simplePos="0" relativeHeight="251659264" behindDoc="0" locked="0" layoutInCell="1" allowOverlap="1" wp14:anchorId="16B597F4" wp14:editId="4F931D3E">
            <wp:simplePos x="0" y="0"/>
            <wp:positionH relativeFrom="column">
              <wp:posOffset>872490</wp:posOffset>
            </wp:positionH>
            <wp:positionV relativeFrom="paragraph">
              <wp:posOffset>38100</wp:posOffset>
            </wp:positionV>
            <wp:extent cx="4854575" cy="118681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11-18 at 10.41.18.png"/>
                    <pic:cNvPicPr/>
                  </pic:nvPicPr>
                  <pic:blipFill>
                    <a:blip r:embed="rId22">
                      <a:extLst>
                        <a:ext uri="{28A0092B-C50C-407E-A947-70E740481C1C}">
                          <a14:useLocalDpi xmlns:a14="http://schemas.microsoft.com/office/drawing/2010/main" val="0"/>
                        </a:ext>
                      </a:extLst>
                    </a:blip>
                    <a:stretch>
                      <a:fillRect/>
                    </a:stretch>
                  </pic:blipFill>
                  <pic:spPr>
                    <a:xfrm>
                      <a:off x="0" y="0"/>
                      <a:ext cx="4854575" cy="1186815"/>
                    </a:xfrm>
                    <a:prstGeom prst="rect">
                      <a:avLst/>
                    </a:prstGeom>
                  </pic:spPr>
                </pic:pic>
              </a:graphicData>
            </a:graphic>
            <wp14:sizeRelH relativeFrom="page">
              <wp14:pctWidth>0</wp14:pctWidth>
            </wp14:sizeRelH>
            <wp14:sizeRelV relativeFrom="page">
              <wp14:pctHeight>0</wp14:pctHeight>
            </wp14:sizeRelV>
          </wp:anchor>
        </w:drawing>
      </w:r>
    </w:p>
    <w:p w14:paraId="251D7622" w14:textId="77777777" w:rsidR="003165CA" w:rsidRPr="00601154" w:rsidRDefault="003165CA" w:rsidP="00F579FA">
      <w:pPr>
        <w:spacing w:line="360" w:lineRule="auto"/>
        <w:rPr>
          <w:rFonts w:asciiTheme="majorBidi" w:hAnsiTheme="majorBidi" w:cstheme="majorBidi"/>
          <w:b/>
          <w:bCs/>
          <w:color w:val="FF0000"/>
        </w:rPr>
      </w:pPr>
    </w:p>
    <w:p w14:paraId="7649BDC1" w14:textId="77777777" w:rsidR="003165CA" w:rsidRPr="00601154" w:rsidRDefault="003165CA" w:rsidP="00F579FA">
      <w:pPr>
        <w:spacing w:line="360" w:lineRule="auto"/>
        <w:rPr>
          <w:rFonts w:asciiTheme="majorBidi" w:hAnsiTheme="majorBidi" w:cstheme="majorBidi"/>
          <w:b/>
          <w:bCs/>
          <w:color w:val="FF0000"/>
        </w:rPr>
      </w:pPr>
    </w:p>
    <w:p w14:paraId="0601994A" w14:textId="77777777" w:rsidR="003165CA" w:rsidRPr="00601154" w:rsidRDefault="003165CA" w:rsidP="00F579FA">
      <w:pPr>
        <w:spacing w:line="360" w:lineRule="auto"/>
        <w:rPr>
          <w:rFonts w:asciiTheme="majorBidi" w:hAnsiTheme="majorBidi" w:cstheme="majorBidi"/>
          <w:b/>
          <w:bCs/>
          <w:color w:val="FF0000"/>
        </w:rPr>
      </w:pPr>
    </w:p>
    <w:p w14:paraId="06626F3F" w14:textId="77777777" w:rsidR="003165CA" w:rsidRPr="00601154" w:rsidRDefault="003165CA" w:rsidP="00F579FA">
      <w:pPr>
        <w:spacing w:line="360" w:lineRule="auto"/>
        <w:rPr>
          <w:rFonts w:asciiTheme="majorBidi" w:hAnsiTheme="majorBidi" w:cstheme="majorBidi"/>
          <w:b/>
          <w:bCs/>
          <w:color w:val="FF0000"/>
        </w:rPr>
      </w:pPr>
    </w:p>
    <w:p w14:paraId="3D6C08EE" w14:textId="77777777" w:rsidR="003165CA" w:rsidRPr="00601154" w:rsidRDefault="003165CA" w:rsidP="00F579FA">
      <w:pPr>
        <w:spacing w:line="360" w:lineRule="auto"/>
        <w:rPr>
          <w:rFonts w:asciiTheme="majorBidi" w:hAnsiTheme="majorBidi" w:cstheme="majorBidi"/>
          <w:b/>
          <w:bCs/>
          <w:color w:val="FF0000"/>
        </w:rPr>
      </w:pPr>
    </w:p>
    <w:p w14:paraId="749F6361" w14:textId="733AD38E" w:rsidR="003165CA" w:rsidRPr="0025429A" w:rsidRDefault="00305024" w:rsidP="00A10A63">
      <w:pPr>
        <w:spacing w:line="360" w:lineRule="auto"/>
        <w:jc w:val="center"/>
        <w:rPr>
          <w:rFonts w:asciiTheme="majorBidi" w:hAnsiTheme="majorBidi" w:cstheme="majorBidi"/>
          <w:color w:val="000000" w:themeColor="text1"/>
        </w:rPr>
      </w:pPr>
      <w:r w:rsidRPr="0025429A">
        <w:rPr>
          <w:rFonts w:asciiTheme="majorBidi" w:hAnsiTheme="majorBidi" w:cstheme="majorBidi"/>
          <w:b/>
          <w:bCs/>
          <w:color w:val="000000" w:themeColor="text1"/>
        </w:rPr>
        <w:t xml:space="preserve">Figure </w:t>
      </w:r>
      <w:r w:rsidR="00A47549" w:rsidRPr="0025429A">
        <w:rPr>
          <w:rFonts w:asciiTheme="majorBidi" w:hAnsiTheme="majorBidi" w:cstheme="majorBidi"/>
          <w:b/>
          <w:bCs/>
          <w:color w:val="000000" w:themeColor="text1"/>
        </w:rPr>
        <w:t>9</w:t>
      </w:r>
      <w:r w:rsidR="0025429A">
        <w:rPr>
          <w:rFonts w:asciiTheme="majorBidi" w:hAnsiTheme="majorBidi" w:cstheme="majorBidi"/>
          <w:b/>
          <w:bCs/>
          <w:color w:val="000000" w:themeColor="text1"/>
        </w:rPr>
        <w:t xml:space="preserve">- </w:t>
      </w:r>
      <w:r w:rsidR="0025429A">
        <w:rPr>
          <w:rFonts w:asciiTheme="majorBidi" w:hAnsiTheme="majorBidi" w:cstheme="majorBidi"/>
          <w:color w:val="000000" w:themeColor="text1"/>
        </w:rPr>
        <w:t>Additional information pop</w:t>
      </w:r>
      <w:r w:rsidR="00391B67">
        <w:rPr>
          <w:rFonts w:asciiTheme="majorBidi" w:hAnsiTheme="majorBidi" w:cstheme="majorBidi"/>
          <w:color w:val="000000" w:themeColor="text1"/>
        </w:rPr>
        <w:t xml:space="preserve"> </w:t>
      </w:r>
      <w:r w:rsidR="0025429A">
        <w:rPr>
          <w:rFonts w:asciiTheme="majorBidi" w:hAnsiTheme="majorBidi" w:cstheme="majorBidi"/>
          <w:color w:val="000000" w:themeColor="text1"/>
        </w:rPr>
        <w:t>up when hovering an edge</w:t>
      </w:r>
    </w:p>
    <w:p w14:paraId="536F1055" w14:textId="32ED1652" w:rsidR="004F05F4" w:rsidRPr="0025429A" w:rsidRDefault="00BB3F1E" w:rsidP="00F579FA">
      <w:pPr>
        <w:spacing w:line="360" w:lineRule="auto"/>
        <w:rPr>
          <w:rFonts w:asciiTheme="majorBidi" w:hAnsiTheme="majorBidi" w:cstheme="majorBidi"/>
          <w:color w:val="000000" w:themeColor="text1"/>
        </w:rPr>
      </w:pPr>
      <w:r w:rsidRPr="00601154">
        <w:rPr>
          <w:rFonts w:asciiTheme="majorBidi" w:hAnsiTheme="majorBidi" w:cstheme="majorBidi"/>
          <w:color w:val="FF0000"/>
        </w:rPr>
        <w:lastRenderedPageBreak/>
        <w:br/>
      </w:r>
      <w:r w:rsidRPr="0025429A">
        <w:rPr>
          <w:rFonts w:asciiTheme="majorBidi" w:hAnsiTheme="majorBidi" w:cstheme="majorBidi"/>
          <w:color w:val="000000" w:themeColor="text1"/>
        </w:rPr>
        <w:t>From the naïve example</w:t>
      </w:r>
      <w:r w:rsidR="00391B67">
        <w:rPr>
          <w:rFonts w:asciiTheme="majorBidi" w:hAnsiTheme="majorBidi" w:cstheme="majorBidi"/>
          <w:color w:val="000000" w:themeColor="text1"/>
        </w:rPr>
        <w:t>,</w:t>
      </w:r>
      <w:r w:rsidRPr="0025429A">
        <w:rPr>
          <w:rFonts w:asciiTheme="majorBidi" w:hAnsiTheme="majorBidi" w:cstheme="majorBidi"/>
          <w:color w:val="000000" w:themeColor="text1"/>
        </w:rPr>
        <w:t xml:space="preserve"> we can see the following merits of Sankey-diagrams</w:t>
      </w:r>
    </w:p>
    <w:p w14:paraId="26267EFD" w14:textId="57C085A3" w:rsidR="00BB3F1E" w:rsidRPr="0025429A" w:rsidRDefault="00BB3F1E" w:rsidP="009007B9">
      <w:pPr>
        <w:pStyle w:val="ListParagraph"/>
        <w:numPr>
          <w:ilvl w:val="0"/>
          <w:numId w:val="16"/>
        </w:numPr>
        <w:spacing w:after="150"/>
        <w:rPr>
          <w:rFonts w:asciiTheme="majorBidi" w:hAnsiTheme="majorBidi" w:cstheme="majorBidi"/>
          <w:color w:val="000000" w:themeColor="text1"/>
          <w:lang w:val="en-US"/>
        </w:rPr>
      </w:pPr>
      <w:r w:rsidRPr="0025429A">
        <w:rPr>
          <w:rFonts w:asciiTheme="majorBidi" w:hAnsiTheme="majorBidi" w:cstheme="majorBidi"/>
          <w:color w:val="000000" w:themeColor="text1"/>
        </w:rPr>
        <w:t>Easy to display any measurable flow of data.</w:t>
      </w:r>
    </w:p>
    <w:p w14:paraId="0DFC70F9" w14:textId="7859BFF8" w:rsidR="00BB3F1E" w:rsidRPr="008653E8" w:rsidRDefault="00BB3F1E" w:rsidP="009007B9">
      <w:pPr>
        <w:pStyle w:val="ListParagraph"/>
        <w:numPr>
          <w:ilvl w:val="0"/>
          <w:numId w:val="16"/>
        </w:numPr>
        <w:spacing w:after="150"/>
        <w:rPr>
          <w:rFonts w:asciiTheme="majorBidi" w:hAnsiTheme="majorBidi" w:cstheme="majorBidi"/>
          <w:color w:val="000000" w:themeColor="text1"/>
          <w:lang w:val="en-US"/>
        </w:rPr>
      </w:pPr>
      <w:r w:rsidRPr="008653E8">
        <w:rPr>
          <w:rFonts w:asciiTheme="majorBidi" w:hAnsiTheme="majorBidi" w:cstheme="majorBidi"/>
          <w:color w:val="000000" w:themeColor="text1"/>
          <w:lang w:val="en-US"/>
        </w:rPr>
        <w:t>We can distinguish between different types of nodes using colors.</w:t>
      </w:r>
    </w:p>
    <w:p w14:paraId="2A4EA11F" w14:textId="548702ED" w:rsidR="00BB3F1E" w:rsidRPr="008653E8" w:rsidRDefault="00BB3F1E" w:rsidP="009007B9">
      <w:pPr>
        <w:pStyle w:val="ListParagraph"/>
        <w:numPr>
          <w:ilvl w:val="0"/>
          <w:numId w:val="16"/>
        </w:numPr>
        <w:spacing w:after="150"/>
        <w:rPr>
          <w:rFonts w:asciiTheme="majorBidi" w:hAnsiTheme="majorBidi" w:cstheme="majorBidi"/>
          <w:color w:val="000000" w:themeColor="text1"/>
          <w:lang w:val="en-US"/>
        </w:rPr>
      </w:pPr>
      <w:r w:rsidRPr="008653E8">
        <w:rPr>
          <w:rFonts w:asciiTheme="majorBidi" w:hAnsiTheme="majorBidi" w:cstheme="majorBidi"/>
          <w:color w:val="000000" w:themeColor="text1"/>
          <w:lang w:val="en-US"/>
        </w:rPr>
        <w:t>We can distinguish between different types of edge</w:t>
      </w:r>
      <w:r w:rsidR="00CB1DDC" w:rsidRPr="008653E8">
        <w:rPr>
          <w:rFonts w:asciiTheme="majorBidi" w:hAnsiTheme="majorBidi" w:cstheme="majorBidi"/>
          <w:color w:val="000000" w:themeColor="text1"/>
          <w:lang w:val="en-US"/>
        </w:rPr>
        <w:t>s</w:t>
      </w:r>
      <w:r w:rsidRPr="008653E8">
        <w:rPr>
          <w:rFonts w:asciiTheme="majorBidi" w:hAnsiTheme="majorBidi" w:cstheme="majorBidi"/>
          <w:color w:val="000000" w:themeColor="text1"/>
          <w:lang w:val="en-US"/>
        </w:rPr>
        <w:t xml:space="preserve"> using colors.</w:t>
      </w:r>
    </w:p>
    <w:p w14:paraId="04AEE470" w14:textId="141699A8" w:rsidR="00BB3F1E" w:rsidRPr="008653E8" w:rsidRDefault="00BB3F1E" w:rsidP="009007B9">
      <w:pPr>
        <w:pStyle w:val="ListParagraph"/>
        <w:numPr>
          <w:ilvl w:val="0"/>
          <w:numId w:val="16"/>
        </w:numPr>
        <w:spacing w:after="150"/>
        <w:rPr>
          <w:rFonts w:asciiTheme="majorBidi" w:hAnsiTheme="majorBidi" w:cstheme="majorBidi"/>
          <w:color w:val="000000" w:themeColor="text1"/>
          <w:lang w:val="en-US"/>
        </w:rPr>
      </w:pPr>
      <w:r w:rsidRPr="008653E8">
        <w:rPr>
          <w:rFonts w:asciiTheme="majorBidi" w:hAnsiTheme="majorBidi" w:cstheme="majorBidi"/>
          <w:color w:val="000000" w:themeColor="text1"/>
          <w:lang w:val="en-US"/>
        </w:rPr>
        <w:t>We can add additional metadata for each edge when we hover over it.</w:t>
      </w:r>
    </w:p>
    <w:p w14:paraId="5CA43B84" w14:textId="0D8FCFC6" w:rsidR="002E46E3" w:rsidRPr="008653E8" w:rsidRDefault="002E46E3" w:rsidP="005C3906">
      <w:pPr>
        <w:spacing w:after="150" w:line="360" w:lineRule="auto"/>
        <w:rPr>
          <w:rFonts w:asciiTheme="majorBidi" w:hAnsiTheme="majorBidi" w:cstheme="majorBidi"/>
          <w:color w:val="000000" w:themeColor="text1"/>
          <w:szCs w:val="22"/>
        </w:rPr>
      </w:pPr>
      <w:r w:rsidRPr="008653E8">
        <w:rPr>
          <w:rFonts w:asciiTheme="majorBidi" w:hAnsiTheme="majorBidi" w:cstheme="majorBidi"/>
          <w:color w:val="000000" w:themeColor="text1"/>
        </w:rPr>
        <w:t xml:space="preserve">There are </w:t>
      </w:r>
      <w:r w:rsidR="00FA19E4" w:rsidRPr="008653E8">
        <w:rPr>
          <w:rFonts w:asciiTheme="majorBidi" w:hAnsiTheme="majorBidi" w:cstheme="majorBidi"/>
          <w:color w:val="000000" w:themeColor="text1"/>
        </w:rPr>
        <w:t xml:space="preserve">many studies in the academy that use </w:t>
      </w:r>
      <w:r w:rsidRPr="008653E8">
        <w:rPr>
          <w:rFonts w:asciiTheme="majorBidi" w:hAnsiTheme="majorBidi" w:cstheme="majorBidi"/>
          <w:color w:val="000000" w:themeColor="text1"/>
        </w:rPr>
        <w:t xml:space="preserve">Sankey </w:t>
      </w:r>
      <w:r w:rsidR="00B06D55">
        <w:rPr>
          <w:rFonts w:asciiTheme="majorBidi" w:hAnsiTheme="majorBidi" w:cstheme="majorBidi"/>
          <w:color w:val="000000" w:themeColor="text1"/>
        </w:rPr>
        <w:t xml:space="preserve">diagrams </w:t>
      </w:r>
      <w:r w:rsidR="00FA19E4" w:rsidRPr="008653E8">
        <w:rPr>
          <w:rFonts w:asciiTheme="majorBidi" w:hAnsiTheme="majorBidi" w:cstheme="majorBidi"/>
          <w:color w:val="000000" w:themeColor="text1"/>
        </w:rPr>
        <w:t xml:space="preserve">to </w:t>
      </w:r>
      <w:r w:rsidRPr="008653E8">
        <w:rPr>
          <w:rFonts w:asciiTheme="majorBidi" w:hAnsiTheme="majorBidi" w:cstheme="majorBidi"/>
          <w:color w:val="000000" w:themeColor="text1"/>
        </w:rPr>
        <w:t>represent</w:t>
      </w:r>
      <w:r w:rsidR="00FA19E4" w:rsidRPr="008653E8">
        <w:rPr>
          <w:rFonts w:asciiTheme="majorBidi" w:hAnsiTheme="majorBidi" w:cstheme="majorBidi"/>
          <w:color w:val="000000" w:themeColor="text1"/>
          <w:rtl/>
        </w:rPr>
        <w:t xml:space="preserve"> </w:t>
      </w:r>
      <w:r w:rsidRPr="008653E8">
        <w:rPr>
          <w:rFonts w:asciiTheme="majorBidi" w:hAnsiTheme="majorBidi" w:cstheme="majorBidi"/>
          <w:color w:val="000000" w:themeColor="text1"/>
        </w:rPr>
        <w:t xml:space="preserve">resource utilization. </w:t>
      </w:r>
      <w:r w:rsidR="008653E8" w:rsidRPr="008653E8">
        <w:rPr>
          <w:rFonts w:asciiTheme="majorBidi" w:hAnsiTheme="majorBidi" w:cstheme="majorBidi"/>
          <w:color w:val="000000" w:themeColor="text1"/>
        </w:rPr>
        <w:t xml:space="preserve">For </w:t>
      </w:r>
      <w:r w:rsidR="008653E8" w:rsidRPr="00FC56EE">
        <w:rPr>
          <w:rFonts w:asciiTheme="majorBidi" w:hAnsiTheme="majorBidi" w:cstheme="majorBidi"/>
          <w:color w:val="000000" w:themeColor="text1"/>
        </w:rPr>
        <w:t xml:space="preserve">example, </w:t>
      </w:r>
      <w:r w:rsidR="00FC56EE" w:rsidRPr="00FC56EE">
        <w:rPr>
          <w:rFonts w:asciiTheme="majorBidi" w:hAnsiTheme="majorBidi" w:cstheme="majorBidi"/>
          <w:color w:val="000000" w:themeColor="text1"/>
        </w:rPr>
        <w:t>Paoli, Leonardo &amp; Lupton, Richard &amp; Cullen, Jonathan [18] used Sankey-diagrams to understand</w:t>
      </w:r>
      <w:r w:rsidR="008653E8" w:rsidRPr="00FC56EE">
        <w:rPr>
          <w:rFonts w:asciiTheme="majorBidi" w:hAnsiTheme="majorBidi" w:cstheme="majorBidi"/>
          <w:color w:val="000000" w:themeColor="text1"/>
        </w:rPr>
        <w:t xml:space="preserve"> the utilization </w:t>
      </w:r>
      <w:r w:rsidR="008653E8" w:rsidRPr="008653E8">
        <w:rPr>
          <w:rFonts w:asciiTheme="majorBidi" w:hAnsiTheme="majorBidi" w:cstheme="majorBidi"/>
          <w:color w:val="000000" w:themeColor="text1"/>
        </w:rPr>
        <w:t>of energy ecosystems</w:t>
      </w:r>
      <w:r w:rsidR="008653E8" w:rsidRPr="008476B2">
        <w:rPr>
          <w:rFonts w:asciiTheme="majorBidi" w:hAnsiTheme="majorBidi" w:cstheme="majorBidi"/>
          <w:color w:val="FF0000"/>
        </w:rPr>
        <w:t xml:space="preserve"> </w:t>
      </w:r>
      <w:r w:rsidR="008653E8" w:rsidRPr="008653E8">
        <w:rPr>
          <w:rFonts w:asciiTheme="majorBidi" w:hAnsiTheme="majorBidi" w:cstheme="majorBidi"/>
          <w:color w:val="000000" w:themeColor="text1"/>
        </w:rPr>
        <w:t xml:space="preserve">across different devices and sectors using </w:t>
      </w:r>
      <w:r w:rsidRPr="008653E8">
        <w:rPr>
          <w:rFonts w:asciiTheme="majorBidi" w:hAnsiTheme="majorBidi" w:cstheme="majorBidi"/>
          <w:color w:val="000000" w:themeColor="text1"/>
        </w:rPr>
        <w:t>Sankey diagram</w:t>
      </w:r>
      <w:r w:rsidR="0025429A" w:rsidRPr="008653E8">
        <w:rPr>
          <w:rFonts w:asciiTheme="majorBidi" w:hAnsiTheme="majorBidi" w:cstheme="majorBidi"/>
          <w:color w:val="000000" w:themeColor="text1"/>
        </w:rPr>
        <w:t>. I</w:t>
      </w:r>
      <w:r w:rsidRPr="008653E8">
        <w:rPr>
          <w:rFonts w:asciiTheme="majorBidi" w:hAnsiTheme="majorBidi" w:cstheme="majorBidi"/>
          <w:color w:val="000000" w:themeColor="text1"/>
        </w:rPr>
        <w:t xml:space="preserve">n </w:t>
      </w:r>
      <w:r w:rsidR="00474651">
        <w:rPr>
          <w:rFonts w:asciiTheme="majorBidi" w:hAnsiTheme="majorBidi" w:cstheme="majorBidi"/>
          <w:color w:val="000000" w:themeColor="text1"/>
        </w:rPr>
        <w:t>f</w:t>
      </w:r>
      <w:r w:rsidRPr="008653E8">
        <w:rPr>
          <w:rFonts w:asciiTheme="majorBidi" w:hAnsiTheme="majorBidi" w:cstheme="majorBidi"/>
          <w:color w:val="000000" w:themeColor="text1"/>
        </w:rPr>
        <w:t>igure 10</w:t>
      </w:r>
      <w:r w:rsidR="0025429A" w:rsidRPr="008653E8">
        <w:rPr>
          <w:rFonts w:asciiTheme="majorBidi" w:hAnsiTheme="majorBidi" w:cstheme="majorBidi"/>
          <w:color w:val="000000" w:themeColor="text1"/>
        </w:rPr>
        <w:t xml:space="preserve"> </w:t>
      </w:r>
      <w:r w:rsidR="008653E8" w:rsidRPr="008653E8">
        <w:rPr>
          <w:rFonts w:asciiTheme="majorBidi" w:hAnsiTheme="majorBidi" w:cstheme="majorBidi"/>
          <w:color w:val="000000" w:themeColor="text1"/>
        </w:rPr>
        <w:t>we can</w:t>
      </w:r>
      <w:r w:rsidR="0025429A" w:rsidRPr="008653E8">
        <w:rPr>
          <w:rFonts w:asciiTheme="majorBidi" w:hAnsiTheme="majorBidi" w:cstheme="majorBidi"/>
          <w:color w:val="000000" w:themeColor="text1"/>
        </w:rPr>
        <w:t xml:space="preserve"> see that Liquid fuel is </w:t>
      </w:r>
      <w:r w:rsidR="008653E8" w:rsidRPr="008653E8">
        <w:rPr>
          <w:rFonts w:asciiTheme="majorBidi" w:hAnsiTheme="majorBidi" w:cstheme="majorBidi"/>
          <w:color w:val="000000" w:themeColor="text1"/>
        </w:rPr>
        <w:t xml:space="preserve">a big portion of all the fuels </w:t>
      </w:r>
      <w:r w:rsidR="0025429A" w:rsidRPr="008653E8">
        <w:rPr>
          <w:rFonts w:asciiTheme="majorBidi" w:hAnsiTheme="majorBidi" w:cstheme="majorBidi"/>
          <w:color w:val="000000" w:themeColor="text1"/>
        </w:rPr>
        <w:t>and its highly used on the road by diesel engines and so on.</w:t>
      </w:r>
    </w:p>
    <w:p w14:paraId="47390E4B" w14:textId="04AAD1B1" w:rsidR="00BF27DD" w:rsidRPr="0025429A" w:rsidRDefault="003C2BCC" w:rsidP="0025429A">
      <w:pPr>
        <w:spacing w:line="360" w:lineRule="auto"/>
        <w:rPr>
          <w:rFonts w:asciiTheme="majorBidi" w:hAnsiTheme="majorBidi" w:cstheme="majorBidi"/>
          <w:b/>
          <w:bCs/>
          <w:color w:val="FF0000"/>
        </w:rPr>
      </w:pPr>
      <w:r w:rsidRPr="00601154">
        <w:rPr>
          <w:rFonts w:asciiTheme="majorBidi" w:hAnsiTheme="majorBidi" w:cstheme="majorBidi"/>
          <w:noProof/>
          <w:color w:val="FF0000"/>
        </w:rPr>
        <w:drawing>
          <wp:inline distT="0" distB="0" distL="0" distR="0" wp14:anchorId="3E4C6022" wp14:editId="5C4C2DD1">
            <wp:extent cx="5390440" cy="1821767"/>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49338" cy="1841672"/>
                    </a:xfrm>
                    <a:prstGeom prst="rect">
                      <a:avLst/>
                    </a:prstGeom>
                  </pic:spPr>
                </pic:pic>
              </a:graphicData>
            </a:graphic>
          </wp:inline>
        </w:drawing>
      </w:r>
      <w:r w:rsidRPr="00601154">
        <w:rPr>
          <w:rFonts w:asciiTheme="majorBidi" w:hAnsiTheme="majorBidi" w:cstheme="majorBidi"/>
          <w:color w:val="FF0000"/>
        </w:rPr>
        <w:t xml:space="preserve">             </w:t>
      </w:r>
      <w:r w:rsidRPr="00601154">
        <w:rPr>
          <w:rFonts w:asciiTheme="majorBidi" w:hAnsiTheme="majorBidi" w:cstheme="majorBidi"/>
          <w:color w:val="FF0000"/>
        </w:rPr>
        <w:br/>
      </w:r>
      <w:r w:rsidRPr="008653E8">
        <w:rPr>
          <w:rFonts w:asciiTheme="majorBidi" w:hAnsiTheme="majorBidi" w:cstheme="majorBidi"/>
          <w:color w:val="000000" w:themeColor="text1"/>
        </w:rPr>
        <w:t xml:space="preserve">           </w:t>
      </w:r>
      <w:commentRangeStart w:id="48"/>
      <w:commentRangeStart w:id="49"/>
      <w:r w:rsidR="00A47549" w:rsidRPr="008653E8">
        <w:rPr>
          <w:rFonts w:asciiTheme="majorBidi" w:hAnsiTheme="majorBidi" w:cstheme="majorBidi"/>
          <w:b/>
          <w:bCs/>
          <w:color w:val="000000" w:themeColor="text1"/>
        </w:rPr>
        <w:t>Figure</w:t>
      </w:r>
      <w:commentRangeEnd w:id="48"/>
      <w:r w:rsidR="005C3906">
        <w:rPr>
          <w:rStyle w:val="CommentReference"/>
        </w:rPr>
        <w:commentReference w:id="48"/>
      </w:r>
      <w:commentRangeEnd w:id="49"/>
      <w:r w:rsidR="00B73767">
        <w:rPr>
          <w:rStyle w:val="CommentReference"/>
        </w:rPr>
        <w:commentReference w:id="49"/>
      </w:r>
      <w:r w:rsidR="00A47549" w:rsidRPr="008653E8">
        <w:rPr>
          <w:rFonts w:asciiTheme="majorBidi" w:hAnsiTheme="majorBidi" w:cstheme="majorBidi"/>
          <w:b/>
          <w:bCs/>
          <w:color w:val="000000" w:themeColor="text1"/>
        </w:rPr>
        <w:t xml:space="preserve"> 1</w:t>
      </w:r>
      <w:r w:rsidR="008653E8">
        <w:rPr>
          <w:rFonts w:asciiTheme="majorBidi" w:hAnsiTheme="majorBidi" w:cstheme="majorBidi"/>
          <w:b/>
          <w:bCs/>
          <w:color w:val="000000" w:themeColor="text1"/>
        </w:rPr>
        <w:t xml:space="preserve">0- </w:t>
      </w:r>
      <w:r w:rsidR="008653E8">
        <w:rPr>
          <w:rFonts w:asciiTheme="majorBidi" w:hAnsiTheme="majorBidi" w:cstheme="majorBidi"/>
          <w:color w:val="000000" w:themeColor="text1"/>
        </w:rPr>
        <w:t>Sankey diagram of the energy ecosystem (Taken from paper 18)</w:t>
      </w:r>
      <w:r w:rsidRPr="00601154">
        <w:rPr>
          <w:rFonts w:asciiTheme="majorBidi" w:hAnsiTheme="majorBidi" w:cstheme="majorBidi"/>
          <w:color w:val="FF0000"/>
        </w:rPr>
        <w:br/>
      </w:r>
    </w:p>
    <w:p w14:paraId="7AA9063D" w14:textId="1D3BE29F" w:rsidR="003914FF" w:rsidRPr="008653E8" w:rsidRDefault="0011413F" w:rsidP="005C3906">
      <w:pPr>
        <w:spacing w:line="360" w:lineRule="auto"/>
        <w:rPr>
          <w:rFonts w:asciiTheme="majorBidi" w:hAnsiTheme="majorBidi" w:cstheme="majorBidi"/>
          <w:color w:val="000000" w:themeColor="text1"/>
        </w:rPr>
      </w:pPr>
      <w:r w:rsidRPr="008653E8">
        <w:rPr>
          <w:rFonts w:asciiTheme="majorBidi" w:hAnsiTheme="majorBidi" w:cstheme="majorBidi"/>
          <w:color w:val="000000" w:themeColor="text1"/>
        </w:rPr>
        <w:t>In addition</w:t>
      </w:r>
      <w:r w:rsidR="00FA19E4" w:rsidRPr="008653E8">
        <w:rPr>
          <w:rFonts w:asciiTheme="majorBidi" w:hAnsiTheme="majorBidi" w:cstheme="majorBidi"/>
          <w:color w:val="000000" w:themeColor="text1"/>
        </w:rPr>
        <w:t>,</w:t>
      </w:r>
      <w:r w:rsidR="00D56DE8" w:rsidRPr="008653E8">
        <w:rPr>
          <w:rFonts w:asciiTheme="majorBidi" w:hAnsiTheme="majorBidi" w:cstheme="majorBidi"/>
          <w:color w:val="000000" w:themeColor="text1"/>
        </w:rPr>
        <w:t xml:space="preserve"> </w:t>
      </w:r>
      <w:r w:rsidRPr="008653E8">
        <w:rPr>
          <w:rFonts w:asciiTheme="majorBidi" w:hAnsiTheme="majorBidi" w:cstheme="majorBidi"/>
          <w:color w:val="000000" w:themeColor="text1"/>
        </w:rPr>
        <w:t>since Sankey popularity is increasing, optimizing the Sankey-diagrams has become a</w:t>
      </w:r>
      <w:r w:rsidR="0011185B">
        <w:rPr>
          <w:rFonts w:asciiTheme="majorBidi" w:hAnsiTheme="majorBidi" w:cstheme="majorBidi"/>
          <w:color w:val="000000" w:themeColor="text1"/>
        </w:rPr>
        <w:t xml:space="preserve"> hot</w:t>
      </w:r>
      <w:r w:rsidRPr="008653E8">
        <w:rPr>
          <w:rFonts w:asciiTheme="majorBidi" w:hAnsiTheme="majorBidi" w:cstheme="majorBidi"/>
          <w:color w:val="000000" w:themeColor="text1"/>
        </w:rPr>
        <w:t xml:space="preserve"> research topi</w:t>
      </w:r>
      <w:r w:rsidR="0011185B">
        <w:rPr>
          <w:rFonts w:asciiTheme="majorBidi" w:hAnsiTheme="majorBidi" w:cstheme="majorBidi"/>
          <w:color w:val="000000" w:themeColor="text1"/>
        </w:rPr>
        <w:t>c</w:t>
      </w:r>
      <w:r w:rsidRPr="00FC56EE">
        <w:rPr>
          <w:rFonts w:asciiTheme="majorBidi" w:hAnsiTheme="majorBidi" w:cstheme="majorBidi"/>
          <w:color w:val="000000" w:themeColor="text1"/>
        </w:rPr>
        <w:t>.</w:t>
      </w:r>
      <w:r w:rsidR="00D56DE8" w:rsidRPr="00FC56EE">
        <w:rPr>
          <w:rFonts w:asciiTheme="majorBidi" w:hAnsiTheme="majorBidi" w:cstheme="majorBidi"/>
          <w:color w:val="000000" w:themeColor="text1"/>
        </w:rPr>
        <w:t xml:space="preserve"> </w:t>
      </w:r>
      <w:r w:rsidR="00CF2E4A" w:rsidRPr="00FC56EE">
        <w:rPr>
          <w:rFonts w:asciiTheme="majorBidi" w:hAnsiTheme="majorBidi" w:cstheme="majorBidi"/>
          <w:color w:val="000000" w:themeColor="text1"/>
        </w:rPr>
        <w:t>Techniques</w:t>
      </w:r>
      <w:r w:rsidR="00D56DE8" w:rsidRPr="00FC56EE">
        <w:rPr>
          <w:rFonts w:asciiTheme="majorBidi" w:hAnsiTheme="majorBidi" w:cstheme="majorBidi"/>
          <w:color w:val="000000" w:themeColor="text1"/>
        </w:rPr>
        <w:t xml:space="preserve"> that enable</w:t>
      </w:r>
      <w:r w:rsidR="00FA19E4" w:rsidRPr="00FC56EE">
        <w:rPr>
          <w:rFonts w:asciiTheme="majorBidi" w:hAnsiTheme="majorBidi" w:cstheme="majorBidi"/>
          <w:color w:val="000000" w:themeColor="text1"/>
        </w:rPr>
        <w:t xml:space="preserve"> a</w:t>
      </w:r>
      <w:r w:rsidR="00D56DE8" w:rsidRPr="00FC56EE">
        <w:rPr>
          <w:rFonts w:asciiTheme="majorBidi" w:hAnsiTheme="majorBidi" w:cstheme="majorBidi"/>
          <w:color w:val="000000" w:themeColor="text1"/>
        </w:rPr>
        <w:t xml:space="preserve"> </w:t>
      </w:r>
      <w:r w:rsidRPr="00FC56EE">
        <w:rPr>
          <w:rFonts w:asciiTheme="majorBidi" w:hAnsiTheme="majorBidi" w:cstheme="majorBidi"/>
          <w:color w:val="000000" w:themeColor="text1"/>
        </w:rPr>
        <w:t>nicer</w:t>
      </w:r>
      <w:r w:rsidR="00D56DE8" w:rsidRPr="00FC56EE">
        <w:rPr>
          <w:rFonts w:asciiTheme="majorBidi" w:hAnsiTheme="majorBidi" w:cstheme="majorBidi"/>
          <w:color w:val="000000" w:themeColor="text1"/>
        </w:rPr>
        <w:t xml:space="preserve"> layout</w:t>
      </w:r>
      <w:r w:rsidRPr="00FC56EE">
        <w:rPr>
          <w:rFonts w:asciiTheme="majorBidi" w:hAnsiTheme="majorBidi" w:cstheme="majorBidi"/>
          <w:color w:val="000000" w:themeColor="text1"/>
        </w:rPr>
        <w:t>,</w:t>
      </w:r>
      <w:r w:rsidR="00D56DE8" w:rsidRPr="00FC56EE">
        <w:rPr>
          <w:rFonts w:asciiTheme="majorBidi" w:hAnsiTheme="majorBidi" w:cstheme="majorBidi"/>
          <w:color w:val="000000" w:themeColor="text1"/>
        </w:rPr>
        <w:t xml:space="preserve"> </w:t>
      </w:r>
      <w:r w:rsidRPr="00FC56EE">
        <w:rPr>
          <w:rFonts w:asciiTheme="majorBidi" w:hAnsiTheme="majorBidi" w:cstheme="majorBidi"/>
          <w:color w:val="000000" w:themeColor="text1"/>
        </w:rPr>
        <w:t>whether in terms of the number of crossing edges or their thickness</w:t>
      </w:r>
      <w:r w:rsidR="00D56DE8" w:rsidRPr="00FC56EE">
        <w:rPr>
          <w:rFonts w:asciiTheme="majorBidi" w:hAnsiTheme="majorBidi" w:cstheme="majorBidi"/>
          <w:color w:val="000000" w:themeColor="text1"/>
        </w:rPr>
        <w:t xml:space="preserve">. For </w:t>
      </w:r>
      <w:r w:rsidR="00FC56EE" w:rsidRPr="00FC56EE">
        <w:rPr>
          <w:rFonts w:asciiTheme="majorBidi" w:hAnsiTheme="majorBidi" w:cstheme="majorBidi"/>
          <w:color w:val="000000" w:themeColor="text1"/>
        </w:rPr>
        <w:t>example,</w:t>
      </w:r>
      <w:r w:rsidR="00D56DE8" w:rsidRPr="00FC56EE">
        <w:rPr>
          <w:rFonts w:asciiTheme="majorBidi" w:hAnsiTheme="majorBidi" w:cstheme="majorBidi"/>
          <w:color w:val="000000" w:themeColor="text1"/>
        </w:rPr>
        <w:t xml:space="preserve"> </w:t>
      </w:r>
      <w:r w:rsidR="004D1D48" w:rsidRPr="00FC56EE">
        <w:rPr>
          <w:rFonts w:asciiTheme="majorBidi" w:hAnsiTheme="majorBidi" w:cstheme="majorBidi"/>
          <w:color w:val="000000" w:themeColor="text1"/>
        </w:rPr>
        <w:t xml:space="preserve">M. Burch, C. Müller, G. Reina, H. </w:t>
      </w:r>
      <w:proofErr w:type="spellStart"/>
      <w:r w:rsidR="004D1D48" w:rsidRPr="00FC56EE">
        <w:rPr>
          <w:rFonts w:asciiTheme="majorBidi" w:hAnsiTheme="majorBidi" w:cstheme="majorBidi"/>
          <w:color w:val="000000" w:themeColor="text1"/>
        </w:rPr>
        <w:t>Schmauder</w:t>
      </w:r>
      <w:proofErr w:type="spellEnd"/>
      <w:r w:rsidR="004D1D48" w:rsidRPr="00FC56EE">
        <w:rPr>
          <w:rFonts w:asciiTheme="majorBidi" w:hAnsiTheme="majorBidi" w:cstheme="majorBidi"/>
          <w:color w:val="000000" w:themeColor="text1"/>
        </w:rPr>
        <w:t>, M. Greis and D. Weiskopf</w:t>
      </w:r>
      <w:r w:rsidR="00FC56EE" w:rsidRPr="00FC56EE">
        <w:rPr>
          <w:rFonts w:asciiTheme="majorBidi" w:hAnsiTheme="majorBidi" w:cstheme="majorBidi"/>
          <w:color w:val="000000" w:themeColor="text1"/>
        </w:rPr>
        <w:t xml:space="preserve"> [19]</w:t>
      </w:r>
      <w:r w:rsidR="004D1D48" w:rsidRPr="00FC56EE">
        <w:rPr>
          <w:rFonts w:asciiTheme="majorBidi" w:hAnsiTheme="majorBidi" w:cstheme="majorBidi"/>
          <w:color w:val="000000" w:themeColor="text1"/>
        </w:rPr>
        <w:t xml:space="preserve">, </w:t>
      </w:r>
      <w:r w:rsidR="00D56DE8" w:rsidRPr="00FC56EE">
        <w:rPr>
          <w:rFonts w:asciiTheme="majorBidi" w:hAnsiTheme="majorBidi" w:cstheme="majorBidi"/>
          <w:color w:val="000000" w:themeColor="text1"/>
        </w:rPr>
        <w:t xml:space="preserve">use </w:t>
      </w:r>
      <w:r w:rsidRPr="00FC56EE">
        <w:rPr>
          <w:rFonts w:asciiTheme="majorBidi" w:hAnsiTheme="majorBidi" w:cstheme="majorBidi"/>
          <w:color w:val="000000" w:themeColor="text1"/>
        </w:rPr>
        <w:t>i</w:t>
      </w:r>
      <w:r w:rsidR="00D56DE8" w:rsidRPr="00FC56EE">
        <w:rPr>
          <w:rFonts w:asciiTheme="majorBidi" w:hAnsiTheme="majorBidi" w:cstheme="majorBidi"/>
          <w:color w:val="000000" w:themeColor="text1"/>
        </w:rPr>
        <w:t xml:space="preserve">nteger </w:t>
      </w:r>
      <w:r w:rsidRPr="00FC56EE">
        <w:rPr>
          <w:rFonts w:asciiTheme="majorBidi" w:hAnsiTheme="majorBidi" w:cstheme="majorBidi"/>
          <w:color w:val="000000" w:themeColor="text1"/>
        </w:rPr>
        <w:t>l</w:t>
      </w:r>
      <w:r w:rsidR="00D56DE8" w:rsidRPr="00FC56EE">
        <w:rPr>
          <w:rFonts w:asciiTheme="majorBidi" w:hAnsiTheme="majorBidi" w:cstheme="majorBidi"/>
          <w:color w:val="000000" w:themeColor="text1"/>
        </w:rPr>
        <w:t xml:space="preserve">inear </w:t>
      </w:r>
      <w:r w:rsidRPr="00FC56EE">
        <w:rPr>
          <w:rFonts w:asciiTheme="majorBidi" w:hAnsiTheme="majorBidi" w:cstheme="majorBidi"/>
          <w:color w:val="000000" w:themeColor="text1"/>
        </w:rPr>
        <w:t>p</w:t>
      </w:r>
      <w:r w:rsidR="00D56DE8" w:rsidRPr="00FC56EE">
        <w:rPr>
          <w:rFonts w:asciiTheme="majorBidi" w:hAnsiTheme="majorBidi" w:cstheme="majorBidi"/>
          <w:color w:val="000000" w:themeColor="text1"/>
        </w:rPr>
        <w:t xml:space="preserve">rogramming to </w:t>
      </w:r>
      <w:r w:rsidR="00D503AB" w:rsidRPr="00FC56EE">
        <w:rPr>
          <w:rFonts w:asciiTheme="majorBidi" w:hAnsiTheme="majorBidi" w:cstheme="majorBidi"/>
          <w:color w:val="000000" w:themeColor="text1"/>
        </w:rPr>
        <w:t>approximate</w:t>
      </w:r>
      <w:r w:rsidRPr="00FC56EE">
        <w:rPr>
          <w:rFonts w:asciiTheme="majorBidi" w:hAnsiTheme="majorBidi" w:cstheme="majorBidi"/>
          <w:color w:val="000000" w:themeColor="text1"/>
        </w:rPr>
        <w:t xml:space="preserve"> </w:t>
      </w:r>
      <w:r w:rsidR="00FC56EE" w:rsidRPr="00FC56EE">
        <w:rPr>
          <w:rFonts w:asciiTheme="majorBidi" w:hAnsiTheme="majorBidi" w:cstheme="majorBidi"/>
          <w:color w:val="000000" w:themeColor="text1"/>
        </w:rPr>
        <w:t>the optimal Sankey layout</w:t>
      </w:r>
      <w:r w:rsidR="00D56DE8" w:rsidRPr="00FC56EE">
        <w:rPr>
          <w:rFonts w:asciiTheme="majorBidi" w:hAnsiTheme="majorBidi" w:cstheme="majorBidi"/>
          <w:color w:val="000000" w:themeColor="text1"/>
        </w:rPr>
        <w:t>.</w:t>
      </w:r>
      <w:r w:rsidRPr="00FC56EE">
        <w:rPr>
          <w:rFonts w:asciiTheme="majorBidi" w:hAnsiTheme="majorBidi" w:cstheme="majorBidi"/>
          <w:color w:val="000000" w:themeColor="text1"/>
        </w:rPr>
        <w:t xml:space="preserve"> </w:t>
      </w:r>
      <w:r w:rsidR="00C63535" w:rsidRPr="00FC56EE">
        <w:rPr>
          <w:rFonts w:asciiTheme="majorBidi" w:hAnsiTheme="majorBidi" w:cstheme="majorBidi"/>
          <w:color w:val="000000" w:themeColor="text1"/>
        </w:rPr>
        <w:t xml:space="preserve">It models the problem </w:t>
      </w:r>
      <w:r w:rsidR="00C63535" w:rsidRPr="008653E8">
        <w:rPr>
          <w:rFonts w:asciiTheme="majorBidi" w:hAnsiTheme="majorBidi" w:cstheme="majorBidi"/>
          <w:color w:val="000000" w:themeColor="text1"/>
        </w:rPr>
        <w:t xml:space="preserve">by defining variables, constraints, and an objective function to </w:t>
      </w:r>
      <w:r w:rsidR="00D503AB" w:rsidRPr="008653E8">
        <w:rPr>
          <w:rFonts w:asciiTheme="majorBidi" w:hAnsiTheme="majorBidi" w:cstheme="majorBidi"/>
          <w:color w:val="000000" w:themeColor="text1"/>
        </w:rPr>
        <w:t xml:space="preserve">approximate </w:t>
      </w:r>
      <w:r w:rsidR="00C63535" w:rsidRPr="008653E8">
        <w:rPr>
          <w:rFonts w:asciiTheme="majorBidi" w:hAnsiTheme="majorBidi" w:cstheme="majorBidi"/>
          <w:color w:val="000000" w:themeColor="text1"/>
        </w:rPr>
        <w:t>NP-hard problems within</w:t>
      </w:r>
      <w:r w:rsidR="00CB1DDC" w:rsidRPr="008653E8">
        <w:rPr>
          <w:rFonts w:asciiTheme="majorBidi" w:hAnsiTheme="majorBidi" w:cstheme="majorBidi"/>
          <w:color w:val="000000" w:themeColor="text1"/>
        </w:rPr>
        <w:t xml:space="preserve"> a</w:t>
      </w:r>
      <w:r w:rsidR="00C63535" w:rsidRPr="008653E8">
        <w:rPr>
          <w:rFonts w:asciiTheme="majorBidi" w:hAnsiTheme="majorBidi" w:cstheme="majorBidi"/>
          <w:color w:val="000000" w:themeColor="text1"/>
        </w:rPr>
        <w:t xml:space="preserve"> reasonable time.</w:t>
      </w:r>
    </w:p>
    <w:p w14:paraId="179B199F" w14:textId="446E74CD" w:rsidR="00AB48BC" w:rsidRPr="00601154" w:rsidRDefault="00AB48BC" w:rsidP="00C97736">
      <w:pPr>
        <w:pStyle w:val="Heading5"/>
        <w:rPr>
          <w:rFonts w:asciiTheme="majorBidi" w:hAnsiTheme="majorBidi"/>
          <w:lang w:val="en-GB"/>
        </w:rPr>
      </w:pPr>
    </w:p>
    <w:p w14:paraId="5C83C3CC" w14:textId="1209187A" w:rsidR="00AB48BC" w:rsidRDefault="00AB48BC" w:rsidP="00AB48BC">
      <w:pPr>
        <w:rPr>
          <w:rFonts w:asciiTheme="majorBidi" w:hAnsiTheme="majorBidi" w:cstheme="majorBidi"/>
          <w:lang w:val="en-GB"/>
        </w:rPr>
      </w:pPr>
    </w:p>
    <w:p w14:paraId="01FCAE42" w14:textId="55B5CB5A" w:rsidR="00F77307" w:rsidRDefault="00F77307" w:rsidP="00AB48BC">
      <w:pPr>
        <w:rPr>
          <w:rFonts w:asciiTheme="majorBidi" w:hAnsiTheme="majorBidi" w:cstheme="majorBidi"/>
          <w:lang w:val="en-GB"/>
        </w:rPr>
      </w:pPr>
    </w:p>
    <w:p w14:paraId="3A473070" w14:textId="5CD557CB" w:rsidR="00F77307" w:rsidRDefault="00F77307" w:rsidP="00AB48BC">
      <w:pPr>
        <w:rPr>
          <w:rFonts w:asciiTheme="majorBidi" w:hAnsiTheme="majorBidi" w:cstheme="majorBidi"/>
          <w:lang w:val="en-GB"/>
        </w:rPr>
      </w:pPr>
    </w:p>
    <w:p w14:paraId="7F95F5B6" w14:textId="370047B2" w:rsidR="0011185B" w:rsidRDefault="0011185B" w:rsidP="00AB48BC">
      <w:pPr>
        <w:rPr>
          <w:rFonts w:asciiTheme="majorBidi" w:hAnsiTheme="majorBidi" w:cstheme="majorBidi"/>
          <w:lang w:val="en-GB"/>
        </w:rPr>
      </w:pPr>
    </w:p>
    <w:p w14:paraId="20CB45D1" w14:textId="314227B6" w:rsidR="0011185B" w:rsidRDefault="0011185B" w:rsidP="00AB48BC">
      <w:pPr>
        <w:rPr>
          <w:rFonts w:asciiTheme="majorBidi" w:hAnsiTheme="majorBidi" w:cstheme="majorBidi"/>
          <w:lang w:val="en-GB"/>
        </w:rPr>
      </w:pPr>
    </w:p>
    <w:p w14:paraId="51FA4137" w14:textId="77777777" w:rsidR="0011185B" w:rsidRPr="00601154" w:rsidRDefault="0011185B" w:rsidP="00AB48BC">
      <w:pPr>
        <w:rPr>
          <w:rFonts w:asciiTheme="majorBidi" w:hAnsiTheme="majorBidi" w:cstheme="majorBidi"/>
          <w:lang w:val="en-GB"/>
        </w:rPr>
      </w:pPr>
    </w:p>
    <w:p w14:paraId="7C5AA211" w14:textId="49EBB329" w:rsidR="00C97736" w:rsidRPr="00601154" w:rsidRDefault="00C97736" w:rsidP="00F5794C">
      <w:pPr>
        <w:pStyle w:val="Heading5"/>
        <w:rPr>
          <w:rFonts w:asciiTheme="majorBidi" w:hAnsiTheme="majorBidi"/>
          <w:lang w:val="en-GB"/>
        </w:rPr>
      </w:pPr>
      <w:r w:rsidRPr="00601154">
        <w:rPr>
          <w:rFonts w:asciiTheme="majorBidi" w:hAnsiTheme="majorBidi"/>
          <w:lang w:val="en-GB"/>
        </w:rPr>
        <w:lastRenderedPageBreak/>
        <w:t>2.</w:t>
      </w:r>
      <w:r w:rsidR="00BF0D94" w:rsidRPr="00601154">
        <w:rPr>
          <w:rFonts w:asciiTheme="majorBidi" w:hAnsiTheme="majorBidi"/>
          <w:lang w:val="en-GB"/>
        </w:rPr>
        <w:t>10</w:t>
      </w:r>
      <w:r w:rsidRPr="00601154">
        <w:rPr>
          <w:rFonts w:asciiTheme="majorBidi" w:hAnsiTheme="majorBidi"/>
          <w:lang w:val="en-GB"/>
        </w:rPr>
        <w:t xml:space="preserve"> Summary</w:t>
      </w:r>
      <w:r w:rsidR="00257CAE">
        <w:rPr>
          <w:rFonts w:asciiTheme="majorBidi" w:hAnsiTheme="majorBidi"/>
          <w:lang w:val="en-GB"/>
        </w:rPr>
        <w:t xml:space="preserve"> </w:t>
      </w:r>
      <w:r w:rsidR="00F5794C">
        <w:rPr>
          <w:rFonts w:asciiTheme="majorBidi" w:hAnsiTheme="majorBidi"/>
          <w:lang w:val="en-GB"/>
        </w:rPr>
        <w:t xml:space="preserve">of </w:t>
      </w:r>
      <w:r w:rsidR="00257CAE">
        <w:rPr>
          <w:rFonts w:asciiTheme="majorBidi" w:hAnsiTheme="majorBidi"/>
          <w:lang w:val="en-GB"/>
        </w:rPr>
        <w:t xml:space="preserve">related work </w:t>
      </w:r>
    </w:p>
    <w:p w14:paraId="1EC39518" w14:textId="333F301A" w:rsidR="0056756D" w:rsidRPr="00601154" w:rsidRDefault="0056756D" w:rsidP="0056756D">
      <w:pPr>
        <w:pStyle w:val="NormalWeb"/>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In this chapter</w:t>
      </w:r>
      <w:r w:rsidR="00CB1DDC" w:rsidRPr="00601154">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 we provided an overview </w:t>
      </w:r>
      <w:r w:rsidR="00CB1DDC" w:rsidRPr="00601154">
        <w:rPr>
          <w:rFonts w:asciiTheme="majorBidi" w:hAnsiTheme="majorBidi" w:cstheme="majorBidi"/>
          <w:color w:val="000000" w:themeColor="text1"/>
          <w:lang w:val="en-GB"/>
        </w:rPr>
        <w:t xml:space="preserve">of </w:t>
      </w:r>
      <w:r w:rsidRPr="00601154">
        <w:rPr>
          <w:rFonts w:asciiTheme="majorBidi" w:hAnsiTheme="majorBidi" w:cstheme="majorBidi"/>
          <w:color w:val="000000" w:themeColor="text1"/>
          <w:lang w:val="en-GB"/>
        </w:rPr>
        <w:t xml:space="preserve">the most common flaws DBMS users face, and </w:t>
      </w:r>
      <w:r w:rsidR="001D4BF4" w:rsidRPr="00601154">
        <w:rPr>
          <w:rFonts w:asciiTheme="majorBidi" w:hAnsiTheme="majorBidi" w:cstheme="majorBidi"/>
          <w:color w:val="000000" w:themeColor="text1"/>
          <w:lang w:val="en-GB"/>
        </w:rPr>
        <w:t xml:space="preserve">several </w:t>
      </w:r>
      <w:r w:rsidR="009617A6" w:rsidRPr="00601154">
        <w:rPr>
          <w:rFonts w:asciiTheme="majorBidi" w:hAnsiTheme="majorBidi" w:cstheme="majorBidi"/>
          <w:color w:val="000000" w:themeColor="text1"/>
          <w:lang w:val="en-GB"/>
        </w:rPr>
        <w:t xml:space="preserve">approaches to </w:t>
      </w:r>
      <w:r w:rsidRPr="00601154">
        <w:rPr>
          <w:rFonts w:asciiTheme="majorBidi" w:hAnsiTheme="majorBidi" w:cstheme="majorBidi"/>
          <w:color w:val="000000" w:themeColor="text1"/>
          <w:lang w:val="en-GB"/>
        </w:rPr>
        <w:t xml:space="preserve">tackle those. </w:t>
      </w:r>
    </w:p>
    <w:p w14:paraId="2DBA44D9" w14:textId="3C0A64E9" w:rsidR="00E174E7" w:rsidRPr="00601154" w:rsidRDefault="00E174E7" w:rsidP="00F5794C">
      <w:pPr>
        <w:pStyle w:val="NormalWeb"/>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The survey</w:t>
      </w:r>
      <w:r w:rsidR="0056756D" w:rsidRPr="00601154">
        <w:rPr>
          <w:rFonts w:asciiTheme="majorBidi" w:hAnsiTheme="majorBidi" w:cstheme="majorBidi"/>
          <w:color w:val="000000" w:themeColor="text1"/>
          <w:lang w:val="en-GB"/>
        </w:rPr>
        <w:t xml:space="preserve"> in </w:t>
      </w:r>
      <w:r w:rsidR="00F5794C">
        <w:rPr>
          <w:rFonts w:asciiTheme="majorBidi" w:hAnsiTheme="majorBidi" w:cstheme="majorBidi"/>
          <w:color w:val="000000" w:themeColor="text1"/>
          <w:lang w:val="en-GB"/>
        </w:rPr>
        <w:t>the previous sections</w:t>
      </w:r>
      <w:r w:rsidRPr="00601154">
        <w:rPr>
          <w:rFonts w:asciiTheme="majorBidi" w:hAnsiTheme="majorBidi" w:cstheme="majorBidi"/>
          <w:color w:val="000000" w:themeColor="text1"/>
          <w:lang w:val="en-GB"/>
        </w:rPr>
        <w:t xml:space="preserve"> shows that out of those approaches</w:t>
      </w:r>
      <w:r w:rsidR="00F5794C">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 visualizing the execution plans seems to be the most promising</w:t>
      </w:r>
      <w:r w:rsidR="0056756D" w:rsidRPr="00601154">
        <w:rPr>
          <w:rFonts w:asciiTheme="majorBidi" w:hAnsiTheme="majorBidi" w:cstheme="majorBidi"/>
          <w:color w:val="000000" w:themeColor="text1"/>
          <w:lang w:val="en-GB"/>
        </w:rPr>
        <w:t xml:space="preserve"> and intuitive for users</w:t>
      </w:r>
      <w:r w:rsidRPr="00601154">
        <w:rPr>
          <w:rFonts w:asciiTheme="majorBidi" w:hAnsiTheme="majorBidi" w:cstheme="majorBidi"/>
          <w:color w:val="000000" w:themeColor="text1"/>
          <w:lang w:val="en-GB"/>
        </w:rPr>
        <w:t xml:space="preserve">. </w:t>
      </w:r>
      <w:r w:rsidR="0056756D" w:rsidRPr="00601154">
        <w:rPr>
          <w:rFonts w:asciiTheme="majorBidi" w:hAnsiTheme="majorBidi" w:cstheme="majorBidi"/>
          <w:color w:val="000000" w:themeColor="text1"/>
          <w:lang w:val="en-GB"/>
        </w:rPr>
        <w:t xml:space="preserve">But the existing solutions lack </w:t>
      </w:r>
      <w:r w:rsidRPr="00601154">
        <w:rPr>
          <w:rFonts w:asciiTheme="majorBidi" w:hAnsiTheme="majorBidi" w:cstheme="majorBidi"/>
          <w:color w:val="000000" w:themeColor="text1"/>
          <w:lang w:val="en-GB"/>
        </w:rPr>
        <w:t>the following properties:</w:t>
      </w:r>
    </w:p>
    <w:p w14:paraId="61AD83C8" w14:textId="4DAF3AE4" w:rsidR="00E174E7" w:rsidRPr="00601154" w:rsidRDefault="00E174E7" w:rsidP="009007B9">
      <w:pPr>
        <w:pStyle w:val="NormalWeb"/>
        <w:numPr>
          <w:ilvl w:val="0"/>
          <w:numId w:val="28"/>
        </w:num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Display intermediate results of the query.</w:t>
      </w:r>
    </w:p>
    <w:p w14:paraId="7D873A1B" w14:textId="47591F4D" w:rsidR="00E174E7" w:rsidRPr="00601154" w:rsidRDefault="00E174E7" w:rsidP="009007B9">
      <w:pPr>
        <w:pStyle w:val="NormalWeb"/>
        <w:numPr>
          <w:ilvl w:val="0"/>
          <w:numId w:val="28"/>
        </w:num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Summary statistics like the number of rows returned for a query sub-</w:t>
      </w:r>
      <w:r w:rsidR="0056756D" w:rsidRPr="00601154">
        <w:rPr>
          <w:rFonts w:asciiTheme="majorBidi" w:hAnsiTheme="majorBidi" w:cstheme="majorBidi"/>
          <w:color w:val="000000" w:themeColor="text1"/>
          <w:lang w:val="en-GB"/>
        </w:rPr>
        <w:t>expression</w:t>
      </w:r>
      <w:r w:rsidRPr="00601154">
        <w:rPr>
          <w:rFonts w:asciiTheme="majorBidi" w:hAnsiTheme="majorBidi" w:cstheme="majorBidi"/>
          <w:color w:val="000000" w:themeColor="text1"/>
          <w:lang w:val="en-GB"/>
        </w:rPr>
        <w:t>.</w:t>
      </w:r>
    </w:p>
    <w:p w14:paraId="501A25A2" w14:textId="3E41F057" w:rsidR="0056756D" w:rsidRPr="00601154" w:rsidRDefault="002F1B43" w:rsidP="009007B9">
      <w:pPr>
        <w:pStyle w:val="NormalWeb"/>
        <w:numPr>
          <w:ilvl w:val="0"/>
          <w:numId w:val="28"/>
        </w:numPr>
        <w:spacing w:line="360" w:lineRule="auto"/>
        <w:rPr>
          <w:rFonts w:asciiTheme="majorBidi" w:hAnsiTheme="majorBidi" w:cstheme="majorBidi"/>
          <w:color w:val="000000" w:themeColor="text1"/>
          <w:lang w:val="en-GB"/>
        </w:rPr>
      </w:pPr>
      <w:r>
        <w:rPr>
          <w:rFonts w:asciiTheme="majorBidi" w:hAnsiTheme="majorBidi" w:cstheme="majorBidi"/>
          <w:color w:val="000000" w:themeColor="text1"/>
          <w:lang w:val="en-GB"/>
        </w:rPr>
        <w:t>F</w:t>
      </w:r>
      <w:r w:rsidR="0056756D" w:rsidRPr="00601154">
        <w:rPr>
          <w:rFonts w:asciiTheme="majorBidi" w:hAnsiTheme="majorBidi" w:cstheme="majorBidi"/>
          <w:color w:val="000000" w:themeColor="text1"/>
          <w:lang w:val="en-GB"/>
        </w:rPr>
        <w:t xml:space="preserve">ocus </w:t>
      </w:r>
      <w:r w:rsidR="00897FB3" w:rsidRPr="00601154">
        <w:rPr>
          <w:rFonts w:asciiTheme="majorBidi" w:hAnsiTheme="majorBidi" w:cstheme="majorBidi"/>
          <w:color w:val="000000" w:themeColor="text1"/>
          <w:lang w:val="en-GB"/>
        </w:rPr>
        <w:t>on performance optimization or query readability.</w:t>
      </w:r>
    </w:p>
    <w:p w14:paraId="4112A670" w14:textId="6636B882" w:rsidR="0056756D" w:rsidRPr="00601154" w:rsidRDefault="002F1B43" w:rsidP="009007B9">
      <w:pPr>
        <w:pStyle w:val="NormalWeb"/>
        <w:numPr>
          <w:ilvl w:val="0"/>
          <w:numId w:val="28"/>
        </w:numPr>
        <w:spacing w:line="360" w:lineRule="auto"/>
        <w:rPr>
          <w:rFonts w:asciiTheme="majorBidi" w:hAnsiTheme="majorBidi" w:cstheme="majorBidi"/>
          <w:color w:val="000000" w:themeColor="text1"/>
          <w:lang w:val="en-GB"/>
        </w:rPr>
      </w:pPr>
      <w:r>
        <w:rPr>
          <w:rFonts w:asciiTheme="majorBidi" w:hAnsiTheme="majorBidi" w:cstheme="majorBidi"/>
          <w:color w:val="000000" w:themeColor="text1"/>
          <w:lang w:val="en-GB"/>
        </w:rPr>
        <w:t>V</w:t>
      </w:r>
      <w:r w:rsidR="0056756D" w:rsidRPr="00601154">
        <w:rPr>
          <w:rFonts w:asciiTheme="majorBidi" w:hAnsiTheme="majorBidi" w:cstheme="majorBidi"/>
          <w:color w:val="000000" w:themeColor="text1"/>
          <w:lang w:val="en-GB"/>
        </w:rPr>
        <w:t xml:space="preserve">isualize either the logical execution plan or the actual execution </w:t>
      </w:r>
      <w:r w:rsidR="006043FB" w:rsidRPr="00601154">
        <w:rPr>
          <w:rFonts w:asciiTheme="majorBidi" w:hAnsiTheme="majorBidi" w:cstheme="majorBidi"/>
          <w:szCs w:val="22"/>
        </w:rPr>
        <w:t>statistics</w:t>
      </w:r>
      <w:r w:rsidR="0056756D" w:rsidRPr="00601154">
        <w:rPr>
          <w:rFonts w:asciiTheme="majorBidi" w:hAnsiTheme="majorBidi" w:cstheme="majorBidi"/>
          <w:color w:val="000000" w:themeColor="text1"/>
          <w:lang w:val="en-GB"/>
        </w:rPr>
        <w:t>, but never both.</w:t>
      </w:r>
    </w:p>
    <w:p w14:paraId="713D6CCA" w14:textId="537A1883" w:rsidR="00897FB3" w:rsidRPr="00601154" w:rsidRDefault="00897FB3" w:rsidP="009007B9">
      <w:pPr>
        <w:pStyle w:val="NormalWeb"/>
        <w:numPr>
          <w:ilvl w:val="0"/>
          <w:numId w:val="28"/>
        </w:num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They visualize one query only.</w:t>
      </w:r>
    </w:p>
    <w:p w14:paraId="0CB51C6D" w14:textId="32E2D6F5" w:rsidR="00830DDC" w:rsidRPr="00601154" w:rsidRDefault="00897FB3" w:rsidP="00F5794C">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 xml:space="preserve">We created </w:t>
      </w:r>
      <w:proofErr w:type="spellStart"/>
      <w:r w:rsidRPr="00601154">
        <w:rPr>
          <w:rFonts w:asciiTheme="majorBidi" w:hAnsiTheme="majorBidi" w:cstheme="majorBidi"/>
          <w:color w:val="000000" w:themeColor="text1"/>
          <w:lang w:val="en-GB"/>
        </w:rPr>
        <w:t>QueryFlow</w:t>
      </w:r>
      <w:proofErr w:type="spellEnd"/>
      <w:r w:rsidRPr="00601154">
        <w:rPr>
          <w:rFonts w:asciiTheme="majorBidi" w:hAnsiTheme="majorBidi" w:cstheme="majorBidi"/>
          <w:color w:val="000000" w:themeColor="text1"/>
          <w:lang w:val="en-GB"/>
        </w:rPr>
        <w:t xml:space="preserve"> to mitigate th</w:t>
      </w:r>
      <w:r w:rsidR="00F5794C">
        <w:rPr>
          <w:rFonts w:asciiTheme="majorBidi" w:hAnsiTheme="majorBidi" w:cstheme="majorBidi"/>
          <w:color w:val="000000" w:themeColor="text1"/>
          <w:lang w:val="en-GB"/>
        </w:rPr>
        <w:t>e</w:t>
      </w:r>
      <w:r w:rsidRPr="00601154">
        <w:rPr>
          <w:rFonts w:asciiTheme="majorBidi" w:hAnsiTheme="majorBidi" w:cstheme="majorBidi"/>
          <w:color w:val="000000" w:themeColor="text1"/>
          <w:lang w:val="en-GB"/>
        </w:rPr>
        <w:t>se lacking properties</w:t>
      </w:r>
      <w:r w:rsidR="001F1180" w:rsidRPr="00601154">
        <w:rPr>
          <w:rFonts w:asciiTheme="majorBidi" w:hAnsiTheme="majorBidi" w:cstheme="majorBidi"/>
          <w:color w:val="000000" w:themeColor="text1"/>
          <w:lang w:val="en-GB"/>
        </w:rPr>
        <w:t xml:space="preserve">, </w:t>
      </w:r>
      <w:r w:rsidR="00830DDC" w:rsidRPr="00601154">
        <w:rPr>
          <w:rFonts w:asciiTheme="majorBidi" w:hAnsiTheme="majorBidi" w:cstheme="majorBidi"/>
          <w:color w:val="000000" w:themeColor="text1"/>
          <w:lang w:val="en-GB"/>
        </w:rPr>
        <w:t>by providing a flexible tool with the right visualization in mind. Since SQL queries have interesting measurable statistics for their intermediate sub-expressions, Sankey-diagram is the natural pick to</w:t>
      </w:r>
      <w:r w:rsidR="005361D4" w:rsidRPr="00601154">
        <w:rPr>
          <w:rFonts w:asciiTheme="majorBidi" w:hAnsiTheme="majorBidi" w:cstheme="majorBidi"/>
          <w:color w:val="000000" w:themeColor="text1"/>
          <w:lang w:val="en-GB"/>
        </w:rPr>
        <w:t xml:space="preserve"> </w:t>
      </w:r>
      <w:r w:rsidR="00830DDC" w:rsidRPr="00601154">
        <w:rPr>
          <w:rFonts w:asciiTheme="majorBidi" w:hAnsiTheme="majorBidi" w:cstheme="majorBidi"/>
          <w:color w:val="000000" w:themeColor="text1"/>
          <w:lang w:val="en-GB"/>
        </w:rPr>
        <w:t xml:space="preserve">understand the </w:t>
      </w:r>
      <w:proofErr w:type="spellStart"/>
      <w:r w:rsidR="00CB1DDC" w:rsidRPr="00601154">
        <w:rPr>
          <w:rFonts w:asciiTheme="majorBidi" w:hAnsiTheme="majorBidi" w:cstheme="majorBidi"/>
          <w:color w:val="000000" w:themeColor="text1"/>
          <w:lang w:val="en-GB"/>
        </w:rPr>
        <w:t>behavior</w:t>
      </w:r>
      <w:proofErr w:type="spellEnd"/>
      <w:r w:rsidR="00CB1DDC" w:rsidRPr="00601154">
        <w:rPr>
          <w:rFonts w:asciiTheme="majorBidi" w:hAnsiTheme="majorBidi" w:cstheme="majorBidi"/>
          <w:color w:val="000000" w:themeColor="text1"/>
          <w:lang w:val="en-GB"/>
        </w:rPr>
        <w:t xml:space="preserve"> </w:t>
      </w:r>
      <w:r w:rsidR="005361D4" w:rsidRPr="00601154">
        <w:rPr>
          <w:rFonts w:asciiTheme="majorBidi" w:hAnsiTheme="majorBidi" w:cstheme="majorBidi"/>
          <w:color w:val="000000" w:themeColor="text1"/>
          <w:lang w:val="en-GB"/>
        </w:rPr>
        <w:t>on</w:t>
      </w:r>
      <w:r w:rsidR="00830DDC" w:rsidRPr="00601154">
        <w:rPr>
          <w:rFonts w:asciiTheme="majorBidi" w:hAnsiTheme="majorBidi" w:cstheme="majorBidi"/>
          <w:color w:val="000000" w:themeColor="text1"/>
          <w:lang w:val="en-GB"/>
        </w:rPr>
        <w:t xml:space="preserve"> </w:t>
      </w:r>
      <w:r w:rsidR="005361D4" w:rsidRPr="00601154">
        <w:rPr>
          <w:rFonts w:asciiTheme="majorBidi" w:hAnsiTheme="majorBidi" w:cstheme="majorBidi"/>
          <w:color w:val="000000" w:themeColor="text1"/>
          <w:lang w:val="en-GB"/>
        </w:rPr>
        <w:t xml:space="preserve">a </w:t>
      </w:r>
      <w:r w:rsidR="00830DDC" w:rsidRPr="00601154">
        <w:rPr>
          <w:rFonts w:asciiTheme="majorBidi" w:hAnsiTheme="majorBidi" w:cstheme="majorBidi"/>
          <w:color w:val="000000" w:themeColor="text1"/>
          <w:lang w:val="en-GB"/>
        </w:rPr>
        <w:t xml:space="preserve">sub-expression </w:t>
      </w:r>
      <w:r w:rsidR="005361D4" w:rsidRPr="00601154">
        <w:rPr>
          <w:rFonts w:asciiTheme="majorBidi" w:hAnsiTheme="majorBidi" w:cstheme="majorBidi"/>
          <w:color w:val="000000" w:themeColor="text1"/>
          <w:lang w:val="en-GB"/>
        </w:rPr>
        <w:t>granularity</w:t>
      </w:r>
      <w:r w:rsidR="008476B2">
        <w:rPr>
          <w:rFonts w:asciiTheme="majorBidi" w:hAnsiTheme="majorBidi" w:cstheme="majorBidi"/>
          <w:color w:val="000000" w:themeColor="text1"/>
          <w:lang w:val="en-GB"/>
        </w:rPr>
        <w:t xml:space="preserve"> due to the merits we covered in section 2.9</w:t>
      </w:r>
      <w:r w:rsidR="005361D4" w:rsidRPr="00601154">
        <w:rPr>
          <w:rFonts w:asciiTheme="majorBidi" w:hAnsiTheme="majorBidi" w:cstheme="majorBidi"/>
          <w:color w:val="000000" w:themeColor="text1"/>
          <w:lang w:val="en-GB"/>
        </w:rPr>
        <w:t>.</w:t>
      </w:r>
      <w:r w:rsidR="00830DDC" w:rsidRPr="00601154">
        <w:rPr>
          <w:rFonts w:asciiTheme="majorBidi" w:hAnsiTheme="majorBidi" w:cstheme="majorBidi"/>
          <w:color w:val="000000" w:themeColor="text1"/>
          <w:lang w:val="en-GB"/>
        </w:rPr>
        <w:br/>
      </w:r>
      <w:r w:rsidR="00830DDC" w:rsidRPr="00601154">
        <w:rPr>
          <w:rFonts w:asciiTheme="majorBidi" w:hAnsiTheme="majorBidi" w:cstheme="majorBidi"/>
          <w:color w:val="000000" w:themeColor="text1"/>
          <w:lang w:val="en-GB"/>
        </w:rPr>
        <w:br/>
      </w:r>
      <w:proofErr w:type="spellStart"/>
      <w:r w:rsidR="00830DDC" w:rsidRPr="00601154">
        <w:rPr>
          <w:rFonts w:asciiTheme="majorBidi" w:hAnsiTheme="majorBidi" w:cstheme="majorBidi"/>
          <w:color w:val="000000" w:themeColor="text1"/>
          <w:lang w:val="en-GB"/>
        </w:rPr>
        <w:t>QueryFlow</w:t>
      </w:r>
      <w:proofErr w:type="spellEnd"/>
      <w:r w:rsidR="00830DDC" w:rsidRPr="00601154">
        <w:rPr>
          <w:rFonts w:asciiTheme="majorBidi" w:hAnsiTheme="majorBidi" w:cstheme="majorBidi"/>
          <w:color w:val="000000" w:themeColor="text1"/>
          <w:lang w:val="en-GB"/>
        </w:rPr>
        <w:t xml:space="preserve"> is like a swiss-knife</w:t>
      </w:r>
      <w:r w:rsidR="005361D4" w:rsidRPr="00601154">
        <w:rPr>
          <w:rFonts w:asciiTheme="majorBidi" w:hAnsiTheme="majorBidi" w:cstheme="majorBidi"/>
          <w:color w:val="000000" w:themeColor="text1"/>
          <w:lang w:val="en-GB"/>
        </w:rPr>
        <w:t xml:space="preserve">, it allows to visualize both logical </w:t>
      </w:r>
      <w:r w:rsidR="008476B2">
        <w:rPr>
          <w:rFonts w:asciiTheme="majorBidi" w:hAnsiTheme="majorBidi" w:cstheme="majorBidi"/>
          <w:color w:val="000000" w:themeColor="text1"/>
          <w:lang w:val="en-GB"/>
        </w:rPr>
        <w:t xml:space="preserve">execution plan </w:t>
      </w:r>
      <w:r w:rsidR="005361D4" w:rsidRPr="00601154">
        <w:rPr>
          <w:rFonts w:asciiTheme="majorBidi" w:hAnsiTheme="majorBidi" w:cstheme="majorBidi"/>
          <w:color w:val="000000" w:themeColor="text1"/>
          <w:lang w:val="en-GB"/>
        </w:rPr>
        <w:t xml:space="preserve">and actual execution </w:t>
      </w:r>
      <w:r w:rsidR="006043FB" w:rsidRPr="00601154">
        <w:rPr>
          <w:rFonts w:asciiTheme="majorBidi" w:hAnsiTheme="majorBidi" w:cstheme="majorBidi"/>
          <w:szCs w:val="22"/>
        </w:rPr>
        <w:t>statistics</w:t>
      </w:r>
      <w:r w:rsidR="006043FB" w:rsidRPr="00601154">
        <w:rPr>
          <w:rFonts w:asciiTheme="majorBidi" w:hAnsiTheme="majorBidi" w:cstheme="majorBidi"/>
          <w:color w:val="000000" w:themeColor="text1"/>
        </w:rPr>
        <w:t xml:space="preserve"> </w:t>
      </w:r>
      <w:r w:rsidR="005361D4" w:rsidRPr="00601154">
        <w:rPr>
          <w:rFonts w:asciiTheme="majorBidi" w:hAnsiTheme="majorBidi" w:cstheme="majorBidi"/>
          <w:color w:val="000000" w:themeColor="text1"/>
          <w:lang w:val="en-GB"/>
        </w:rPr>
        <w:t xml:space="preserve">for one or more queries. </w:t>
      </w:r>
      <w:proofErr w:type="spellStart"/>
      <w:r w:rsidR="005361D4" w:rsidRPr="00601154">
        <w:rPr>
          <w:rFonts w:asciiTheme="majorBidi" w:hAnsiTheme="majorBidi" w:cstheme="majorBidi"/>
          <w:color w:val="000000" w:themeColor="text1"/>
          <w:lang w:val="en-GB"/>
        </w:rPr>
        <w:t>QueryFlow</w:t>
      </w:r>
      <w:proofErr w:type="spellEnd"/>
      <w:r w:rsidR="005361D4" w:rsidRPr="00601154">
        <w:rPr>
          <w:rFonts w:asciiTheme="majorBidi" w:hAnsiTheme="majorBidi" w:cstheme="majorBidi"/>
          <w:color w:val="000000" w:themeColor="text1"/>
          <w:lang w:val="en-GB"/>
        </w:rPr>
        <w:t xml:space="preserve"> can help </w:t>
      </w:r>
      <w:r w:rsidR="00CB1DDC" w:rsidRPr="00601154">
        <w:rPr>
          <w:rFonts w:asciiTheme="majorBidi" w:hAnsiTheme="majorBidi" w:cstheme="majorBidi"/>
          <w:color w:val="000000" w:themeColor="text1"/>
          <w:lang w:val="en-GB"/>
        </w:rPr>
        <w:t>to identify</w:t>
      </w:r>
      <w:r w:rsidR="005361D4" w:rsidRPr="00601154">
        <w:rPr>
          <w:rFonts w:asciiTheme="majorBidi" w:hAnsiTheme="majorBidi" w:cstheme="majorBidi"/>
          <w:color w:val="000000" w:themeColor="text1"/>
          <w:lang w:val="en-GB"/>
        </w:rPr>
        <w:t xml:space="preserve"> both cardinality and performance problems in the same manner, by visualizing the relevant statistics.</w:t>
      </w:r>
      <w:r w:rsidR="00830DDC" w:rsidRPr="00601154">
        <w:rPr>
          <w:rFonts w:asciiTheme="majorBidi" w:hAnsiTheme="majorBidi" w:cstheme="majorBidi"/>
          <w:color w:val="000000" w:themeColor="text1"/>
          <w:lang w:val="en-GB"/>
        </w:rPr>
        <w:t xml:space="preserve"> </w:t>
      </w:r>
    </w:p>
    <w:p w14:paraId="1E4E9139" w14:textId="75768832" w:rsidR="00897FB3" w:rsidRPr="00601154" w:rsidRDefault="00830DDC" w:rsidP="00E174E7">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 xml:space="preserve"> </w:t>
      </w:r>
    </w:p>
    <w:p w14:paraId="4CEA8032" w14:textId="06294748" w:rsidR="00AC1F68" w:rsidRDefault="000041BD" w:rsidP="00C456CF">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 xml:space="preserve">In the next chapter, we will see </w:t>
      </w:r>
      <w:proofErr w:type="spellStart"/>
      <w:r w:rsidRPr="00601154">
        <w:rPr>
          <w:rFonts w:asciiTheme="majorBidi" w:hAnsiTheme="majorBidi" w:cstheme="majorBidi"/>
          <w:color w:val="000000" w:themeColor="text1"/>
          <w:lang w:val="en-GB"/>
        </w:rPr>
        <w:t>QueryFlow</w:t>
      </w:r>
      <w:proofErr w:type="spellEnd"/>
      <w:r w:rsidRPr="00601154">
        <w:rPr>
          <w:rFonts w:asciiTheme="majorBidi" w:hAnsiTheme="majorBidi" w:cstheme="majorBidi"/>
          <w:color w:val="000000" w:themeColor="text1"/>
          <w:lang w:val="en-GB"/>
        </w:rPr>
        <w:t xml:space="preserve"> design and understand how it works internally.</w:t>
      </w:r>
      <w:r w:rsidR="00D503AB" w:rsidRPr="00601154">
        <w:rPr>
          <w:rFonts w:asciiTheme="majorBidi" w:hAnsiTheme="majorBidi" w:cstheme="majorBidi"/>
          <w:color w:val="000000" w:themeColor="text1"/>
          <w:lang w:val="en-GB"/>
        </w:rPr>
        <w:t xml:space="preserve"> In the following chapter,</w:t>
      </w:r>
      <w:r w:rsidR="00D503AB" w:rsidRPr="00601154">
        <w:rPr>
          <w:rFonts w:asciiTheme="majorBidi" w:hAnsiTheme="majorBidi" w:cstheme="majorBidi"/>
          <w:color w:val="FF0000"/>
          <w:lang w:val="en-GB"/>
        </w:rPr>
        <w:t xml:space="preserve"> </w:t>
      </w:r>
      <w:r w:rsidR="00911D92" w:rsidRPr="00601154">
        <w:rPr>
          <w:rFonts w:asciiTheme="majorBidi" w:hAnsiTheme="majorBidi" w:cstheme="majorBidi"/>
          <w:color w:val="000000" w:themeColor="text1"/>
          <w:lang w:val="en-GB"/>
        </w:rPr>
        <w:t xml:space="preserve">we will see the use cases </w:t>
      </w:r>
      <w:r w:rsidR="00F5794C">
        <w:rPr>
          <w:rFonts w:asciiTheme="majorBidi" w:hAnsiTheme="majorBidi" w:cstheme="majorBidi"/>
          <w:color w:val="000000" w:themeColor="text1"/>
          <w:lang w:val="en-GB"/>
        </w:rPr>
        <w:t xml:space="preserve">that </w:t>
      </w:r>
      <w:proofErr w:type="spellStart"/>
      <w:r w:rsidR="00911D92" w:rsidRPr="00601154">
        <w:rPr>
          <w:rFonts w:asciiTheme="majorBidi" w:hAnsiTheme="majorBidi" w:cstheme="majorBidi"/>
          <w:color w:val="000000" w:themeColor="text1"/>
          <w:lang w:val="en-GB"/>
        </w:rPr>
        <w:t>QueryFlow</w:t>
      </w:r>
      <w:proofErr w:type="spellEnd"/>
      <w:r w:rsidR="00911D92" w:rsidRPr="00601154">
        <w:rPr>
          <w:rFonts w:asciiTheme="majorBidi" w:hAnsiTheme="majorBidi" w:cstheme="majorBidi"/>
          <w:color w:val="000000" w:themeColor="text1"/>
          <w:lang w:val="en-GB"/>
        </w:rPr>
        <w:t xml:space="preserve"> can support</w:t>
      </w:r>
      <w:r w:rsidR="008476B2">
        <w:rPr>
          <w:rFonts w:asciiTheme="majorBidi" w:hAnsiTheme="majorBidi" w:cstheme="majorBidi"/>
          <w:color w:val="000000" w:themeColor="text1"/>
          <w:lang w:val="en-GB"/>
        </w:rPr>
        <w:t>.</w:t>
      </w:r>
    </w:p>
    <w:p w14:paraId="2D78B406" w14:textId="0A9F273F" w:rsidR="000C18F5" w:rsidRDefault="000C18F5" w:rsidP="00C456CF">
      <w:pPr>
        <w:spacing w:line="360" w:lineRule="auto"/>
        <w:rPr>
          <w:rFonts w:asciiTheme="majorBidi" w:hAnsiTheme="majorBidi" w:cstheme="majorBidi"/>
          <w:color w:val="000000" w:themeColor="text1"/>
          <w:lang w:val="en-GB"/>
        </w:rPr>
      </w:pPr>
    </w:p>
    <w:p w14:paraId="16B13FEE" w14:textId="6BE2E6A5" w:rsidR="000C18F5" w:rsidRDefault="000C18F5" w:rsidP="00C456CF">
      <w:pPr>
        <w:spacing w:line="360" w:lineRule="auto"/>
        <w:rPr>
          <w:rFonts w:asciiTheme="majorBidi" w:hAnsiTheme="majorBidi" w:cstheme="majorBidi"/>
          <w:color w:val="000000" w:themeColor="text1"/>
          <w:lang w:val="en-GB"/>
        </w:rPr>
      </w:pPr>
    </w:p>
    <w:p w14:paraId="7AB7369B" w14:textId="092586A4" w:rsidR="000C18F5" w:rsidRDefault="000C18F5" w:rsidP="00C456CF">
      <w:pPr>
        <w:spacing w:line="360" w:lineRule="auto"/>
        <w:rPr>
          <w:rFonts w:asciiTheme="majorBidi" w:hAnsiTheme="majorBidi" w:cstheme="majorBidi"/>
          <w:color w:val="000000" w:themeColor="text1"/>
          <w:lang w:val="en-GB"/>
        </w:rPr>
      </w:pPr>
    </w:p>
    <w:p w14:paraId="7FAAF5A6" w14:textId="20E9363D" w:rsidR="000C18F5" w:rsidRDefault="000C18F5" w:rsidP="00C456CF">
      <w:pPr>
        <w:spacing w:line="360" w:lineRule="auto"/>
        <w:rPr>
          <w:rFonts w:asciiTheme="majorBidi" w:hAnsiTheme="majorBidi" w:cstheme="majorBidi"/>
          <w:color w:val="000000" w:themeColor="text1"/>
          <w:lang w:val="en-GB"/>
        </w:rPr>
      </w:pPr>
    </w:p>
    <w:p w14:paraId="2DD28FDD" w14:textId="42DF86C1" w:rsidR="000C18F5" w:rsidRDefault="000C18F5" w:rsidP="00C456CF">
      <w:pPr>
        <w:spacing w:line="360" w:lineRule="auto"/>
        <w:rPr>
          <w:rFonts w:asciiTheme="majorBidi" w:hAnsiTheme="majorBidi" w:cstheme="majorBidi"/>
          <w:color w:val="000000" w:themeColor="text1"/>
          <w:lang w:val="en-GB"/>
        </w:rPr>
      </w:pPr>
    </w:p>
    <w:p w14:paraId="144177ED" w14:textId="0EF3BA1E" w:rsidR="000C18F5" w:rsidRDefault="000C18F5" w:rsidP="00C456CF">
      <w:pPr>
        <w:spacing w:line="360" w:lineRule="auto"/>
        <w:rPr>
          <w:rFonts w:asciiTheme="majorBidi" w:hAnsiTheme="majorBidi" w:cstheme="majorBidi"/>
          <w:color w:val="000000" w:themeColor="text1"/>
          <w:lang w:val="en-GB"/>
        </w:rPr>
      </w:pPr>
    </w:p>
    <w:p w14:paraId="7A7E1722" w14:textId="77777777" w:rsidR="000C18F5" w:rsidRPr="00C456CF" w:rsidRDefault="000C18F5" w:rsidP="00C456CF">
      <w:pPr>
        <w:spacing w:line="360" w:lineRule="auto"/>
        <w:rPr>
          <w:rFonts w:asciiTheme="majorBidi" w:hAnsiTheme="majorBidi" w:cstheme="majorBidi"/>
          <w:color w:val="000000" w:themeColor="text1"/>
        </w:rPr>
      </w:pPr>
    </w:p>
    <w:p w14:paraId="66D27DCB" w14:textId="3DC57425" w:rsidR="00612DD4" w:rsidRPr="00601154" w:rsidRDefault="007653FF" w:rsidP="00175C6B">
      <w:pPr>
        <w:pStyle w:val="Heading1"/>
        <w:rPr>
          <w:rFonts w:asciiTheme="majorBidi" w:hAnsiTheme="majorBidi"/>
        </w:rPr>
      </w:pPr>
      <w:bookmarkStart w:id="50" w:name="_Toc62286989"/>
      <w:r w:rsidRPr="00601154">
        <w:rPr>
          <w:rFonts w:asciiTheme="majorBidi" w:hAnsiTheme="majorBidi"/>
        </w:rPr>
        <w:lastRenderedPageBreak/>
        <w:t xml:space="preserve">Chapter </w:t>
      </w:r>
      <w:r w:rsidR="00D9085A" w:rsidRPr="00601154">
        <w:rPr>
          <w:rFonts w:asciiTheme="majorBidi" w:hAnsiTheme="majorBidi"/>
        </w:rPr>
        <w:t>3</w:t>
      </w:r>
      <w:r w:rsidRPr="00601154">
        <w:rPr>
          <w:rFonts w:asciiTheme="majorBidi" w:hAnsiTheme="majorBidi"/>
        </w:rPr>
        <w:t xml:space="preserve">: </w:t>
      </w:r>
      <w:proofErr w:type="spellStart"/>
      <w:r w:rsidR="008412E1" w:rsidRPr="00601154">
        <w:rPr>
          <w:rFonts w:asciiTheme="majorBidi" w:hAnsiTheme="majorBidi"/>
        </w:rPr>
        <w:t>QueryFlow</w:t>
      </w:r>
      <w:proofErr w:type="spellEnd"/>
      <w:r w:rsidRPr="00601154">
        <w:rPr>
          <w:rFonts w:asciiTheme="majorBidi" w:hAnsiTheme="majorBidi"/>
        </w:rPr>
        <w:t xml:space="preserve"> Design</w:t>
      </w:r>
      <w:bookmarkEnd w:id="50"/>
    </w:p>
    <w:p w14:paraId="38ACBD29" w14:textId="476CFB6B" w:rsidR="0038058F" w:rsidRPr="00601154" w:rsidRDefault="00AA067B" w:rsidP="0038058F">
      <w:pPr>
        <w:pStyle w:val="NormalWeb"/>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t>Identifying</w:t>
      </w:r>
      <w:r w:rsidR="0038058F" w:rsidRPr="00601154">
        <w:rPr>
          <w:rFonts w:asciiTheme="majorBidi" w:hAnsiTheme="majorBidi" w:cstheme="majorBidi"/>
          <w:color w:val="000000" w:themeColor="text1"/>
        </w:rPr>
        <w:t xml:space="preserve"> flaws in complex quer</w:t>
      </w:r>
      <w:r w:rsidRPr="00601154">
        <w:rPr>
          <w:rFonts w:asciiTheme="majorBidi" w:hAnsiTheme="majorBidi" w:cstheme="majorBidi"/>
          <w:color w:val="000000" w:themeColor="text1"/>
        </w:rPr>
        <w:t>ies</w:t>
      </w:r>
      <w:r w:rsidR="0038058F" w:rsidRPr="00601154">
        <w:rPr>
          <w:rFonts w:asciiTheme="majorBidi" w:hAnsiTheme="majorBidi" w:cstheme="majorBidi"/>
          <w:color w:val="000000" w:themeColor="text1"/>
        </w:rPr>
        <w:t xml:space="preserve"> and bring</w:t>
      </w:r>
      <w:r w:rsidRPr="00601154">
        <w:rPr>
          <w:rFonts w:asciiTheme="majorBidi" w:hAnsiTheme="majorBidi" w:cstheme="majorBidi"/>
          <w:color w:val="000000" w:themeColor="text1"/>
        </w:rPr>
        <w:t>ing</w:t>
      </w:r>
      <w:r w:rsidR="0038058F"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t xml:space="preserve">them </w:t>
      </w:r>
      <w:r w:rsidR="0038058F" w:rsidRPr="00601154">
        <w:rPr>
          <w:rFonts w:asciiTheme="majorBidi" w:hAnsiTheme="majorBidi" w:cstheme="majorBidi"/>
          <w:color w:val="000000" w:themeColor="text1"/>
        </w:rPr>
        <w:t>to perfection is challenging</w:t>
      </w:r>
      <w:r w:rsidRPr="00601154">
        <w:rPr>
          <w:rFonts w:asciiTheme="majorBidi" w:hAnsiTheme="majorBidi" w:cstheme="majorBidi"/>
          <w:color w:val="000000" w:themeColor="text1"/>
        </w:rPr>
        <w:t>. One of the most prominent techniques to achieve this is visualizing queries’ execution plans.</w:t>
      </w:r>
    </w:p>
    <w:p w14:paraId="16476A51" w14:textId="4E5CC706" w:rsidR="00897FB3" w:rsidRPr="00601154" w:rsidRDefault="00AA067B" w:rsidP="00F5794C">
      <w:pPr>
        <w:pStyle w:val="NormalWeb"/>
        <w:spacing w:line="360" w:lineRule="auto"/>
        <w:rPr>
          <w:rFonts w:asciiTheme="majorBidi" w:hAnsiTheme="majorBidi" w:cstheme="majorBidi"/>
          <w:color w:val="000000" w:themeColor="text1"/>
          <w:szCs w:val="22"/>
          <w:lang w:val="en-GB"/>
        </w:rPr>
      </w:pPr>
      <w:r w:rsidRPr="00601154">
        <w:rPr>
          <w:rFonts w:asciiTheme="majorBidi" w:hAnsiTheme="majorBidi" w:cstheme="majorBidi"/>
          <w:color w:val="000000" w:themeColor="text1"/>
        </w:rPr>
        <w:t>T</w:t>
      </w:r>
      <w:r w:rsidR="0038058F" w:rsidRPr="00601154">
        <w:rPr>
          <w:rFonts w:asciiTheme="majorBidi" w:hAnsiTheme="majorBidi" w:cstheme="majorBidi"/>
          <w:color w:val="000000" w:themeColor="text1"/>
        </w:rPr>
        <w:t xml:space="preserve">o help users identify their problems and </w:t>
      </w:r>
      <w:r w:rsidR="00EF64EB" w:rsidRPr="00601154">
        <w:rPr>
          <w:rFonts w:asciiTheme="majorBidi" w:hAnsiTheme="majorBidi" w:cstheme="majorBidi"/>
          <w:color w:val="000000" w:themeColor="text1"/>
        </w:rPr>
        <w:t>solve them</w:t>
      </w:r>
      <w:r w:rsidR="00F5794C">
        <w:rPr>
          <w:rFonts w:asciiTheme="majorBidi" w:hAnsiTheme="majorBidi" w:cstheme="majorBidi"/>
          <w:color w:val="000000" w:themeColor="text1"/>
        </w:rPr>
        <w:t>,</w:t>
      </w:r>
      <w:r w:rsidR="00EF64EB" w:rsidRPr="00601154">
        <w:rPr>
          <w:rFonts w:asciiTheme="majorBidi" w:hAnsiTheme="majorBidi" w:cstheme="majorBidi"/>
          <w:color w:val="000000" w:themeColor="text1"/>
        </w:rPr>
        <w:t xml:space="preserve"> we created </w:t>
      </w:r>
      <w:proofErr w:type="spellStart"/>
      <w:r w:rsidR="0038058F" w:rsidRPr="00601154">
        <w:rPr>
          <w:rFonts w:asciiTheme="majorBidi" w:hAnsiTheme="majorBidi" w:cstheme="majorBidi"/>
          <w:color w:val="000000" w:themeColor="text1"/>
        </w:rPr>
        <w:t>QueryFlow</w:t>
      </w:r>
      <w:proofErr w:type="spellEnd"/>
      <w:r w:rsidRPr="00601154">
        <w:rPr>
          <w:rFonts w:asciiTheme="majorBidi" w:hAnsiTheme="majorBidi" w:cstheme="majorBidi"/>
          <w:color w:val="000000" w:themeColor="text1"/>
        </w:rPr>
        <w:t xml:space="preserve">. </w:t>
      </w:r>
      <w:proofErr w:type="spellStart"/>
      <w:r w:rsidR="0038058F" w:rsidRPr="00601154">
        <w:rPr>
          <w:rFonts w:asciiTheme="majorBidi" w:hAnsiTheme="majorBidi" w:cstheme="majorBidi"/>
          <w:color w:val="000000" w:themeColor="text1"/>
        </w:rPr>
        <w:t>QueryFlow</w:t>
      </w:r>
      <w:proofErr w:type="spellEnd"/>
      <w:r w:rsidR="0038058F" w:rsidRPr="00601154">
        <w:rPr>
          <w:rFonts w:asciiTheme="majorBidi" w:hAnsiTheme="majorBidi" w:cstheme="majorBidi"/>
          <w:color w:val="000000" w:themeColor="text1"/>
        </w:rPr>
        <w:t xml:space="preserve"> visualizes the query </w:t>
      </w:r>
      <w:r w:rsidR="008A13A3">
        <w:rPr>
          <w:rFonts w:asciiTheme="majorBidi" w:hAnsiTheme="majorBidi" w:cstheme="majorBidi"/>
          <w:color w:val="000000" w:themeColor="text1"/>
        </w:rPr>
        <w:t>statistics</w:t>
      </w:r>
      <w:r w:rsidR="008A13A3" w:rsidRPr="00601154">
        <w:rPr>
          <w:rFonts w:asciiTheme="majorBidi" w:hAnsiTheme="majorBidi" w:cstheme="majorBidi"/>
          <w:color w:val="000000" w:themeColor="text1"/>
        </w:rPr>
        <w:t xml:space="preserve"> </w:t>
      </w:r>
      <w:r w:rsidR="0038058F" w:rsidRPr="00601154">
        <w:rPr>
          <w:rFonts w:asciiTheme="majorBidi" w:hAnsiTheme="majorBidi" w:cstheme="majorBidi"/>
          <w:color w:val="000000" w:themeColor="text1"/>
        </w:rPr>
        <w:t>using the Sankey diagram, a technique that allows one to illustrate complex processes, with a focus on a single aspect or resource that you want to highlight</w:t>
      </w:r>
      <w:r w:rsidR="0038058F" w:rsidRPr="00601154">
        <w:rPr>
          <w:rFonts w:asciiTheme="majorBidi" w:hAnsiTheme="majorBidi" w:cstheme="majorBidi"/>
          <w:color w:val="000000" w:themeColor="text1"/>
          <w:szCs w:val="22"/>
          <w:lang w:val="en-GB"/>
        </w:rPr>
        <w:t xml:space="preserve">. </w:t>
      </w:r>
    </w:p>
    <w:p w14:paraId="364DE3A8" w14:textId="03783382" w:rsidR="0038058F" w:rsidRPr="00601154" w:rsidRDefault="0038058F" w:rsidP="00F5794C">
      <w:pPr>
        <w:pStyle w:val="NormalWeb"/>
        <w:spacing w:line="360" w:lineRule="auto"/>
        <w:rPr>
          <w:rFonts w:asciiTheme="majorBidi" w:hAnsiTheme="majorBidi" w:cstheme="majorBidi"/>
          <w:color w:val="000000" w:themeColor="text1"/>
          <w:lang w:val="en-GB"/>
        </w:rPr>
      </w:pPr>
      <w:proofErr w:type="spellStart"/>
      <w:r w:rsidRPr="00601154">
        <w:rPr>
          <w:rFonts w:asciiTheme="majorBidi" w:hAnsiTheme="majorBidi" w:cstheme="majorBidi"/>
          <w:color w:val="000000" w:themeColor="text1"/>
        </w:rPr>
        <w:t>QueryFlow</w:t>
      </w:r>
      <w:proofErr w:type="spellEnd"/>
      <w:r w:rsidRPr="00601154">
        <w:rPr>
          <w:rFonts w:asciiTheme="majorBidi" w:hAnsiTheme="majorBidi" w:cstheme="majorBidi"/>
          <w:color w:val="000000" w:themeColor="text1"/>
        </w:rPr>
        <w:t xml:space="preserve"> bring</w:t>
      </w:r>
      <w:r w:rsidR="00F5794C">
        <w:rPr>
          <w:rFonts w:asciiTheme="majorBidi" w:hAnsiTheme="majorBidi" w:cstheme="majorBidi"/>
          <w:color w:val="000000" w:themeColor="text1"/>
        </w:rPr>
        <w:t>s</w:t>
      </w:r>
      <w:r w:rsidRPr="00601154">
        <w:rPr>
          <w:rFonts w:asciiTheme="majorBidi" w:hAnsiTheme="majorBidi" w:cstheme="majorBidi"/>
          <w:color w:val="000000" w:themeColor="text1"/>
        </w:rPr>
        <w:t xml:space="preserve"> the following improvements </w:t>
      </w:r>
      <w:r w:rsidR="00F5794C">
        <w:rPr>
          <w:rFonts w:asciiTheme="majorBidi" w:hAnsiTheme="majorBidi" w:cstheme="majorBidi"/>
          <w:color w:val="000000" w:themeColor="text1"/>
        </w:rPr>
        <w:t xml:space="preserve">to </w:t>
      </w:r>
      <w:r w:rsidR="00EA40A9">
        <w:rPr>
          <w:rFonts w:asciiTheme="majorBidi" w:hAnsiTheme="majorBidi" w:cstheme="majorBidi"/>
          <w:color w:val="000000" w:themeColor="text1"/>
        </w:rPr>
        <w:t xml:space="preserve">the </w:t>
      </w:r>
      <w:r w:rsidR="00EA40A9" w:rsidRPr="00601154">
        <w:rPr>
          <w:rFonts w:asciiTheme="majorBidi" w:hAnsiTheme="majorBidi" w:cstheme="majorBidi"/>
          <w:color w:val="000000" w:themeColor="text1"/>
        </w:rPr>
        <w:t>current</w:t>
      </w:r>
      <w:r w:rsidRPr="00601154">
        <w:rPr>
          <w:rFonts w:asciiTheme="majorBidi" w:hAnsiTheme="majorBidi" w:cstheme="majorBidi"/>
          <w:color w:val="000000" w:themeColor="text1"/>
        </w:rPr>
        <w:t xml:space="preserve"> tools:</w:t>
      </w:r>
    </w:p>
    <w:p w14:paraId="65238583" w14:textId="77777777" w:rsidR="0038058F" w:rsidRPr="00601154" w:rsidRDefault="0038058F" w:rsidP="008B2088">
      <w:pPr>
        <w:pStyle w:val="ListParagraph"/>
        <w:numPr>
          <w:ilvl w:val="0"/>
          <w:numId w:val="10"/>
        </w:numPr>
        <w:rPr>
          <w:rFonts w:asciiTheme="majorBidi" w:hAnsiTheme="majorBidi" w:cstheme="majorBidi"/>
          <w:color w:val="000000" w:themeColor="text1"/>
          <w:szCs w:val="24"/>
        </w:rPr>
      </w:pPr>
      <w:r w:rsidRPr="00601154">
        <w:rPr>
          <w:rFonts w:asciiTheme="majorBidi" w:hAnsiTheme="majorBidi" w:cstheme="majorBidi"/>
          <w:color w:val="000000" w:themeColor="text1"/>
          <w:szCs w:val="24"/>
        </w:rPr>
        <w:t>Capabilities to visualize both the logical and execution structure.</w:t>
      </w:r>
    </w:p>
    <w:p w14:paraId="1EC5D87F" w14:textId="6640D162" w:rsidR="0038058F" w:rsidRPr="00601154" w:rsidRDefault="0038058F" w:rsidP="008B2088">
      <w:pPr>
        <w:pStyle w:val="ListParagraph"/>
        <w:numPr>
          <w:ilvl w:val="0"/>
          <w:numId w:val="10"/>
        </w:numPr>
        <w:rPr>
          <w:rFonts w:asciiTheme="majorBidi" w:hAnsiTheme="majorBidi" w:cstheme="majorBidi"/>
          <w:color w:val="000000" w:themeColor="text1"/>
          <w:szCs w:val="24"/>
        </w:rPr>
      </w:pPr>
      <w:r w:rsidRPr="00601154">
        <w:rPr>
          <w:rFonts w:asciiTheme="majorBidi" w:hAnsiTheme="majorBidi" w:cstheme="majorBidi"/>
          <w:color w:val="000000" w:themeColor="text1"/>
          <w:szCs w:val="24"/>
        </w:rPr>
        <w:t>Represent</w:t>
      </w:r>
      <w:r w:rsidR="00F5794C">
        <w:rPr>
          <w:rFonts w:asciiTheme="majorBidi" w:hAnsiTheme="majorBidi" w:cstheme="majorBidi"/>
          <w:color w:val="000000" w:themeColor="text1"/>
          <w:szCs w:val="24"/>
        </w:rPr>
        <w:t>ing</w:t>
      </w:r>
      <w:r w:rsidRPr="00601154">
        <w:rPr>
          <w:rFonts w:asciiTheme="majorBidi" w:hAnsiTheme="majorBidi" w:cstheme="majorBidi"/>
          <w:color w:val="000000" w:themeColor="text1"/>
          <w:szCs w:val="24"/>
        </w:rPr>
        <w:t xml:space="preserve"> query characteristics as part of the visualization.</w:t>
      </w:r>
    </w:p>
    <w:p w14:paraId="33B0008E" w14:textId="5913447A" w:rsidR="00E174E7" w:rsidRPr="00601154" w:rsidRDefault="0038058F" w:rsidP="00E174E7">
      <w:pPr>
        <w:pStyle w:val="ListParagraph"/>
        <w:numPr>
          <w:ilvl w:val="0"/>
          <w:numId w:val="10"/>
        </w:numPr>
        <w:rPr>
          <w:rFonts w:asciiTheme="majorBidi" w:hAnsiTheme="majorBidi" w:cstheme="majorBidi"/>
          <w:color w:val="000000" w:themeColor="text1"/>
          <w:szCs w:val="24"/>
        </w:rPr>
      </w:pPr>
      <w:r w:rsidRPr="00601154">
        <w:rPr>
          <w:rFonts w:asciiTheme="majorBidi" w:hAnsiTheme="majorBidi" w:cstheme="majorBidi"/>
          <w:color w:val="000000" w:themeColor="text1"/>
          <w:szCs w:val="24"/>
        </w:rPr>
        <w:t>The ability to visualize multiple queries.</w:t>
      </w:r>
    </w:p>
    <w:p w14:paraId="021229BF" w14:textId="77777777" w:rsidR="00E174E7" w:rsidRPr="00601154" w:rsidRDefault="00E174E7" w:rsidP="00E174E7">
      <w:pPr>
        <w:spacing w:before="100" w:beforeAutospacing="1" w:after="100" w:afterAutospacing="1" w:line="360" w:lineRule="auto"/>
        <w:rPr>
          <w:rFonts w:asciiTheme="majorBidi" w:hAnsiTheme="majorBidi" w:cstheme="majorBidi"/>
        </w:rPr>
      </w:pPr>
      <w:r w:rsidRPr="00601154">
        <w:rPr>
          <w:rFonts w:asciiTheme="majorBidi" w:hAnsiTheme="majorBidi" w:cstheme="majorBidi"/>
        </w:rPr>
        <w:t>The rest of this chapter is structured as follows:</w:t>
      </w:r>
    </w:p>
    <w:p w14:paraId="5C73DE3E" w14:textId="66C8ACE7" w:rsidR="00E174E7" w:rsidRPr="00601154" w:rsidRDefault="0038058F" w:rsidP="009007B9">
      <w:pPr>
        <w:pStyle w:val="ListParagraph"/>
        <w:numPr>
          <w:ilvl w:val="0"/>
          <w:numId w:val="30"/>
        </w:numPr>
        <w:spacing w:before="100" w:beforeAutospacing="1" w:after="100" w:afterAutospacing="1"/>
        <w:rPr>
          <w:rFonts w:asciiTheme="majorBidi" w:hAnsiTheme="majorBidi" w:cstheme="majorBidi"/>
          <w:b/>
          <w:bCs/>
        </w:rPr>
      </w:pPr>
      <w:r w:rsidRPr="00601154">
        <w:rPr>
          <w:rFonts w:asciiTheme="majorBidi" w:hAnsiTheme="majorBidi" w:cstheme="majorBidi"/>
          <w:lang w:val="en-US"/>
        </w:rPr>
        <w:t>Section 3.</w:t>
      </w:r>
      <w:r w:rsidRPr="00601154">
        <w:rPr>
          <w:rFonts w:asciiTheme="majorBidi" w:hAnsiTheme="majorBidi" w:cstheme="majorBidi"/>
        </w:rPr>
        <w:t>1 provides a bird</w:t>
      </w:r>
      <w:r w:rsidR="00ED2B47">
        <w:rPr>
          <w:rFonts w:asciiTheme="majorBidi" w:hAnsiTheme="majorBidi" w:cstheme="majorBidi"/>
        </w:rPr>
        <w:t>’</w:t>
      </w:r>
      <w:r w:rsidRPr="00601154">
        <w:rPr>
          <w:rFonts w:asciiTheme="majorBidi" w:hAnsiTheme="majorBidi" w:cstheme="majorBidi"/>
        </w:rPr>
        <w:t>s eye overview</w:t>
      </w:r>
      <w:r w:rsidRPr="00601154">
        <w:rPr>
          <w:rFonts w:asciiTheme="majorBidi" w:hAnsiTheme="majorBidi" w:cstheme="majorBidi"/>
          <w:lang w:val="en-US"/>
        </w:rPr>
        <w:t xml:space="preserve"> </w:t>
      </w:r>
      <w:r w:rsidRPr="00601154">
        <w:rPr>
          <w:rFonts w:asciiTheme="majorBidi" w:hAnsiTheme="majorBidi" w:cstheme="majorBidi"/>
        </w:rPr>
        <w:t xml:space="preserve">of </w:t>
      </w:r>
      <w:proofErr w:type="spellStart"/>
      <w:r w:rsidRPr="00601154">
        <w:rPr>
          <w:rFonts w:asciiTheme="majorBidi" w:hAnsiTheme="majorBidi" w:cstheme="majorBidi"/>
          <w:lang w:val="en-US"/>
        </w:rPr>
        <w:t>QueryFlow</w:t>
      </w:r>
      <w:proofErr w:type="spellEnd"/>
      <w:r w:rsidRPr="00601154">
        <w:rPr>
          <w:rFonts w:asciiTheme="majorBidi" w:hAnsiTheme="majorBidi" w:cstheme="majorBidi"/>
          <w:lang w:val="en-US"/>
        </w:rPr>
        <w:t xml:space="preserve"> design</w:t>
      </w:r>
      <w:r w:rsidRPr="00601154">
        <w:rPr>
          <w:rFonts w:asciiTheme="majorBidi" w:hAnsiTheme="majorBidi" w:cstheme="majorBidi"/>
        </w:rPr>
        <w:t xml:space="preserve">. </w:t>
      </w:r>
    </w:p>
    <w:p w14:paraId="0062B7B1" w14:textId="77777777" w:rsidR="00E174E7" w:rsidRPr="00601154" w:rsidRDefault="0038058F" w:rsidP="009007B9">
      <w:pPr>
        <w:pStyle w:val="ListParagraph"/>
        <w:numPr>
          <w:ilvl w:val="0"/>
          <w:numId w:val="30"/>
        </w:numPr>
        <w:spacing w:before="100" w:beforeAutospacing="1" w:after="100" w:afterAutospacing="1"/>
        <w:rPr>
          <w:rFonts w:asciiTheme="majorBidi" w:hAnsiTheme="majorBidi" w:cstheme="majorBidi"/>
          <w:b/>
          <w:bCs/>
        </w:rPr>
      </w:pPr>
      <w:r w:rsidRPr="00601154">
        <w:rPr>
          <w:rFonts w:asciiTheme="majorBidi" w:hAnsiTheme="majorBidi" w:cstheme="majorBidi"/>
        </w:rPr>
        <w:t xml:space="preserve">Section </w:t>
      </w:r>
      <w:r w:rsidRPr="00601154">
        <w:rPr>
          <w:rFonts w:asciiTheme="majorBidi" w:hAnsiTheme="majorBidi" w:cstheme="majorBidi"/>
          <w:lang w:val="en-US"/>
        </w:rPr>
        <w:t>3</w:t>
      </w:r>
      <w:r w:rsidRPr="00601154">
        <w:rPr>
          <w:rFonts w:asciiTheme="majorBidi" w:hAnsiTheme="majorBidi" w:cstheme="majorBidi"/>
        </w:rPr>
        <w:t xml:space="preserve">.2 provides an overview </w:t>
      </w:r>
      <w:r w:rsidRPr="00601154">
        <w:rPr>
          <w:rFonts w:asciiTheme="majorBidi" w:hAnsiTheme="majorBidi" w:cstheme="majorBidi"/>
          <w:lang w:val="en-US"/>
        </w:rPr>
        <w:t>of</w:t>
      </w:r>
      <w:r w:rsidR="00697255" w:rsidRPr="00601154">
        <w:rPr>
          <w:rFonts w:asciiTheme="majorBidi" w:hAnsiTheme="majorBidi" w:cstheme="majorBidi"/>
          <w:lang w:val="en-US"/>
        </w:rPr>
        <w:t xml:space="preserve"> </w:t>
      </w:r>
      <w:proofErr w:type="spellStart"/>
      <w:r w:rsidRPr="00601154">
        <w:rPr>
          <w:rFonts w:asciiTheme="majorBidi" w:hAnsiTheme="majorBidi" w:cstheme="majorBidi"/>
          <w:lang w:val="en-US"/>
        </w:rPr>
        <w:t>QueryFlow</w:t>
      </w:r>
      <w:r w:rsidR="00697255" w:rsidRPr="00601154">
        <w:rPr>
          <w:rFonts w:asciiTheme="majorBidi" w:hAnsiTheme="majorBidi" w:cstheme="majorBidi"/>
          <w:lang w:val="en-US"/>
        </w:rPr>
        <w:t>’s</w:t>
      </w:r>
      <w:proofErr w:type="spellEnd"/>
      <w:r w:rsidRPr="00601154">
        <w:rPr>
          <w:rFonts w:asciiTheme="majorBidi" w:hAnsiTheme="majorBidi" w:cstheme="majorBidi"/>
          <w:lang w:val="en-US"/>
        </w:rPr>
        <w:t xml:space="preserve"> parsing component</w:t>
      </w:r>
      <w:r w:rsidRPr="00601154">
        <w:rPr>
          <w:rFonts w:asciiTheme="majorBidi" w:hAnsiTheme="majorBidi" w:cstheme="majorBidi"/>
        </w:rPr>
        <w:t xml:space="preserve">. </w:t>
      </w:r>
    </w:p>
    <w:p w14:paraId="03B659E0" w14:textId="77777777" w:rsidR="00E174E7" w:rsidRPr="00601154" w:rsidRDefault="0038058F" w:rsidP="009007B9">
      <w:pPr>
        <w:pStyle w:val="ListParagraph"/>
        <w:numPr>
          <w:ilvl w:val="0"/>
          <w:numId w:val="30"/>
        </w:numPr>
        <w:spacing w:before="100" w:beforeAutospacing="1" w:after="100" w:afterAutospacing="1"/>
        <w:rPr>
          <w:rFonts w:asciiTheme="majorBidi" w:hAnsiTheme="majorBidi" w:cstheme="majorBidi"/>
          <w:b/>
          <w:bCs/>
        </w:rPr>
      </w:pPr>
      <w:r w:rsidRPr="00601154">
        <w:rPr>
          <w:rFonts w:asciiTheme="majorBidi" w:hAnsiTheme="majorBidi" w:cstheme="majorBidi"/>
        </w:rPr>
        <w:t xml:space="preserve">Section </w:t>
      </w:r>
      <w:r w:rsidRPr="00601154">
        <w:rPr>
          <w:rFonts w:asciiTheme="majorBidi" w:hAnsiTheme="majorBidi" w:cstheme="majorBidi"/>
          <w:lang w:val="en-US"/>
        </w:rPr>
        <w:t>3</w:t>
      </w:r>
      <w:r w:rsidRPr="00601154">
        <w:rPr>
          <w:rFonts w:asciiTheme="majorBidi" w:hAnsiTheme="majorBidi" w:cstheme="majorBidi"/>
        </w:rPr>
        <w:t xml:space="preserve">.3 provides an overview </w:t>
      </w:r>
      <w:r w:rsidRPr="00601154">
        <w:rPr>
          <w:rFonts w:asciiTheme="majorBidi" w:hAnsiTheme="majorBidi" w:cstheme="majorBidi"/>
          <w:lang w:val="en-US"/>
        </w:rPr>
        <w:t xml:space="preserve">of </w:t>
      </w:r>
      <w:proofErr w:type="spellStart"/>
      <w:r w:rsidRPr="00601154">
        <w:rPr>
          <w:rFonts w:asciiTheme="majorBidi" w:hAnsiTheme="majorBidi" w:cstheme="majorBidi"/>
          <w:lang w:val="en-US"/>
        </w:rPr>
        <w:t>QueryFlow</w:t>
      </w:r>
      <w:r w:rsidR="00697255" w:rsidRPr="00601154">
        <w:rPr>
          <w:rFonts w:asciiTheme="majorBidi" w:hAnsiTheme="majorBidi" w:cstheme="majorBidi"/>
          <w:lang w:val="en-US"/>
        </w:rPr>
        <w:t>’s</w:t>
      </w:r>
      <w:proofErr w:type="spellEnd"/>
      <w:r w:rsidRPr="00601154">
        <w:rPr>
          <w:rFonts w:asciiTheme="majorBidi" w:hAnsiTheme="majorBidi" w:cstheme="majorBidi"/>
          <w:lang w:val="en-US"/>
        </w:rPr>
        <w:t xml:space="preserve"> enrichment component</w:t>
      </w:r>
      <w:r w:rsidRPr="00601154">
        <w:rPr>
          <w:rFonts w:asciiTheme="majorBidi" w:hAnsiTheme="majorBidi" w:cstheme="majorBidi"/>
        </w:rPr>
        <w:t xml:space="preserve">. </w:t>
      </w:r>
    </w:p>
    <w:p w14:paraId="7BCF4BE5" w14:textId="77777777" w:rsidR="00E02343" w:rsidRPr="00601154" w:rsidRDefault="0038058F" w:rsidP="009007B9">
      <w:pPr>
        <w:pStyle w:val="ListParagraph"/>
        <w:numPr>
          <w:ilvl w:val="0"/>
          <w:numId w:val="30"/>
        </w:numPr>
        <w:spacing w:before="100" w:beforeAutospacing="1" w:after="100" w:afterAutospacing="1"/>
        <w:rPr>
          <w:rFonts w:asciiTheme="majorBidi" w:hAnsiTheme="majorBidi" w:cstheme="majorBidi"/>
          <w:b/>
          <w:bCs/>
        </w:rPr>
      </w:pPr>
      <w:r w:rsidRPr="00601154">
        <w:rPr>
          <w:rFonts w:asciiTheme="majorBidi" w:hAnsiTheme="majorBidi" w:cstheme="majorBidi"/>
        </w:rPr>
        <w:t xml:space="preserve">Section </w:t>
      </w:r>
      <w:r w:rsidRPr="00601154">
        <w:rPr>
          <w:rFonts w:asciiTheme="majorBidi" w:hAnsiTheme="majorBidi" w:cstheme="majorBidi"/>
          <w:lang w:val="en-US"/>
        </w:rPr>
        <w:t>3</w:t>
      </w:r>
      <w:r w:rsidRPr="00601154">
        <w:rPr>
          <w:rFonts w:asciiTheme="majorBidi" w:hAnsiTheme="majorBidi" w:cstheme="majorBidi"/>
        </w:rPr>
        <w:t xml:space="preserve">.4 provides an overview </w:t>
      </w:r>
      <w:r w:rsidRPr="00601154">
        <w:rPr>
          <w:rFonts w:asciiTheme="majorBidi" w:hAnsiTheme="majorBidi" w:cstheme="majorBidi"/>
          <w:lang w:val="en-US"/>
        </w:rPr>
        <w:t xml:space="preserve">of </w:t>
      </w:r>
      <w:proofErr w:type="spellStart"/>
      <w:r w:rsidRPr="00601154">
        <w:rPr>
          <w:rFonts w:asciiTheme="majorBidi" w:hAnsiTheme="majorBidi" w:cstheme="majorBidi"/>
          <w:lang w:val="en-US"/>
        </w:rPr>
        <w:t>QueryFlow</w:t>
      </w:r>
      <w:r w:rsidR="00697255" w:rsidRPr="00601154">
        <w:rPr>
          <w:rFonts w:asciiTheme="majorBidi" w:hAnsiTheme="majorBidi" w:cstheme="majorBidi"/>
          <w:lang w:val="en-US"/>
        </w:rPr>
        <w:t>’s</w:t>
      </w:r>
      <w:proofErr w:type="spellEnd"/>
      <w:r w:rsidRPr="00601154">
        <w:rPr>
          <w:rFonts w:asciiTheme="majorBidi" w:hAnsiTheme="majorBidi" w:cstheme="majorBidi"/>
          <w:lang w:val="en-US"/>
        </w:rPr>
        <w:t xml:space="preserve"> visualization component.</w:t>
      </w:r>
    </w:p>
    <w:p w14:paraId="049D1514" w14:textId="4359ED8B" w:rsidR="00F51699" w:rsidRDefault="00E02343" w:rsidP="00F5794C">
      <w:pPr>
        <w:pStyle w:val="ListParagraph"/>
        <w:numPr>
          <w:ilvl w:val="0"/>
          <w:numId w:val="30"/>
        </w:numPr>
        <w:spacing w:before="100" w:beforeAutospacing="1" w:after="100" w:afterAutospacing="1"/>
        <w:rPr>
          <w:rFonts w:asciiTheme="majorBidi" w:hAnsiTheme="majorBidi" w:cstheme="majorBidi"/>
          <w:b/>
          <w:bCs/>
        </w:rPr>
      </w:pPr>
      <w:r w:rsidRPr="00601154">
        <w:rPr>
          <w:rFonts w:asciiTheme="majorBidi" w:hAnsiTheme="majorBidi" w:cstheme="majorBidi"/>
        </w:rPr>
        <w:t xml:space="preserve">Section </w:t>
      </w:r>
      <w:r w:rsidRPr="00601154">
        <w:rPr>
          <w:rFonts w:asciiTheme="majorBidi" w:hAnsiTheme="majorBidi" w:cstheme="majorBidi"/>
          <w:lang w:val="en-US"/>
        </w:rPr>
        <w:t>3</w:t>
      </w:r>
      <w:r w:rsidRPr="00601154">
        <w:rPr>
          <w:rFonts w:asciiTheme="majorBidi" w:hAnsiTheme="majorBidi" w:cstheme="majorBidi"/>
        </w:rPr>
        <w:t>.5 provides a</w:t>
      </w:r>
      <w:r w:rsidR="00F5794C">
        <w:rPr>
          <w:rFonts w:asciiTheme="majorBidi" w:hAnsiTheme="majorBidi" w:cstheme="majorBidi"/>
        </w:rPr>
        <w:t xml:space="preserve"> full</w:t>
      </w:r>
      <w:r w:rsidRPr="00601154">
        <w:rPr>
          <w:rFonts w:asciiTheme="majorBidi" w:hAnsiTheme="majorBidi" w:cstheme="majorBidi"/>
        </w:rPr>
        <w:t xml:space="preserve"> </w:t>
      </w:r>
      <w:r w:rsidR="00F5794C">
        <w:rPr>
          <w:rFonts w:asciiTheme="majorBidi" w:hAnsiTheme="majorBidi" w:cstheme="majorBidi"/>
        </w:rPr>
        <w:t xml:space="preserve">description </w:t>
      </w:r>
      <w:r w:rsidR="00F5794C">
        <w:rPr>
          <w:rFonts w:asciiTheme="majorBidi" w:hAnsiTheme="majorBidi" w:cstheme="majorBidi"/>
          <w:lang w:val="en-US"/>
        </w:rPr>
        <w:t xml:space="preserve">of </w:t>
      </w:r>
      <w:proofErr w:type="spellStart"/>
      <w:r w:rsidRPr="00601154">
        <w:rPr>
          <w:rFonts w:asciiTheme="majorBidi" w:hAnsiTheme="majorBidi" w:cstheme="majorBidi"/>
          <w:lang w:val="en-US"/>
        </w:rPr>
        <w:t>QueryFlow’s</w:t>
      </w:r>
      <w:proofErr w:type="spellEnd"/>
      <w:r w:rsidRPr="00601154">
        <w:rPr>
          <w:rFonts w:asciiTheme="majorBidi" w:hAnsiTheme="majorBidi" w:cstheme="majorBidi"/>
          <w:lang w:val="en-US"/>
        </w:rPr>
        <w:t xml:space="preserve"> components</w:t>
      </w:r>
      <w:r w:rsidR="00F5794C">
        <w:rPr>
          <w:rFonts w:asciiTheme="majorBidi" w:hAnsiTheme="majorBidi" w:cstheme="majorBidi"/>
          <w:lang w:val="en-US"/>
        </w:rPr>
        <w:t xml:space="preserve"> using a detailed example</w:t>
      </w:r>
      <w:r w:rsidRPr="00601154">
        <w:rPr>
          <w:rFonts w:asciiTheme="majorBidi" w:hAnsiTheme="majorBidi" w:cstheme="majorBidi"/>
          <w:lang w:val="en-US"/>
        </w:rPr>
        <w:t>.</w:t>
      </w:r>
      <w:r w:rsidR="0010539F">
        <w:rPr>
          <w:rFonts w:asciiTheme="majorBidi" w:hAnsiTheme="majorBidi" w:cstheme="majorBidi"/>
          <w:rtl/>
          <w:lang w:val="en-US"/>
        </w:rPr>
        <w:br/>
      </w:r>
    </w:p>
    <w:p w14:paraId="5BB9366A" w14:textId="68A202B1" w:rsidR="00F77307" w:rsidRDefault="00F77307" w:rsidP="00F77307">
      <w:pPr>
        <w:spacing w:before="100" w:beforeAutospacing="1" w:after="100" w:afterAutospacing="1"/>
        <w:rPr>
          <w:rFonts w:asciiTheme="majorBidi" w:hAnsiTheme="majorBidi" w:cstheme="majorBidi"/>
          <w:b/>
          <w:bCs/>
        </w:rPr>
      </w:pPr>
    </w:p>
    <w:p w14:paraId="2A4E424E" w14:textId="1752636F" w:rsidR="00F77307" w:rsidRDefault="00F77307" w:rsidP="00F77307">
      <w:pPr>
        <w:spacing w:before="100" w:beforeAutospacing="1" w:after="100" w:afterAutospacing="1"/>
        <w:rPr>
          <w:rFonts w:asciiTheme="majorBidi" w:hAnsiTheme="majorBidi" w:cstheme="majorBidi"/>
          <w:b/>
          <w:bCs/>
        </w:rPr>
      </w:pPr>
    </w:p>
    <w:p w14:paraId="4EBD5C89" w14:textId="5193CAFC" w:rsidR="00F77307" w:rsidRDefault="00F77307" w:rsidP="00F77307">
      <w:pPr>
        <w:spacing w:before="100" w:beforeAutospacing="1" w:after="100" w:afterAutospacing="1"/>
        <w:rPr>
          <w:rFonts w:asciiTheme="majorBidi" w:hAnsiTheme="majorBidi" w:cstheme="majorBidi"/>
          <w:b/>
          <w:bCs/>
        </w:rPr>
      </w:pPr>
    </w:p>
    <w:p w14:paraId="2DDF0FDF" w14:textId="6170AE2F" w:rsidR="00F77307" w:rsidRDefault="00F77307" w:rsidP="00F77307">
      <w:pPr>
        <w:spacing w:before="100" w:beforeAutospacing="1" w:after="100" w:afterAutospacing="1"/>
        <w:rPr>
          <w:rFonts w:asciiTheme="majorBidi" w:hAnsiTheme="majorBidi" w:cstheme="majorBidi"/>
          <w:b/>
          <w:bCs/>
        </w:rPr>
      </w:pPr>
    </w:p>
    <w:p w14:paraId="3AD7288D" w14:textId="6B3B7D24" w:rsidR="00F77307" w:rsidRDefault="00F77307" w:rsidP="00F77307">
      <w:pPr>
        <w:spacing w:before="100" w:beforeAutospacing="1" w:after="100" w:afterAutospacing="1"/>
        <w:rPr>
          <w:rFonts w:asciiTheme="majorBidi" w:hAnsiTheme="majorBidi" w:cstheme="majorBidi"/>
          <w:b/>
          <w:bCs/>
        </w:rPr>
      </w:pPr>
    </w:p>
    <w:p w14:paraId="643CB8B3" w14:textId="08869727" w:rsidR="00F77307" w:rsidRDefault="00F77307" w:rsidP="00F77307">
      <w:pPr>
        <w:spacing w:before="100" w:beforeAutospacing="1" w:after="100" w:afterAutospacing="1"/>
        <w:rPr>
          <w:rFonts w:asciiTheme="majorBidi" w:hAnsiTheme="majorBidi" w:cstheme="majorBidi"/>
          <w:b/>
          <w:bCs/>
        </w:rPr>
      </w:pPr>
    </w:p>
    <w:p w14:paraId="4E4F46C5" w14:textId="77777777" w:rsidR="00F77307" w:rsidRPr="00F77307" w:rsidRDefault="00F77307" w:rsidP="00F77307">
      <w:pPr>
        <w:spacing w:before="100" w:beforeAutospacing="1" w:after="100" w:afterAutospacing="1"/>
        <w:rPr>
          <w:rFonts w:asciiTheme="majorBidi" w:hAnsiTheme="majorBidi" w:cstheme="majorBidi"/>
          <w:b/>
          <w:bCs/>
        </w:rPr>
      </w:pPr>
    </w:p>
    <w:p w14:paraId="356B1812" w14:textId="3B9E078A" w:rsidR="00080997" w:rsidRPr="00601154" w:rsidRDefault="00D9085A" w:rsidP="00F5794C">
      <w:pPr>
        <w:spacing w:before="100" w:beforeAutospacing="1" w:after="100" w:afterAutospacing="1" w:line="360" w:lineRule="auto"/>
        <w:rPr>
          <w:rFonts w:asciiTheme="majorBidi" w:hAnsiTheme="majorBidi" w:cstheme="majorBidi"/>
          <w:color w:val="000000" w:themeColor="text1"/>
        </w:rPr>
      </w:pPr>
      <w:r w:rsidRPr="00601154">
        <w:rPr>
          <w:rStyle w:val="Heading5Char"/>
          <w:rFonts w:asciiTheme="majorBidi" w:hAnsiTheme="majorBidi"/>
        </w:rPr>
        <w:lastRenderedPageBreak/>
        <w:t>3</w:t>
      </w:r>
      <w:r w:rsidR="007653FF" w:rsidRPr="00601154">
        <w:rPr>
          <w:rStyle w:val="Heading5Char"/>
          <w:rFonts w:asciiTheme="majorBidi" w:hAnsiTheme="majorBidi"/>
        </w:rPr>
        <w:t xml:space="preserve">.1 </w:t>
      </w:r>
      <w:proofErr w:type="spellStart"/>
      <w:r w:rsidR="007653FF" w:rsidRPr="00601154">
        <w:rPr>
          <w:rStyle w:val="Heading5Char"/>
          <w:rFonts w:asciiTheme="majorBidi" w:hAnsiTheme="majorBidi"/>
        </w:rPr>
        <w:t>QueryFlow</w:t>
      </w:r>
      <w:proofErr w:type="spellEnd"/>
      <w:r w:rsidR="007653FF" w:rsidRPr="00601154">
        <w:rPr>
          <w:rStyle w:val="Heading5Char"/>
          <w:rFonts w:asciiTheme="majorBidi" w:hAnsiTheme="majorBidi"/>
        </w:rPr>
        <w:t xml:space="preserve"> design</w:t>
      </w:r>
      <w:r w:rsidR="005C0F1B">
        <w:rPr>
          <w:rStyle w:val="Heading5Char"/>
          <w:rFonts w:asciiTheme="majorBidi" w:hAnsiTheme="majorBidi"/>
        </w:rPr>
        <w:t xml:space="preserve"> </w:t>
      </w:r>
      <w:r w:rsidR="00581A18" w:rsidRPr="00581A18">
        <w:rPr>
          <w:rStyle w:val="Heading5Char"/>
          <w:rFonts w:asciiTheme="majorBidi" w:hAnsiTheme="majorBidi"/>
        </w:rPr>
        <w:t>Bird</w:t>
      </w:r>
      <w:r w:rsidR="00ED2B47">
        <w:rPr>
          <w:rStyle w:val="Heading5Char"/>
          <w:rFonts w:asciiTheme="majorBidi" w:hAnsiTheme="majorBidi"/>
        </w:rPr>
        <w:t>’</w:t>
      </w:r>
      <w:r w:rsidR="00581A18" w:rsidRPr="00581A18">
        <w:rPr>
          <w:rStyle w:val="Heading5Char"/>
          <w:rFonts w:asciiTheme="majorBidi" w:hAnsiTheme="majorBidi"/>
        </w:rPr>
        <w:t>s-eye view</w:t>
      </w:r>
      <w:r w:rsidR="0038058F" w:rsidRPr="00601154">
        <w:rPr>
          <w:rFonts w:asciiTheme="majorBidi" w:hAnsiTheme="majorBidi" w:cstheme="majorBidi"/>
          <w:b/>
          <w:bCs/>
        </w:rPr>
        <w:br/>
      </w:r>
      <w:r w:rsidR="006F6D39" w:rsidRPr="00601154">
        <w:rPr>
          <w:rFonts w:asciiTheme="majorBidi" w:hAnsiTheme="majorBidi" w:cstheme="majorBidi"/>
          <w:color w:val="000000" w:themeColor="text1"/>
        </w:rPr>
        <w:br/>
      </w:r>
      <w:r w:rsidR="00600EB9" w:rsidRPr="00601154">
        <w:rPr>
          <w:rFonts w:asciiTheme="majorBidi" w:hAnsiTheme="majorBidi" w:cstheme="majorBidi"/>
          <w:color w:val="000000" w:themeColor="text1"/>
        </w:rPr>
        <w:t xml:space="preserve">In this section, we give an overview of </w:t>
      </w:r>
      <w:proofErr w:type="spellStart"/>
      <w:r w:rsidR="00600EB9" w:rsidRPr="00601154">
        <w:rPr>
          <w:rFonts w:asciiTheme="majorBidi" w:hAnsiTheme="majorBidi" w:cstheme="majorBidi"/>
          <w:color w:val="000000" w:themeColor="text1"/>
        </w:rPr>
        <w:t>QueryFlow’s</w:t>
      </w:r>
      <w:proofErr w:type="spellEnd"/>
      <w:r w:rsidR="00600EB9" w:rsidRPr="00601154">
        <w:rPr>
          <w:rFonts w:asciiTheme="majorBidi" w:hAnsiTheme="majorBidi" w:cstheme="majorBidi"/>
          <w:color w:val="000000" w:themeColor="text1"/>
        </w:rPr>
        <w:t xml:space="preserve"> design and how it is built. We design </w:t>
      </w:r>
      <w:proofErr w:type="spellStart"/>
      <w:r w:rsidR="00600EB9" w:rsidRPr="00601154">
        <w:rPr>
          <w:rFonts w:asciiTheme="majorBidi" w:hAnsiTheme="majorBidi" w:cstheme="majorBidi"/>
          <w:color w:val="000000" w:themeColor="text1"/>
        </w:rPr>
        <w:t>QueryFlow</w:t>
      </w:r>
      <w:proofErr w:type="spellEnd"/>
      <w:r w:rsidR="00600EB9" w:rsidRPr="00601154">
        <w:rPr>
          <w:rFonts w:asciiTheme="majorBidi" w:hAnsiTheme="majorBidi" w:cstheme="majorBidi"/>
          <w:color w:val="000000" w:themeColor="text1"/>
        </w:rPr>
        <w:t xml:space="preserve"> support visualizing both the logical execution plan and the actual execution </w:t>
      </w:r>
      <w:r w:rsidR="006043FB" w:rsidRPr="00601154">
        <w:rPr>
          <w:rFonts w:asciiTheme="majorBidi" w:hAnsiTheme="majorBidi" w:cstheme="majorBidi"/>
          <w:szCs w:val="22"/>
        </w:rPr>
        <w:t>statistics</w:t>
      </w:r>
      <w:r w:rsidR="00080997" w:rsidRPr="00601154">
        <w:rPr>
          <w:rFonts w:asciiTheme="majorBidi" w:hAnsiTheme="majorBidi" w:cstheme="majorBidi"/>
          <w:color w:val="000000" w:themeColor="text1"/>
        </w:rPr>
        <w:t>. This allow</w:t>
      </w:r>
      <w:r w:rsidR="00FD0692" w:rsidRPr="00601154">
        <w:rPr>
          <w:rFonts w:asciiTheme="majorBidi" w:hAnsiTheme="majorBidi" w:cstheme="majorBidi"/>
          <w:color w:val="000000" w:themeColor="text1"/>
        </w:rPr>
        <w:t>s</w:t>
      </w:r>
      <w:r w:rsidR="00080997" w:rsidRPr="00601154">
        <w:rPr>
          <w:rFonts w:asciiTheme="majorBidi" w:hAnsiTheme="majorBidi" w:cstheme="majorBidi"/>
          <w:color w:val="000000" w:themeColor="text1"/>
        </w:rPr>
        <w:t xml:space="preserve"> </w:t>
      </w:r>
      <w:proofErr w:type="spellStart"/>
      <w:r w:rsidR="00080997" w:rsidRPr="00601154">
        <w:rPr>
          <w:rFonts w:asciiTheme="majorBidi" w:hAnsiTheme="majorBidi" w:cstheme="majorBidi"/>
          <w:color w:val="000000" w:themeColor="text1"/>
        </w:rPr>
        <w:t>QueryFlow</w:t>
      </w:r>
      <w:proofErr w:type="spellEnd"/>
      <w:r w:rsidR="00080997" w:rsidRPr="00601154">
        <w:rPr>
          <w:rFonts w:asciiTheme="majorBidi" w:hAnsiTheme="majorBidi" w:cstheme="majorBidi"/>
          <w:color w:val="000000" w:themeColor="text1"/>
        </w:rPr>
        <w:t xml:space="preserve"> to </w:t>
      </w:r>
      <w:r w:rsidR="00080997" w:rsidRPr="00601154">
        <w:rPr>
          <w:rFonts w:asciiTheme="majorBidi" w:hAnsiTheme="majorBidi" w:cstheme="majorBidi"/>
          <w:color w:val="000000" w:themeColor="text1"/>
          <w:lang w:val="en-GB"/>
        </w:rPr>
        <w:t>identify the following families of flaws</w:t>
      </w:r>
      <w:r w:rsidR="00600EB9" w:rsidRPr="00601154">
        <w:rPr>
          <w:rFonts w:asciiTheme="majorBidi" w:hAnsiTheme="majorBidi" w:cstheme="majorBidi"/>
          <w:color w:val="000000" w:themeColor="text1"/>
        </w:rPr>
        <w:t>:</w:t>
      </w:r>
    </w:p>
    <w:p w14:paraId="7659CBCA" w14:textId="697C886C" w:rsidR="00080997" w:rsidRPr="00601154" w:rsidRDefault="00080997" w:rsidP="009007B9">
      <w:pPr>
        <w:pStyle w:val="ListParagraph"/>
        <w:numPr>
          <w:ilvl w:val="0"/>
          <w:numId w:val="12"/>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u w:val="single"/>
        </w:rPr>
        <w:t>Cardinality issues</w:t>
      </w:r>
      <w:r w:rsidRPr="00601154">
        <w:rPr>
          <w:rFonts w:asciiTheme="majorBidi" w:hAnsiTheme="majorBidi" w:cstheme="majorBidi"/>
          <w:color w:val="000000" w:themeColor="text1"/>
        </w:rPr>
        <w:t>- finding errors due</w:t>
      </w:r>
      <w:r w:rsidRPr="00601154">
        <w:rPr>
          <w:rFonts w:asciiTheme="majorBidi" w:hAnsiTheme="majorBidi" w:cstheme="majorBidi"/>
          <w:color w:val="000000" w:themeColor="text1"/>
          <w:lang w:val="en-US"/>
        </w:rPr>
        <w:t xml:space="preserve"> to </w:t>
      </w:r>
      <w:proofErr w:type="gramStart"/>
      <w:r w:rsidRPr="00601154">
        <w:rPr>
          <w:rFonts w:asciiTheme="majorBidi" w:hAnsiTheme="majorBidi" w:cstheme="majorBidi"/>
          <w:color w:val="000000" w:themeColor="text1"/>
          <w:lang w:val="en-US"/>
        </w:rPr>
        <w:t>WHERE</w:t>
      </w:r>
      <w:proofErr w:type="gramEnd"/>
      <w:r w:rsidRPr="00601154">
        <w:rPr>
          <w:rFonts w:asciiTheme="majorBidi" w:hAnsiTheme="majorBidi" w:cstheme="majorBidi"/>
          <w:i/>
          <w:iCs/>
          <w:color w:val="000000" w:themeColor="text1"/>
          <w:lang w:val="en-US"/>
        </w:rPr>
        <w:t>, JOIN, UNION, DISTINCT, HAVING</w:t>
      </w:r>
      <w:r w:rsidRPr="00601154">
        <w:rPr>
          <w:rFonts w:asciiTheme="majorBidi" w:hAnsiTheme="majorBidi" w:cstheme="majorBidi"/>
          <w:color w:val="000000" w:themeColor="text1"/>
          <w:lang w:val="en-US"/>
        </w:rPr>
        <w:t xml:space="preserve"> clauses by utilizing the </w:t>
      </w:r>
      <w:r w:rsidRPr="00601154">
        <w:rPr>
          <w:rFonts w:asciiTheme="majorBidi" w:hAnsiTheme="majorBidi" w:cstheme="majorBidi"/>
          <w:i/>
          <w:iCs/>
          <w:color w:val="000000" w:themeColor="text1"/>
          <w:lang w:val="en-US"/>
        </w:rPr>
        <w:t xml:space="preserve">Actual Rows </w:t>
      </w:r>
      <w:r w:rsidRPr="00601154">
        <w:rPr>
          <w:rFonts w:asciiTheme="majorBidi" w:hAnsiTheme="majorBidi" w:cstheme="majorBidi"/>
          <w:color w:val="000000" w:themeColor="text1"/>
          <w:lang w:val="en-US"/>
        </w:rPr>
        <w:t xml:space="preserve">or </w:t>
      </w:r>
      <w:r w:rsidRPr="00601154">
        <w:rPr>
          <w:rFonts w:asciiTheme="majorBidi" w:hAnsiTheme="majorBidi" w:cstheme="majorBidi"/>
          <w:i/>
          <w:iCs/>
          <w:color w:val="000000" w:themeColor="text1"/>
          <w:lang w:val="en-US"/>
        </w:rPr>
        <w:t>Planned Rows.</w:t>
      </w:r>
    </w:p>
    <w:p w14:paraId="27B10C04" w14:textId="04A387FC" w:rsidR="00080997" w:rsidRPr="00601154" w:rsidRDefault="00080997" w:rsidP="009007B9">
      <w:pPr>
        <w:pStyle w:val="ListParagraph"/>
        <w:numPr>
          <w:ilvl w:val="1"/>
          <w:numId w:val="12"/>
        </w:numPr>
        <w:rPr>
          <w:rFonts w:asciiTheme="majorBidi" w:hAnsiTheme="majorBidi" w:cstheme="majorBidi"/>
          <w:color w:val="000000" w:themeColor="text1"/>
        </w:rPr>
      </w:pPr>
      <w:r w:rsidRPr="00601154">
        <w:rPr>
          <w:rFonts w:asciiTheme="majorBidi" w:hAnsiTheme="majorBidi" w:cstheme="majorBidi"/>
          <w:color w:val="000000" w:themeColor="text1"/>
        </w:rPr>
        <w:t>Query result with zero entries (</w:t>
      </w:r>
      <w:r w:rsidR="00593E38" w:rsidRPr="00601154">
        <w:rPr>
          <w:rFonts w:asciiTheme="majorBidi" w:hAnsiTheme="majorBidi" w:cstheme="majorBidi"/>
          <w:color w:val="000000" w:themeColor="text1"/>
        </w:rPr>
        <w:t>“</w:t>
      </w:r>
      <w:r w:rsidRPr="00601154">
        <w:rPr>
          <w:rFonts w:asciiTheme="majorBidi" w:hAnsiTheme="majorBidi" w:cstheme="majorBidi"/>
          <w:color w:val="000000" w:themeColor="text1"/>
        </w:rPr>
        <w:t>The empty answer problem</w:t>
      </w:r>
      <w:r w:rsidR="00593E38" w:rsidRPr="00601154">
        <w:rPr>
          <w:rFonts w:asciiTheme="majorBidi" w:hAnsiTheme="majorBidi" w:cstheme="majorBidi"/>
          <w:color w:val="000000" w:themeColor="text1"/>
        </w:rPr>
        <w:t>”</w:t>
      </w:r>
      <w:r w:rsidRPr="00601154">
        <w:rPr>
          <w:rFonts w:asciiTheme="majorBidi" w:hAnsiTheme="majorBidi" w:cstheme="majorBidi"/>
          <w:color w:val="000000" w:themeColor="text1"/>
        </w:rPr>
        <w:t>).</w:t>
      </w:r>
    </w:p>
    <w:p w14:paraId="3D8D143A" w14:textId="40CAD982" w:rsidR="00080997" w:rsidRPr="00601154" w:rsidRDefault="00080997" w:rsidP="009007B9">
      <w:pPr>
        <w:pStyle w:val="ListParagraph"/>
        <w:numPr>
          <w:ilvl w:val="1"/>
          <w:numId w:val="12"/>
        </w:numPr>
        <w:rPr>
          <w:rFonts w:asciiTheme="majorBidi" w:hAnsiTheme="majorBidi" w:cstheme="majorBidi"/>
          <w:color w:val="000000" w:themeColor="text1"/>
        </w:rPr>
      </w:pPr>
      <w:r w:rsidRPr="00601154">
        <w:rPr>
          <w:rFonts w:asciiTheme="majorBidi" w:hAnsiTheme="majorBidi" w:cstheme="majorBidi"/>
          <w:color w:val="000000" w:themeColor="text1"/>
        </w:rPr>
        <w:t>Filters that remove no entries (</w:t>
      </w:r>
      <w:r w:rsidR="00593E38" w:rsidRPr="00601154">
        <w:rPr>
          <w:rFonts w:asciiTheme="majorBidi" w:hAnsiTheme="majorBidi" w:cstheme="majorBidi"/>
          <w:color w:val="000000" w:themeColor="text1"/>
        </w:rPr>
        <w:t>“</w:t>
      </w:r>
      <w:r w:rsidRPr="00601154">
        <w:rPr>
          <w:rFonts w:asciiTheme="majorBidi" w:hAnsiTheme="majorBidi" w:cstheme="majorBidi"/>
          <w:color w:val="000000" w:themeColor="text1"/>
        </w:rPr>
        <w:t>Why and Why not problem</w:t>
      </w:r>
      <w:r w:rsidR="00593E38" w:rsidRPr="00601154">
        <w:rPr>
          <w:rFonts w:asciiTheme="majorBidi" w:hAnsiTheme="majorBidi" w:cstheme="majorBidi"/>
          <w:color w:val="000000" w:themeColor="text1"/>
        </w:rPr>
        <w:t>”</w:t>
      </w:r>
      <w:r w:rsidRPr="00601154">
        <w:rPr>
          <w:rFonts w:asciiTheme="majorBidi" w:hAnsiTheme="majorBidi" w:cstheme="majorBidi"/>
          <w:color w:val="000000" w:themeColor="text1"/>
        </w:rPr>
        <w:t>).</w:t>
      </w:r>
    </w:p>
    <w:p w14:paraId="0FE37564" w14:textId="77B6699C" w:rsidR="00080997" w:rsidRPr="00601154" w:rsidRDefault="00080997" w:rsidP="009007B9">
      <w:pPr>
        <w:pStyle w:val="ListParagraph"/>
        <w:numPr>
          <w:ilvl w:val="1"/>
          <w:numId w:val="12"/>
        </w:numPr>
        <w:rPr>
          <w:rFonts w:asciiTheme="majorBidi" w:hAnsiTheme="majorBidi" w:cstheme="majorBidi"/>
          <w:color w:val="000000" w:themeColor="text1"/>
        </w:rPr>
      </w:pPr>
      <w:r w:rsidRPr="00601154">
        <w:rPr>
          <w:rFonts w:asciiTheme="majorBidi" w:hAnsiTheme="majorBidi" w:cstheme="majorBidi"/>
          <w:color w:val="000000" w:themeColor="text1"/>
        </w:rPr>
        <w:t>Joins relation that return</w:t>
      </w:r>
      <w:r w:rsidR="00593E38" w:rsidRPr="00601154">
        <w:rPr>
          <w:rFonts w:asciiTheme="majorBidi" w:hAnsiTheme="majorBidi" w:cstheme="majorBidi"/>
          <w:color w:val="000000" w:themeColor="text1"/>
        </w:rPr>
        <w:t>s an</w:t>
      </w:r>
      <w:r w:rsidRPr="00601154">
        <w:rPr>
          <w:rFonts w:asciiTheme="majorBidi" w:hAnsiTheme="majorBidi" w:cstheme="majorBidi"/>
          <w:color w:val="000000" w:themeColor="text1"/>
        </w:rPr>
        <w:t xml:space="preserve"> unexpected number of entries (</w:t>
      </w:r>
      <w:r w:rsidR="00593E38" w:rsidRPr="00601154">
        <w:rPr>
          <w:rFonts w:asciiTheme="majorBidi" w:hAnsiTheme="majorBidi" w:cstheme="majorBidi"/>
          <w:color w:val="000000" w:themeColor="text1"/>
        </w:rPr>
        <w:t>“</w:t>
      </w:r>
      <w:r w:rsidRPr="00601154">
        <w:rPr>
          <w:rFonts w:asciiTheme="majorBidi" w:hAnsiTheme="majorBidi" w:cstheme="majorBidi"/>
          <w:color w:val="000000" w:themeColor="text1"/>
        </w:rPr>
        <w:t>Why and Why not problem</w:t>
      </w:r>
      <w:r w:rsidR="00593E38" w:rsidRPr="00601154">
        <w:rPr>
          <w:rFonts w:asciiTheme="majorBidi" w:hAnsiTheme="majorBidi" w:cstheme="majorBidi"/>
          <w:color w:val="000000" w:themeColor="text1"/>
        </w:rPr>
        <w:t>”</w:t>
      </w:r>
      <w:r w:rsidRPr="00601154">
        <w:rPr>
          <w:rFonts w:asciiTheme="majorBidi" w:hAnsiTheme="majorBidi" w:cstheme="majorBidi"/>
          <w:color w:val="000000" w:themeColor="text1"/>
        </w:rPr>
        <w:t>).</w:t>
      </w:r>
    </w:p>
    <w:p w14:paraId="68873DB5" w14:textId="2EA4D9BE" w:rsidR="00080997" w:rsidRPr="00601154" w:rsidRDefault="00080997" w:rsidP="009007B9">
      <w:pPr>
        <w:pStyle w:val="ListParagraph"/>
        <w:numPr>
          <w:ilvl w:val="1"/>
          <w:numId w:val="12"/>
        </w:numPr>
        <w:rPr>
          <w:rFonts w:asciiTheme="majorBidi" w:hAnsiTheme="majorBidi" w:cstheme="majorBidi"/>
          <w:color w:val="000000" w:themeColor="text1"/>
        </w:rPr>
      </w:pPr>
      <w:r w:rsidRPr="00601154">
        <w:rPr>
          <w:rFonts w:asciiTheme="majorBidi" w:hAnsiTheme="majorBidi" w:cstheme="majorBidi"/>
          <w:color w:val="000000" w:themeColor="text1"/>
        </w:rPr>
        <w:t>Identifying duplication</w:t>
      </w:r>
      <w:r w:rsidR="00F5794C">
        <w:rPr>
          <w:rFonts w:asciiTheme="majorBidi" w:hAnsiTheme="majorBidi" w:cstheme="majorBidi"/>
          <w:color w:val="000000" w:themeColor="text1"/>
        </w:rPr>
        <w:t>s</w:t>
      </w:r>
      <w:r w:rsidRPr="00601154">
        <w:rPr>
          <w:rFonts w:asciiTheme="majorBidi" w:hAnsiTheme="majorBidi" w:cstheme="majorBidi"/>
          <w:color w:val="000000" w:themeColor="text1"/>
        </w:rPr>
        <w:t>.</w:t>
      </w:r>
    </w:p>
    <w:p w14:paraId="27573A6C" w14:textId="38940902" w:rsidR="00080997" w:rsidRPr="00601154" w:rsidRDefault="00080997" w:rsidP="009007B9">
      <w:pPr>
        <w:pStyle w:val="ListParagraph"/>
        <w:numPr>
          <w:ilvl w:val="0"/>
          <w:numId w:val="12"/>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u w:val="single"/>
          <w:lang w:val="en-US"/>
        </w:rPr>
        <w:t>Queries bottlenecks</w:t>
      </w:r>
      <w:r w:rsidRPr="00601154">
        <w:rPr>
          <w:rFonts w:asciiTheme="majorBidi" w:hAnsiTheme="majorBidi" w:cstheme="majorBidi"/>
          <w:color w:val="000000" w:themeColor="text1"/>
          <w:szCs w:val="24"/>
          <w:lang w:val="en-US"/>
        </w:rPr>
        <w:t xml:space="preserve"> – finding </w:t>
      </w:r>
      <w:del w:id="51" w:author="Eyal Trabelsi" w:date="2021-10-16T12:28:00Z">
        <w:r w:rsidRPr="00601154" w:rsidDel="008F0D21">
          <w:rPr>
            <w:rFonts w:asciiTheme="majorBidi" w:hAnsiTheme="majorBidi" w:cstheme="majorBidi"/>
            <w:color w:val="000000" w:themeColor="text1"/>
            <w:szCs w:val="24"/>
            <w:lang w:val="en-US"/>
          </w:rPr>
          <w:delText xml:space="preserve">the </w:delText>
        </w:r>
      </w:del>
      <w:r w:rsidRPr="00601154">
        <w:rPr>
          <w:rFonts w:asciiTheme="majorBidi" w:hAnsiTheme="majorBidi" w:cstheme="majorBidi"/>
          <w:color w:val="000000" w:themeColor="text1"/>
          <w:szCs w:val="24"/>
          <w:lang w:val="en-US"/>
        </w:rPr>
        <w:t>queries</w:t>
      </w:r>
      <w:r w:rsidR="00593E38" w:rsidRPr="00601154">
        <w:rPr>
          <w:rFonts w:asciiTheme="majorBidi" w:hAnsiTheme="majorBidi" w:cstheme="majorBidi"/>
          <w:color w:val="000000" w:themeColor="text1"/>
          <w:szCs w:val="24"/>
          <w:lang w:val="en-US"/>
        </w:rPr>
        <w:t>’</w:t>
      </w:r>
      <w:r w:rsidRPr="00601154">
        <w:rPr>
          <w:rFonts w:asciiTheme="majorBidi" w:hAnsiTheme="majorBidi" w:cstheme="majorBidi"/>
          <w:color w:val="000000" w:themeColor="text1"/>
          <w:szCs w:val="24"/>
          <w:lang w:val="en-US"/>
        </w:rPr>
        <w:t xml:space="preserve"> bottlenecks, for a single query or multiple queries. </w:t>
      </w:r>
    </w:p>
    <w:p w14:paraId="586909C4" w14:textId="096338B7" w:rsidR="00080997" w:rsidRPr="00601154" w:rsidRDefault="00080997" w:rsidP="009007B9">
      <w:pPr>
        <w:pStyle w:val="ListParagraph"/>
        <w:numPr>
          <w:ilvl w:val="0"/>
          <w:numId w:val="12"/>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u w:val="single"/>
          <w:lang w:val="en-US"/>
        </w:rPr>
        <w:t xml:space="preserve">Optimizer problems </w:t>
      </w:r>
      <w:r w:rsidRPr="00601154">
        <w:rPr>
          <w:rFonts w:asciiTheme="majorBidi" w:hAnsiTheme="majorBidi" w:cstheme="majorBidi"/>
          <w:color w:val="000000" w:themeColor="text1"/>
          <w:szCs w:val="24"/>
          <w:lang w:val="en-US"/>
        </w:rPr>
        <w:t xml:space="preserve">– by comparing the optimizer expectations and reality for sub-expressions. </w:t>
      </w:r>
    </w:p>
    <w:p w14:paraId="4EDC71AB" w14:textId="0CAA9456" w:rsidR="00570275" w:rsidRPr="00601154" w:rsidRDefault="00246A88" w:rsidP="0038058F">
      <w:pPr>
        <w:spacing w:before="100" w:beforeAutospacing="1" w:after="100" w:afterAutospacing="1" w:line="360" w:lineRule="auto"/>
        <w:rPr>
          <w:rFonts w:asciiTheme="majorBidi" w:hAnsiTheme="majorBidi" w:cstheme="majorBidi"/>
          <w:b/>
          <w:bCs/>
        </w:rPr>
      </w:pPr>
      <w:r w:rsidRPr="00601154">
        <w:rPr>
          <w:rFonts w:asciiTheme="majorBidi" w:hAnsiTheme="majorBidi" w:cstheme="majorBidi"/>
        </w:rPr>
        <w:t xml:space="preserve">We designed </w:t>
      </w:r>
      <w:proofErr w:type="spellStart"/>
      <w:r w:rsidRPr="00601154">
        <w:rPr>
          <w:rFonts w:asciiTheme="majorBidi" w:hAnsiTheme="majorBidi" w:cstheme="majorBidi"/>
        </w:rPr>
        <w:t>QueryFlow</w:t>
      </w:r>
      <w:proofErr w:type="spellEnd"/>
      <w:r w:rsidRPr="00601154">
        <w:rPr>
          <w:rFonts w:asciiTheme="majorBidi" w:hAnsiTheme="majorBidi" w:cstheme="majorBidi"/>
        </w:rPr>
        <w:t xml:space="preserve"> with minimal requirements </w:t>
      </w:r>
      <w:r w:rsidR="0038058F" w:rsidRPr="00601154">
        <w:rPr>
          <w:rFonts w:asciiTheme="majorBidi" w:hAnsiTheme="majorBidi" w:cstheme="majorBidi"/>
        </w:rPr>
        <w:t>from</w:t>
      </w:r>
      <w:r w:rsidRPr="00601154">
        <w:rPr>
          <w:rFonts w:asciiTheme="majorBidi" w:hAnsiTheme="majorBidi" w:cstheme="majorBidi"/>
        </w:rPr>
        <w:t xml:space="preserve"> the database system</w:t>
      </w:r>
      <w:r w:rsidR="007C5276" w:rsidRPr="00601154">
        <w:rPr>
          <w:rFonts w:asciiTheme="majorBidi" w:hAnsiTheme="majorBidi" w:cstheme="majorBidi"/>
        </w:rPr>
        <w:t>. This make</w:t>
      </w:r>
      <w:r w:rsidR="00D653E1" w:rsidRPr="00601154">
        <w:rPr>
          <w:rFonts w:asciiTheme="majorBidi" w:hAnsiTheme="majorBidi" w:cstheme="majorBidi"/>
        </w:rPr>
        <w:t>s</w:t>
      </w:r>
      <w:r w:rsidR="007C5276" w:rsidRPr="00601154">
        <w:rPr>
          <w:rFonts w:asciiTheme="majorBidi" w:hAnsiTheme="majorBidi" w:cstheme="majorBidi"/>
        </w:rPr>
        <w:t xml:space="preserve"> it </w:t>
      </w:r>
      <w:r w:rsidRPr="00601154">
        <w:rPr>
          <w:rFonts w:asciiTheme="majorBidi" w:hAnsiTheme="majorBidi" w:cstheme="majorBidi"/>
        </w:rPr>
        <w:t xml:space="preserve">easier to generalize beyond </w:t>
      </w:r>
      <w:r w:rsidR="007C5276" w:rsidRPr="00601154">
        <w:rPr>
          <w:rFonts w:asciiTheme="majorBidi" w:hAnsiTheme="majorBidi" w:cstheme="majorBidi"/>
        </w:rPr>
        <w:t>one database,</w:t>
      </w:r>
      <w:r w:rsidRPr="00601154">
        <w:rPr>
          <w:rFonts w:asciiTheme="majorBidi" w:hAnsiTheme="majorBidi" w:cstheme="majorBidi"/>
        </w:rPr>
        <w:t xml:space="preserve"> as it only requires </w:t>
      </w:r>
      <w:r w:rsidR="0038058F" w:rsidRPr="00601154">
        <w:rPr>
          <w:rFonts w:asciiTheme="majorBidi" w:hAnsiTheme="majorBidi" w:cstheme="majorBidi"/>
        </w:rPr>
        <w:t>either the</w:t>
      </w:r>
      <w:r w:rsidRPr="00601154">
        <w:rPr>
          <w:rFonts w:asciiTheme="majorBidi" w:hAnsiTheme="majorBidi" w:cstheme="majorBidi"/>
        </w:rPr>
        <w:t xml:space="preserve"> query </w:t>
      </w:r>
      <w:r w:rsidR="0038058F" w:rsidRPr="00601154">
        <w:rPr>
          <w:rFonts w:asciiTheme="majorBidi" w:hAnsiTheme="majorBidi" w:cstheme="majorBidi"/>
        </w:rPr>
        <w:t xml:space="preserve">logical </w:t>
      </w:r>
      <w:r w:rsidR="00897FB3" w:rsidRPr="00601154">
        <w:rPr>
          <w:rFonts w:asciiTheme="majorBidi" w:hAnsiTheme="majorBidi" w:cstheme="majorBidi"/>
        </w:rPr>
        <w:t xml:space="preserve">execution </w:t>
      </w:r>
      <w:r w:rsidR="0038058F" w:rsidRPr="00601154">
        <w:rPr>
          <w:rFonts w:asciiTheme="majorBidi" w:hAnsiTheme="majorBidi" w:cstheme="majorBidi"/>
        </w:rPr>
        <w:t xml:space="preserve">plan or the query </w:t>
      </w:r>
      <w:r w:rsidR="00897FB3" w:rsidRPr="00601154">
        <w:rPr>
          <w:rFonts w:asciiTheme="majorBidi" w:hAnsiTheme="majorBidi" w:cstheme="majorBidi"/>
        </w:rPr>
        <w:t xml:space="preserve">actual </w:t>
      </w:r>
      <w:r w:rsidRPr="00601154">
        <w:rPr>
          <w:rFonts w:asciiTheme="majorBidi" w:hAnsiTheme="majorBidi" w:cstheme="majorBidi"/>
        </w:rPr>
        <w:t xml:space="preserve">execution </w:t>
      </w:r>
      <w:r w:rsidR="006043FB" w:rsidRPr="00601154">
        <w:rPr>
          <w:rFonts w:asciiTheme="majorBidi" w:hAnsiTheme="majorBidi" w:cstheme="majorBidi"/>
          <w:szCs w:val="22"/>
        </w:rPr>
        <w:t>statistics</w:t>
      </w:r>
      <w:r w:rsidRPr="00601154">
        <w:rPr>
          <w:rFonts w:asciiTheme="majorBidi" w:hAnsiTheme="majorBidi" w:cstheme="majorBidi"/>
        </w:rPr>
        <w:t xml:space="preserve">. </w:t>
      </w:r>
      <w:r w:rsidR="00F51699" w:rsidRPr="00601154">
        <w:rPr>
          <w:rFonts w:asciiTheme="majorBidi" w:hAnsiTheme="majorBidi" w:cstheme="majorBidi"/>
        </w:rPr>
        <w:t xml:space="preserve"> </w:t>
      </w:r>
      <w:r w:rsidR="00897FB3" w:rsidRPr="00601154">
        <w:rPr>
          <w:rFonts w:asciiTheme="majorBidi" w:hAnsiTheme="majorBidi" w:cstheme="majorBidi"/>
        </w:rPr>
        <w:br/>
      </w:r>
      <w:r w:rsidR="00897FB3" w:rsidRPr="00601154">
        <w:rPr>
          <w:rFonts w:asciiTheme="majorBidi" w:hAnsiTheme="majorBidi" w:cstheme="majorBidi"/>
        </w:rPr>
        <w:br/>
      </w:r>
      <w:proofErr w:type="spellStart"/>
      <w:r w:rsidR="0038058F" w:rsidRPr="00601154">
        <w:rPr>
          <w:rFonts w:asciiTheme="majorBidi" w:hAnsiTheme="majorBidi" w:cstheme="majorBidi"/>
        </w:rPr>
        <w:t>QueryFlow</w:t>
      </w:r>
      <w:proofErr w:type="spellEnd"/>
      <w:r w:rsidR="0038058F" w:rsidRPr="00601154">
        <w:rPr>
          <w:rFonts w:asciiTheme="majorBidi" w:hAnsiTheme="majorBidi" w:cstheme="majorBidi"/>
        </w:rPr>
        <w:t xml:space="preserve"> </w:t>
      </w:r>
      <w:r w:rsidR="00570275" w:rsidRPr="00601154">
        <w:rPr>
          <w:rFonts w:asciiTheme="majorBidi" w:hAnsiTheme="majorBidi" w:cstheme="majorBidi"/>
          <w:color w:val="000000" w:themeColor="text1"/>
        </w:rPr>
        <w:t>process</w:t>
      </w:r>
      <w:r w:rsidR="0038058F" w:rsidRPr="00601154">
        <w:rPr>
          <w:rFonts w:asciiTheme="majorBidi" w:hAnsiTheme="majorBidi" w:cstheme="majorBidi"/>
          <w:color w:val="000000" w:themeColor="text1"/>
        </w:rPr>
        <w:t xml:space="preserve"> </w:t>
      </w:r>
      <w:r w:rsidR="00897FB3" w:rsidRPr="00601154">
        <w:rPr>
          <w:rFonts w:asciiTheme="majorBidi" w:hAnsiTheme="majorBidi" w:cstheme="majorBidi"/>
          <w:color w:val="000000" w:themeColor="text1"/>
        </w:rPr>
        <w:t>consists</w:t>
      </w:r>
      <w:r w:rsidR="0038058F" w:rsidRPr="00601154">
        <w:rPr>
          <w:rFonts w:asciiTheme="majorBidi" w:hAnsiTheme="majorBidi" w:cstheme="majorBidi"/>
          <w:color w:val="000000" w:themeColor="text1"/>
        </w:rPr>
        <w:t xml:space="preserve"> </w:t>
      </w:r>
      <w:r w:rsidR="00593E38" w:rsidRPr="00601154">
        <w:rPr>
          <w:rFonts w:asciiTheme="majorBidi" w:hAnsiTheme="majorBidi" w:cstheme="majorBidi"/>
          <w:color w:val="000000" w:themeColor="text1"/>
        </w:rPr>
        <w:t xml:space="preserve">of </w:t>
      </w:r>
      <w:r w:rsidRPr="00601154">
        <w:rPr>
          <w:rFonts w:asciiTheme="majorBidi" w:hAnsiTheme="majorBidi" w:cstheme="majorBidi"/>
          <w:color w:val="000000" w:themeColor="text1"/>
        </w:rPr>
        <w:t xml:space="preserve">the following </w:t>
      </w:r>
      <w:r w:rsidR="00570275" w:rsidRPr="00601154">
        <w:rPr>
          <w:rFonts w:asciiTheme="majorBidi" w:hAnsiTheme="majorBidi" w:cstheme="majorBidi"/>
          <w:color w:val="000000" w:themeColor="text1"/>
        </w:rPr>
        <w:t>steps</w:t>
      </w:r>
      <w:r w:rsidR="00C77494" w:rsidRPr="00601154">
        <w:rPr>
          <w:rFonts w:asciiTheme="majorBidi" w:hAnsiTheme="majorBidi" w:cstheme="majorBidi"/>
          <w:color w:val="000000" w:themeColor="text1"/>
        </w:rPr>
        <w:t xml:space="preserve"> (</w:t>
      </w:r>
      <w:r w:rsidR="00C049EB">
        <w:rPr>
          <w:rFonts w:asciiTheme="majorBidi" w:hAnsiTheme="majorBidi" w:cstheme="majorBidi"/>
          <w:color w:val="000000" w:themeColor="text1"/>
        </w:rPr>
        <w:t>f</w:t>
      </w:r>
      <w:r w:rsidR="00C77494" w:rsidRPr="00601154">
        <w:rPr>
          <w:rFonts w:asciiTheme="majorBidi" w:hAnsiTheme="majorBidi" w:cstheme="majorBidi"/>
          <w:color w:val="000000" w:themeColor="text1"/>
        </w:rPr>
        <w:t xml:space="preserve">igure </w:t>
      </w:r>
      <w:r w:rsidR="00911D92" w:rsidRPr="00601154">
        <w:rPr>
          <w:rFonts w:asciiTheme="majorBidi" w:hAnsiTheme="majorBidi" w:cstheme="majorBidi"/>
          <w:color w:val="000000" w:themeColor="text1"/>
        </w:rPr>
        <w:t>11</w:t>
      </w:r>
      <w:r w:rsidR="00C77494" w:rsidRPr="00601154">
        <w:rPr>
          <w:rFonts w:asciiTheme="majorBidi" w:hAnsiTheme="majorBidi" w:cstheme="majorBidi"/>
          <w:color w:val="000000" w:themeColor="text1"/>
        </w:rPr>
        <w:t>)</w:t>
      </w:r>
      <w:r w:rsidR="00570275" w:rsidRPr="00601154">
        <w:rPr>
          <w:rFonts w:asciiTheme="majorBidi" w:hAnsiTheme="majorBidi" w:cstheme="majorBidi"/>
          <w:color w:val="000000" w:themeColor="text1"/>
        </w:rPr>
        <w:t>:</w:t>
      </w:r>
    </w:p>
    <w:p w14:paraId="736075CF" w14:textId="3482BE82" w:rsidR="00897FB3" w:rsidRPr="007404A6" w:rsidRDefault="00246A88" w:rsidP="007404A6">
      <w:pPr>
        <w:pStyle w:val="ListParagraph"/>
        <w:numPr>
          <w:ilvl w:val="0"/>
          <w:numId w:val="1"/>
        </w:numPr>
        <w:rPr>
          <w:rFonts w:asciiTheme="majorBidi" w:hAnsiTheme="majorBidi" w:cstheme="majorBidi"/>
        </w:rPr>
      </w:pPr>
      <w:proofErr w:type="spellStart"/>
      <w:r w:rsidRPr="00601154">
        <w:rPr>
          <w:rFonts w:asciiTheme="majorBidi" w:hAnsiTheme="majorBidi" w:cstheme="majorBidi"/>
          <w:b/>
          <w:bCs/>
        </w:rPr>
        <w:t>QueryFlow</w:t>
      </w:r>
      <w:proofErr w:type="spellEnd"/>
      <w:r w:rsidRPr="00601154">
        <w:rPr>
          <w:rFonts w:asciiTheme="majorBidi" w:hAnsiTheme="majorBidi" w:cstheme="majorBidi"/>
          <w:b/>
          <w:bCs/>
        </w:rPr>
        <w:t xml:space="preserve"> parsing</w:t>
      </w:r>
      <w:r w:rsidRPr="00601154">
        <w:rPr>
          <w:rFonts w:asciiTheme="majorBidi" w:hAnsiTheme="majorBidi" w:cstheme="majorBidi"/>
        </w:rPr>
        <w:t xml:space="preserve">- </w:t>
      </w:r>
      <w:r w:rsidR="008D2E94" w:rsidRPr="00601154">
        <w:rPr>
          <w:rFonts w:asciiTheme="majorBidi" w:hAnsiTheme="majorBidi" w:cstheme="majorBidi"/>
        </w:rPr>
        <w:t>First we get the execution plans</w:t>
      </w:r>
      <w:r w:rsidR="00570275" w:rsidRPr="00601154">
        <w:rPr>
          <w:rFonts w:asciiTheme="majorBidi" w:hAnsiTheme="majorBidi" w:cstheme="majorBidi"/>
        </w:rPr>
        <w:t xml:space="preserve"> </w:t>
      </w:r>
      <w:r w:rsidR="008D2E94" w:rsidRPr="00601154">
        <w:rPr>
          <w:rFonts w:asciiTheme="majorBidi" w:hAnsiTheme="majorBidi" w:cstheme="majorBidi"/>
        </w:rPr>
        <w:t xml:space="preserve">for our input queries using the </w:t>
      </w:r>
      <w:r w:rsidR="008D2E94" w:rsidRPr="00601154">
        <w:rPr>
          <w:rFonts w:asciiTheme="majorBidi" w:hAnsiTheme="majorBidi" w:cstheme="majorBidi"/>
          <w:i/>
          <w:iCs/>
        </w:rPr>
        <w:t xml:space="preserve">EXPLAIN </w:t>
      </w:r>
      <w:r w:rsidR="008D2E94" w:rsidRPr="00601154">
        <w:rPr>
          <w:rFonts w:asciiTheme="majorBidi" w:hAnsiTheme="majorBidi" w:cstheme="majorBidi"/>
        </w:rPr>
        <w:t>clause</w:t>
      </w:r>
      <w:r w:rsidR="008F140E" w:rsidRPr="00601154">
        <w:rPr>
          <w:rFonts w:asciiTheme="majorBidi" w:hAnsiTheme="majorBidi" w:cstheme="majorBidi"/>
        </w:rPr>
        <w:t xml:space="preserve">. </w:t>
      </w:r>
      <w:r w:rsidR="008D2E94" w:rsidRPr="00601154">
        <w:rPr>
          <w:rFonts w:asciiTheme="majorBidi" w:hAnsiTheme="majorBidi" w:cstheme="majorBidi"/>
        </w:rPr>
        <w:t xml:space="preserve">After </w:t>
      </w:r>
      <w:r w:rsidR="0038058F" w:rsidRPr="00601154">
        <w:rPr>
          <w:rFonts w:asciiTheme="majorBidi" w:hAnsiTheme="majorBidi" w:cstheme="majorBidi"/>
        </w:rPr>
        <w:t xml:space="preserve">we </w:t>
      </w:r>
      <w:r w:rsidR="008D2E94" w:rsidRPr="00601154">
        <w:rPr>
          <w:rFonts w:asciiTheme="majorBidi" w:hAnsiTheme="majorBidi" w:cstheme="majorBidi"/>
        </w:rPr>
        <w:t>have the relevant execution plans, we</w:t>
      </w:r>
      <w:r w:rsidR="00724B77" w:rsidRPr="00601154">
        <w:rPr>
          <w:rFonts w:asciiTheme="majorBidi" w:hAnsiTheme="majorBidi" w:cstheme="majorBidi"/>
          <w:lang w:val="en-US"/>
        </w:rPr>
        <w:t xml:space="preserve"> can start the parsing phase.</w:t>
      </w:r>
      <w:r w:rsidR="008D2E94" w:rsidRPr="00601154">
        <w:rPr>
          <w:rFonts w:asciiTheme="majorBidi" w:hAnsiTheme="majorBidi" w:cstheme="majorBidi"/>
        </w:rPr>
        <w:t xml:space="preserve"> </w:t>
      </w:r>
      <w:r w:rsidR="00724B77" w:rsidRPr="00601154">
        <w:rPr>
          <w:rFonts w:asciiTheme="majorBidi" w:hAnsiTheme="majorBidi" w:cstheme="majorBidi"/>
        </w:rPr>
        <w:t xml:space="preserve">We will </w:t>
      </w:r>
      <w:r w:rsidR="008D2E94" w:rsidRPr="00601154">
        <w:rPr>
          <w:rFonts w:asciiTheme="majorBidi" w:hAnsiTheme="majorBidi" w:cstheme="majorBidi"/>
        </w:rPr>
        <w:t xml:space="preserve">traverse each one sub-expression </w:t>
      </w:r>
      <w:r w:rsidR="00724B77" w:rsidRPr="00601154">
        <w:rPr>
          <w:rFonts w:asciiTheme="majorBidi" w:hAnsiTheme="majorBidi" w:cstheme="majorBidi"/>
        </w:rPr>
        <w:t xml:space="preserve">to a concise structured representation, as similar sub-expressions can be </w:t>
      </w:r>
      <w:r w:rsidR="00897547" w:rsidRPr="00601154">
        <w:rPr>
          <w:rFonts w:asciiTheme="majorBidi" w:hAnsiTheme="majorBidi" w:cstheme="majorBidi"/>
        </w:rPr>
        <w:t>grouped,</w:t>
      </w:r>
      <w:r w:rsidR="00724B77" w:rsidRPr="00601154">
        <w:rPr>
          <w:rFonts w:asciiTheme="majorBidi" w:hAnsiTheme="majorBidi" w:cstheme="majorBidi"/>
        </w:rPr>
        <w:t xml:space="preserve"> and irrelevant sub-expressions are filtered</w:t>
      </w:r>
      <w:r w:rsidR="00804F66" w:rsidRPr="00601154">
        <w:rPr>
          <w:rFonts w:asciiTheme="majorBidi" w:hAnsiTheme="majorBidi" w:cstheme="majorBidi"/>
        </w:rPr>
        <w:t>.</w:t>
      </w:r>
      <w:r w:rsidR="007404A6">
        <w:rPr>
          <w:rFonts w:asciiTheme="majorBidi" w:hAnsiTheme="majorBidi" w:cstheme="majorBidi"/>
        </w:rPr>
        <w:t xml:space="preserve"> More details can be found in section 3.2.</w:t>
      </w:r>
    </w:p>
    <w:p w14:paraId="204DEA51" w14:textId="58081004" w:rsidR="00897FB3" w:rsidRPr="007404A6" w:rsidRDefault="00E21774" w:rsidP="007404A6">
      <w:pPr>
        <w:pStyle w:val="ListParagraph"/>
        <w:numPr>
          <w:ilvl w:val="0"/>
          <w:numId w:val="1"/>
        </w:numPr>
        <w:rPr>
          <w:rFonts w:asciiTheme="majorBidi" w:hAnsiTheme="majorBidi" w:cstheme="majorBidi"/>
        </w:rPr>
      </w:pPr>
      <w:proofErr w:type="spellStart"/>
      <w:r w:rsidRPr="00601154">
        <w:rPr>
          <w:rFonts w:asciiTheme="majorBidi" w:hAnsiTheme="majorBidi" w:cstheme="majorBidi"/>
          <w:b/>
          <w:bCs/>
        </w:rPr>
        <w:t>QueryFlow</w:t>
      </w:r>
      <w:proofErr w:type="spellEnd"/>
      <w:r w:rsidRPr="00601154">
        <w:rPr>
          <w:rFonts w:asciiTheme="majorBidi" w:hAnsiTheme="majorBidi" w:cstheme="majorBidi"/>
          <w:b/>
          <w:bCs/>
        </w:rPr>
        <w:t xml:space="preserve"> enrichment </w:t>
      </w:r>
      <w:r w:rsidR="000031F7" w:rsidRPr="00601154">
        <w:rPr>
          <w:rFonts w:asciiTheme="majorBidi" w:hAnsiTheme="majorBidi" w:cstheme="majorBidi"/>
          <w:b/>
          <w:bCs/>
        </w:rPr>
        <w:t>–</w:t>
      </w:r>
      <w:r w:rsidRPr="00601154">
        <w:rPr>
          <w:rFonts w:asciiTheme="majorBidi" w:hAnsiTheme="majorBidi" w:cstheme="majorBidi"/>
          <w:b/>
          <w:bCs/>
        </w:rPr>
        <w:t xml:space="preserve"> </w:t>
      </w:r>
      <w:r w:rsidR="000031F7" w:rsidRPr="00601154">
        <w:rPr>
          <w:rFonts w:asciiTheme="majorBidi" w:hAnsiTheme="majorBidi" w:cstheme="majorBidi"/>
        </w:rPr>
        <w:t xml:space="preserve">The </w:t>
      </w:r>
      <w:r w:rsidR="00EF64EB" w:rsidRPr="00601154">
        <w:rPr>
          <w:rFonts w:asciiTheme="majorBidi" w:hAnsiTheme="majorBidi" w:cstheme="majorBidi"/>
          <w:lang w:val="en-US"/>
        </w:rPr>
        <w:t>parsed</w:t>
      </w:r>
      <w:r w:rsidR="000031F7" w:rsidRPr="00601154">
        <w:rPr>
          <w:rFonts w:asciiTheme="majorBidi" w:hAnsiTheme="majorBidi" w:cstheme="majorBidi"/>
        </w:rPr>
        <w:t xml:space="preserve"> representation</w:t>
      </w:r>
      <w:r w:rsidR="0038058F" w:rsidRPr="00601154">
        <w:rPr>
          <w:rFonts w:asciiTheme="majorBidi" w:hAnsiTheme="majorBidi" w:cstheme="majorBidi"/>
        </w:rPr>
        <w:t xml:space="preserve"> </w:t>
      </w:r>
      <w:r w:rsidR="00EF64EB" w:rsidRPr="00601154">
        <w:rPr>
          <w:rFonts w:asciiTheme="majorBidi" w:hAnsiTheme="majorBidi" w:cstheme="majorBidi"/>
        </w:rPr>
        <w:t xml:space="preserve">of a query is </w:t>
      </w:r>
      <w:r w:rsidR="007E0D38" w:rsidRPr="00601154">
        <w:rPr>
          <w:rFonts w:asciiTheme="majorBidi" w:hAnsiTheme="majorBidi" w:cstheme="majorBidi"/>
        </w:rPr>
        <w:t>useful, but</w:t>
      </w:r>
      <w:r w:rsidR="000031F7" w:rsidRPr="00601154">
        <w:rPr>
          <w:rFonts w:asciiTheme="majorBidi" w:hAnsiTheme="majorBidi" w:cstheme="majorBidi"/>
        </w:rPr>
        <w:t xml:space="preserve"> it lacks some important </w:t>
      </w:r>
      <w:r w:rsidR="005608B0" w:rsidRPr="00601154">
        <w:rPr>
          <w:rFonts w:asciiTheme="majorBidi" w:hAnsiTheme="majorBidi" w:cstheme="majorBidi"/>
        </w:rPr>
        <w:t>statistics,</w:t>
      </w:r>
      <w:r w:rsidR="000031F7" w:rsidRPr="00601154">
        <w:rPr>
          <w:rFonts w:asciiTheme="majorBidi" w:hAnsiTheme="majorBidi" w:cstheme="majorBidi"/>
        </w:rPr>
        <w:t xml:space="preserve"> and some statistics are not in the right granularity. For these reasons</w:t>
      </w:r>
      <w:r w:rsidR="00697255" w:rsidRPr="00601154">
        <w:rPr>
          <w:rFonts w:asciiTheme="majorBidi" w:hAnsiTheme="majorBidi" w:cstheme="majorBidi"/>
        </w:rPr>
        <w:t>,</w:t>
      </w:r>
      <w:r w:rsidR="000031F7" w:rsidRPr="00601154">
        <w:rPr>
          <w:rFonts w:asciiTheme="majorBidi" w:hAnsiTheme="majorBidi" w:cstheme="majorBidi"/>
        </w:rPr>
        <w:t xml:space="preserve"> we are going to infer </w:t>
      </w:r>
      <w:r w:rsidR="00AA067B" w:rsidRPr="00601154">
        <w:rPr>
          <w:rFonts w:asciiTheme="majorBidi" w:hAnsiTheme="majorBidi" w:cstheme="majorBidi"/>
        </w:rPr>
        <w:t>extra</w:t>
      </w:r>
      <w:r w:rsidRPr="00601154">
        <w:rPr>
          <w:rFonts w:asciiTheme="majorBidi" w:hAnsiTheme="majorBidi" w:cstheme="majorBidi"/>
        </w:rPr>
        <w:t xml:space="preserve"> statistics</w:t>
      </w:r>
      <w:r w:rsidR="000031F7" w:rsidRPr="00601154">
        <w:rPr>
          <w:rFonts w:asciiTheme="majorBidi" w:hAnsiTheme="majorBidi" w:cstheme="majorBidi"/>
        </w:rPr>
        <w:t xml:space="preserve"> using the existing ones</w:t>
      </w:r>
      <w:r w:rsidR="0038058F" w:rsidRPr="00601154">
        <w:rPr>
          <w:rFonts w:asciiTheme="majorBidi" w:hAnsiTheme="majorBidi" w:cstheme="majorBidi"/>
        </w:rPr>
        <w:t xml:space="preserve"> in the enrichment phase</w:t>
      </w:r>
      <w:r w:rsidR="000031F7" w:rsidRPr="00601154">
        <w:rPr>
          <w:rFonts w:asciiTheme="majorBidi" w:hAnsiTheme="majorBidi" w:cstheme="majorBidi"/>
        </w:rPr>
        <w:t xml:space="preserve">. This will </w:t>
      </w:r>
      <w:r w:rsidR="0038058F" w:rsidRPr="00601154">
        <w:rPr>
          <w:rFonts w:asciiTheme="majorBidi" w:hAnsiTheme="majorBidi" w:cstheme="majorBidi"/>
        </w:rPr>
        <w:t>allow</w:t>
      </w:r>
      <w:r w:rsidR="000031F7" w:rsidRPr="00601154">
        <w:rPr>
          <w:rFonts w:asciiTheme="majorBidi" w:hAnsiTheme="majorBidi" w:cstheme="majorBidi"/>
        </w:rPr>
        <w:t xml:space="preserve"> us </w:t>
      </w:r>
      <w:r w:rsidR="0038058F" w:rsidRPr="00601154">
        <w:rPr>
          <w:rFonts w:asciiTheme="majorBidi" w:hAnsiTheme="majorBidi" w:cstheme="majorBidi"/>
        </w:rPr>
        <w:t>to represent the query characteristics in a much more intuitive way</w:t>
      </w:r>
      <w:r w:rsidR="005C6FA6" w:rsidRPr="00601154">
        <w:rPr>
          <w:rFonts w:asciiTheme="majorBidi" w:hAnsiTheme="majorBidi" w:cstheme="majorBidi"/>
        </w:rPr>
        <w:t xml:space="preserve"> later </w:t>
      </w:r>
      <w:r w:rsidR="00724B77" w:rsidRPr="00601154">
        <w:rPr>
          <w:rFonts w:asciiTheme="majorBidi" w:hAnsiTheme="majorBidi" w:cstheme="majorBidi"/>
        </w:rPr>
        <w:t>in the visualization phase</w:t>
      </w:r>
      <w:r w:rsidRPr="00601154">
        <w:rPr>
          <w:rFonts w:asciiTheme="majorBidi" w:hAnsiTheme="majorBidi" w:cstheme="majorBidi"/>
        </w:rPr>
        <w:t>.</w:t>
      </w:r>
      <w:r w:rsidR="007404A6">
        <w:rPr>
          <w:rFonts w:asciiTheme="majorBidi" w:hAnsiTheme="majorBidi" w:cstheme="majorBidi"/>
        </w:rPr>
        <w:t xml:space="preserve"> More details can be found in section 3.3.</w:t>
      </w:r>
    </w:p>
    <w:p w14:paraId="35ACAC9C" w14:textId="222A5D55" w:rsidR="00570275" w:rsidRPr="007404A6" w:rsidRDefault="00246A88" w:rsidP="007404A6">
      <w:pPr>
        <w:pStyle w:val="ListParagraph"/>
        <w:numPr>
          <w:ilvl w:val="0"/>
          <w:numId w:val="1"/>
        </w:numPr>
        <w:rPr>
          <w:rFonts w:asciiTheme="majorBidi" w:hAnsiTheme="majorBidi" w:cstheme="majorBidi"/>
        </w:rPr>
      </w:pPr>
      <w:proofErr w:type="spellStart"/>
      <w:r w:rsidRPr="00601154">
        <w:rPr>
          <w:rFonts w:asciiTheme="majorBidi" w:hAnsiTheme="majorBidi" w:cstheme="majorBidi"/>
          <w:b/>
          <w:bCs/>
        </w:rPr>
        <w:lastRenderedPageBreak/>
        <w:t>QueryFlow</w:t>
      </w:r>
      <w:proofErr w:type="spellEnd"/>
      <w:r w:rsidRPr="00601154">
        <w:rPr>
          <w:rFonts w:asciiTheme="majorBidi" w:hAnsiTheme="majorBidi" w:cstheme="majorBidi"/>
          <w:b/>
          <w:bCs/>
        </w:rPr>
        <w:t xml:space="preserve"> visualization</w:t>
      </w:r>
      <w:r w:rsidRPr="00601154">
        <w:rPr>
          <w:rFonts w:asciiTheme="majorBidi" w:hAnsiTheme="majorBidi" w:cstheme="majorBidi"/>
        </w:rPr>
        <w:t xml:space="preserve">- </w:t>
      </w:r>
      <w:r w:rsidR="0038058F" w:rsidRPr="00601154">
        <w:rPr>
          <w:rFonts w:asciiTheme="majorBidi" w:hAnsiTheme="majorBidi" w:cstheme="majorBidi"/>
        </w:rPr>
        <w:t xml:space="preserve">We start the visualization </w:t>
      </w:r>
      <w:r w:rsidR="005C6FA6" w:rsidRPr="00601154">
        <w:rPr>
          <w:rFonts w:asciiTheme="majorBidi" w:hAnsiTheme="majorBidi" w:cstheme="majorBidi"/>
        </w:rPr>
        <w:t xml:space="preserve">process </w:t>
      </w:r>
      <w:r w:rsidR="00697255" w:rsidRPr="00601154">
        <w:rPr>
          <w:rFonts w:asciiTheme="majorBidi" w:hAnsiTheme="majorBidi" w:cstheme="majorBidi"/>
        </w:rPr>
        <w:t xml:space="preserve">by </w:t>
      </w:r>
      <w:r w:rsidR="0038058F" w:rsidRPr="00601154">
        <w:rPr>
          <w:rFonts w:asciiTheme="majorBidi" w:hAnsiTheme="majorBidi" w:cstheme="majorBidi"/>
        </w:rPr>
        <w:t xml:space="preserve">transforming the enriched representation </w:t>
      </w:r>
      <w:r w:rsidR="005C6FA6" w:rsidRPr="00601154">
        <w:rPr>
          <w:rFonts w:asciiTheme="majorBidi" w:hAnsiTheme="majorBidi" w:cstheme="majorBidi"/>
        </w:rPr>
        <w:t xml:space="preserve">of our query </w:t>
      </w:r>
      <w:r w:rsidR="00697255" w:rsidRPr="00601154">
        <w:rPr>
          <w:rFonts w:asciiTheme="majorBidi" w:hAnsiTheme="majorBidi" w:cstheme="majorBidi"/>
        </w:rPr>
        <w:t>into</w:t>
      </w:r>
      <w:r w:rsidR="0038058F" w:rsidRPr="00601154">
        <w:rPr>
          <w:rFonts w:asciiTheme="majorBidi" w:hAnsiTheme="majorBidi" w:cstheme="majorBidi"/>
        </w:rPr>
        <w:t xml:space="preserve"> a representation </w:t>
      </w:r>
      <w:r w:rsidR="00697255" w:rsidRPr="00601154">
        <w:rPr>
          <w:rFonts w:asciiTheme="majorBidi" w:hAnsiTheme="majorBidi" w:cstheme="majorBidi"/>
        </w:rPr>
        <w:t xml:space="preserve">that </w:t>
      </w:r>
      <w:r w:rsidR="0038058F" w:rsidRPr="00601154">
        <w:rPr>
          <w:rFonts w:asciiTheme="majorBidi" w:hAnsiTheme="majorBidi" w:cstheme="majorBidi"/>
        </w:rPr>
        <w:t>is more suitable for Sankey-diagrams.</w:t>
      </w:r>
      <w:r w:rsidR="00897547" w:rsidRPr="00601154">
        <w:rPr>
          <w:rFonts w:asciiTheme="majorBidi" w:hAnsiTheme="majorBidi" w:cstheme="majorBidi"/>
        </w:rPr>
        <w:t xml:space="preserve"> T</w:t>
      </w:r>
      <w:r w:rsidR="0038058F" w:rsidRPr="00601154">
        <w:rPr>
          <w:rFonts w:asciiTheme="majorBidi" w:hAnsiTheme="majorBidi" w:cstheme="majorBidi"/>
        </w:rPr>
        <w:t xml:space="preserve">hen </w:t>
      </w:r>
      <w:r w:rsidR="00897547" w:rsidRPr="00601154">
        <w:rPr>
          <w:rFonts w:asciiTheme="majorBidi" w:hAnsiTheme="majorBidi" w:cstheme="majorBidi"/>
        </w:rPr>
        <w:t xml:space="preserve">we check what </w:t>
      </w:r>
      <w:proofErr w:type="spellStart"/>
      <w:r w:rsidR="00C65BAF" w:rsidRPr="00601154">
        <w:rPr>
          <w:rFonts w:asciiTheme="majorBidi" w:hAnsiTheme="majorBidi" w:cstheme="majorBidi"/>
        </w:rPr>
        <w:t>coloring</w:t>
      </w:r>
      <w:proofErr w:type="spellEnd"/>
      <w:r w:rsidR="00897547" w:rsidRPr="00601154">
        <w:rPr>
          <w:rFonts w:asciiTheme="majorBidi" w:hAnsiTheme="majorBidi" w:cstheme="majorBidi"/>
        </w:rPr>
        <w:t xml:space="preserve"> heuristics we should apply to each sub-expression. Lastly, we </w:t>
      </w:r>
      <w:r w:rsidR="0038058F" w:rsidRPr="00601154">
        <w:rPr>
          <w:rFonts w:asciiTheme="majorBidi" w:hAnsiTheme="majorBidi" w:cstheme="majorBidi"/>
        </w:rPr>
        <w:t>v</w:t>
      </w:r>
      <w:r w:rsidR="00570275" w:rsidRPr="00601154">
        <w:rPr>
          <w:rFonts w:asciiTheme="majorBidi" w:hAnsiTheme="majorBidi" w:cstheme="majorBidi"/>
        </w:rPr>
        <w:t>isualize</w:t>
      </w:r>
      <w:r w:rsidR="005608B0" w:rsidRPr="00601154">
        <w:rPr>
          <w:rFonts w:asciiTheme="majorBidi" w:hAnsiTheme="majorBidi" w:cstheme="majorBidi"/>
        </w:rPr>
        <w:t xml:space="preserve"> the enriched structured representation</w:t>
      </w:r>
      <w:r w:rsidR="00570275" w:rsidRPr="00601154">
        <w:rPr>
          <w:rFonts w:asciiTheme="majorBidi" w:hAnsiTheme="majorBidi" w:cstheme="majorBidi"/>
        </w:rPr>
        <w:t xml:space="preserve"> using Sankey</w:t>
      </w:r>
      <w:r w:rsidR="00114B69">
        <w:rPr>
          <w:rFonts w:asciiTheme="majorBidi" w:hAnsiTheme="majorBidi" w:cstheme="majorBidi"/>
        </w:rPr>
        <w:t>-</w:t>
      </w:r>
      <w:r w:rsidR="00570275" w:rsidRPr="00601154">
        <w:rPr>
          <w:rFonts w:asciiTheme="majorBidi" w:hAnsiTheme="majorBidi" w:cstheme="majorBidi"/>
        </w:rPr>
        <w:t>diagrams</w:t>
      </w:r>
      <w:r w:rsidR="00897547" w:rsidRPr="00601154">
        <w:rPr>
          <w:rFonts w:asciiTheme="majorBidi" w:hAnsiTheme="majorBidi" w:cstheme="majorBidi"/>
        </w:rPr>
        <w:t xml:space="preserve"> to </w:t>
      </w:r>
      <w:r w:rsidR="00697255" w:rsidRPr="00601154">
        <w:rPr>
          <w:rFonts w:asciiTheme="majorBidi" w:hAnsiTheme="majorBidi" w:cstheme="majorBidi"/>
        </w:rPr>
        <w:t>emphas</w:t>
      </w:r>
      <w:r w:rsidR="00593E38" w:rsidRPr="00601154">
        <w:rPr>
          <w:rFonts w:asciiTheme="majorBidi" w:hAnsiTheme="majorBidi" w:cstheme="majorBidi"/>
        </w:rPr>
        <w:t>iz</w:t>
      </w:r>
      <w:r w:rsidR="00897547" w:rsidRPr="00601154">
        <w:rPr>
          <w:rFonts w:asciiTheme="majorBidi" w:hAnsiTheme="majorBidi" w:cstheme="majorBidi"/>
        </w:rPr>
        <w:t>e</w:t>
      </w:r>
      <w:r w:rsidR="00697255" w:rsidRPr="00601154">
        <w:rPr>
          <w:rFonts w:asciiTheme="majorBidi" w:hAnsiTheme="majorBidi" w:cstheme="majorBidi"/>
        </w:rPr>
        <w:t xml:space="preserve"> </w:t>
      </w:r>
      <w:r w:rsidR="005608B0" w:rsidRPr="00601154">
        <w:rPr>
          <w:rFonts w:asciiTheme="majorBidi" w:hAnsiTheme="majorBidi" w:cstheme="majorBidi"/>
        </w:rPr>
        <w:t>the query’s characteristics.</w:t>
      </w:r>
      <w:r w:rsidR="007404A6">
        <w:rPr>
          <w:rFonts w:asciiTheme="majorBidi" w:hAnsiTheme="majorBidi" w:cstheme="majorBidi"/>
        </w:rPr>
        <w:t xml:space="preserve"> More details can be found in section 3.4.</w:t>
      </w:r>
      <w:ins w:id="52" w:author="Eyal Trabelsi" w:date="2021-10-09T12:51:00Z">
        <w:r w:rsidR="000574EB">
          <w:rPr>
            <w:rFonts w:asciiTheme="majorBidi" w:hAnsiTheme="majorBidi" w:cstheme="majorBidi"/>
            <w:noProof/>
          </w:rPr>
          <w:drawing>
            <wp:inline distT="0" distB="0" distL="0" distR="0" wp14:anchorId="1E0DDEEB" wp14:editId="4F78FFDB">
              <wp:extent cx="5274599" cy="2117187"/>
              <wp:effectExtent l="0" t="0" r="0" b="381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87269" cy="2122273"/>
                      </a:xfrm>
                      <a:prstGeom prst="rect">
                        <a:avLst/>
                      </a:prstGeom>
                    </pic:spPr>
                  </pic:pic>
                </a:graphicData>
              </a:graphic>
            </wp:inline>
          </w:drawing>
        </w:r>
      </w:ins>
    </w:p>
    <w:p w14:paraId="134B9265" w14:textId="5BE145F2" w:rsidR="00A10A63" w:rsidRPr="00601154" w:rsidDel="000574EB" w:rsidRDefault="00EF1EEC" w:rsidP="000574EB">
      <w:pPr>
        <w:spacing w:line="360" w:lineRule="auto"/>
        <w:rPr>
          <w:del w:id="53" w:author="Eyal Trabelsi" w:date="2021-10-09T12:52:00Z"/>
          <w:rFonts w:asciiTheme="majorBidi" w:hAnsiTheme="majorBidi" w:cstheme="majorBidi"/>
          <w:lang w:val="en-GB"/>
        </w:rPr>
      </w:pPr>
      <w:del w:id="54" w:author="Eyal Trabelsi" w:date="2021-10-09T12:52:00Z">
        <w:r w:rsidRPr="00601154" w:rsidDel="000574EB">
          <w:rPr>
            <w:rFonts w:asciiTheme="majorBidi" w:hAnsiTheme="majorBidi" w:cstheme="majorBidi"/>
            <w:lang w:val="en-GB"/>
          </w:rPr>
          <w:delText xml:space="preserve">          </w:delText>
        </w:r>
      </w:del>
      <w:del w:id="55" w:author="Eyal Trabelsi" w:date="2021-10-09T12:51:00Z">
        <w:r w:rsidRPr="00601154" w:rsidDel="000574EB">
          <w:rPr>
            <w:rFonts w:asciiTheme="majorBidi" w:hAnsiTheme="majorBidi" w:cstheme="majorBidi"/>
            <w:lang w:val="en-GB"/>
          </w:rPr>
          <w:delText xml:space="preserve">         </w:delText>
        </w:r>
        <w:r w:rsidR="002A6B12" w:rsidRPr="00601154" w:rsidDel="000574EB">
          <w:rPr>
            <w:rFonts w:asciiTheme="majorBidi" w:hAnsiTheme="majorBidi" w:cstheme="majorBidi"/>
            <w:noProof/>
          </w:rPr>
          <w:drawing>
            <wp:inline distT="0" distB="0" distL="0" distR="0" wp14:anchorId="23D9BBE6" wp14:editId="03BC0692">
              <wp:extent cx="4888163" cy="1693056"/>
              <wp:effectExtent l="0" t="0" r="190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50504" cy="1714648"/>
                      </a:xfrm>
                      <a:prstGeom prst="rect">
                        <a:avLst/>
                      </a:prstGeom>
                    </pic:spPr>
                  </pic:pic>
                </a:graphicData>
              </a:graphic>
            </wp:inline>
          </w:drawing>
        </w:r>
      </w:del>
    </w:p>
    <w:p w14:paraId="40C4CB45" w14:textId="437E413B" w:rsidR="00A10A63" w:rsidRPr="00601154" w:rsidRDefault="00EF1EEC" w:rsidP="00A10A63">
      <w:pPr>
        <w:spacing w:line="360" w:lineRule="auto"/>
        <w:jc w:val="center"/>
        <w:rPr>
          <w:rFonts w:asciiTheme="majorBidi" w:hAnsiTheme="majorBidi" w:cstheme="majorBidi"/>
          <w:b/>
          <w:bCs/>
          <w:color w:val="FF0000"/>
          <w:lang w:val="en-GB"/>
        </w:rPr>
      </w:pPr>
      <w:r w:rsidRPr="00601154">
        <w:rPr>
          <w:rFonts w:asciiTheme="majorBidi" w:hAnsiTheme="majorBidi" w:cstheme="majorBidi"/>
          <w:b/>
          <w:bCs/>
          <w:lang w:val="en-GB"/>
        </w:rPr>
        <w:t xml:space="preserve">Figure </w:t>
      </w:r>
      <w:r w:rsidR="00A47549" w:rsidRPr="00601154">
        <w:rPr>
          <w:rFonts w:asciiTheme="majorBidi" w:hAnsiTheme="majorBidi" w:cstheme="majorBidi"/>
          <w:b/>
          <w:bCs/>
          <w:lang w:val="en-GB"/>
        </w:rPr>
        <w:t>1</w:t>
      </w:r>
      <w:r w:rsidR="00911D92" w:rsidRPr="00601154">
        <w:rPr>
          <w:rFonts w:asciiTheme="majorBidi" w:hAnsiTheme="majorBidi" w:cstheme="majorBidi"/>
          <w:b/>
          <w:bCs/>
          <w:lang w:val="en-GB"/>
        </w:rPr>
        <w:t xml:space="preserve">1- </w:t>
      </w:r>
      <w:proofErr w:type="spellStart"/>
      <w:r w:rsidR="00911D92" w:rsidRPr="00601154">
        <w:rPr>
          <w:rFonts w:asciiTheme="majorBidi" w:hAnsiTheme="majorBidi" w:cstheme="majorBidi"/>
          <w:lang w:val="en-GB"/>
        </w:rPr>
        <w:t>QueryFlow</w:t>
      </w:r>
      <w:proofErr w:type="spellEnd"/>
      <w:r w:rsidR="00911D92" w:rsidRPr="00601154">
        <w:rPr>
          <w:rFonts w:asciiTheme="majorBidi" w:hAnsiTheme="majorBidi" w:cstheme="majorBidi"/>
          <w:lang w:val="en-GB"/>
        </w:rPr>
        <w:t xml:space="preserve"> Design</w:t>
      </w:r>
    </w:p>
    <w:p w14:paraId="24EB67B4" w14:textId="77777777" w:rsidR="00897547" w:rsidRPr="00601154" w:rsidRDefault="002A6B12" w:rsidP="00697255">
      <w:pPr>
        <w:spacing w:line="360" w:lineRule="auto"/>
        <w:rPr>
          <w:rFonts w:asciiTheme="majorBidi" w:hAnsiTheme="majorBidi" w:cstheme="majorBidi"/>
          <w:color w:val="000000" w:themeColor="text1"/>
        </w:rPr>
      </w:pPr>
      <w:del w:id="56" w:author="Eyal Trabelsi" w:date="2021-10-09T15:03:00Z">
        <w:r w:rsidRPr="00601154" w:rsidDel="00CA5955">
          <w:rPr>
            <w:rFonts w:asciiTheme="majorBidi" w:hAnsiTheme="majorBidi" w:cstheme="majorBidi"/>
            <w:b/>
            <w:bCs/>
            <w:color w:val="FF0000"/>
            <w:lang w:val="en-GB"/>
          </w:rPr>
          <w:br/>
        </w:r>
      </w:del>
    </w:p>
    <w:p w14:paraId="396A86FA" w14:textId="5DF614AE" w:rsidR="002D5BE7" w:rsidRPr="00601154" w:rsidRDefault="00804F66" w:rsidP="007E25F0">
      <w:pPr>
        <w:spacing w:line="360" w:lineRule="auto"/>
        <w:rPr>
          <w:rFonts w:asciiTheme="majorBidi" w:hAnsiTheme="majorBidi" w:cstheme="majorBidi"/>
          <w:b/>
          <w:bCs/>
        </w:rPr>
      </w:pPr>
      <w:r w:rsidRPr="00601154">
        <w:rPr>
          <w:rFonts w:asciiTheme="majorBidi" w:hAnsiTheme="majorBidi" w:cstheme="majorBidi"/>
          <w:color w:val="000000" w:themeColor="text1"/>
        </w:rPr>
        <w:t xml:space="preserve">In this </w:t>
      </w:r>
      <w:r w:rsidR="0038058F" w:rsidRPr="00601154">
        <w:rPr>
          <w:rFonts w:asciiTheme="majorBidi" w:hAnsiTheme="majorBidi" w:cstheme="majorBidi"/>
          <w:color w:val="000000" w:themeColor="text1"/>
        </w:rPr>
        <w:t>work</w:t>
      </w:r>
      <w:r w:rsidRPr="00601154">
        <w:rPr>
          <w:rFonts w:asciiTheme="majorBidi" w:hAnsiTheme="majorBidi" w:cstheme="majorBidi"/>
          <w:color w:val="000000" w:themeColor="text1"/>
        </w:rPr>
        <w:t xml:space="preserve">, </w:t>
      </w:r>
      <w:r w:rsidR="007E25F0">
        <w:rPr>
          <w:rFonts w:asciiTheme="majorBidi" w:hAnsiTheme="majorBidi" w:cstheme="majorBidi"/>
          <w:color w:val="000000" w:themeColor="text1"/>
        </w:rPr>
        <w:t>we</w:t>
      </w:r>
      <w:r w:rsidRPr="00601154">
        <w:rPr>
          <w:rFonts w:asciiTheme="majorBidi" w:hAnsiTheme="majorBidi" w:cstheme="majorBidi"/>
          <w:color w:val="000000" w:themeColor="text1"/>
        </w:rPr>
        <w:t xml:space="preserve"> have used </w:t>
      </w:r>
      <w:r w:rsidR="00B3184B" w:rsidRPr="00601154">
        <w:rPr>
          <w:rFonts w:asciiTheme="majorBidi" w:hAnsiTheme="majorBidi" w:cstheme="majorBidi"/>
          <w:color w:val="000000" w:themeColor="text1"/>
        </w:rPr>
        <w:t xml:space="preserve">PostgreSQL, </w:t>
      </w:r>
      <w:r w:rsidR="00EA40A9" w:rsidRPr="00601154">
        <w:rPr>
          <w:rFonts w:asciiTheme="majorBidi" w:hAnsiTheme="majorBidi" w:cstheme="majorBidi"/>
          <w:color w:val="000000" w:themeColor="text1"/>
        </w:rPr>
        <w:t xml:space="preserve">but </w:t>
      </w:r>
      <w:proofErr w:type="spellStart"/>
      <w:r w:rsidR="00EA40A9" w:rsidRPr="00601154">
        <w:rPr>
          <w:rFonts w:asciiTheme="majorBidi" w:hAnsiTheme="majorBidi" w:cstheme="majorBidi"/>
          <w:color w:val="000000" w:themeColor="text1"/>
        </w:rPr>
        <w:t>QueryFlow</w:t>
      </w:r>
      <w:proofErr w:type="spellEnd"/>
      <w:r w:rsidR="00B3184B" w:rsidRPr="00601154">
        <w:rPr>
          <w:rFonts w:asciiTheme="majorBidi" w:hAnsiTheme="majorBidi" w:cstheme="majorBidi"/>
          <w:color w:val="000000" w:themeColor="text1"/>
        </w:rPr>
        <w:t xml:space="preserve"> is written with extendibility in mind</w:t>
      </w:r>
      <w:r w:rsidR="005608B0" w:rsidRPr="00601154">
        <w:rPr>
          <w:rFonts w:asciiTheme="majorBidi" w:hAnsiTheme="majorBidi" w:cstheme="majorBidi"/>
          <w:color w:val="000000" w:themeColor="text1"/>
        </w:rPr>
        <w:t xml:space="preserve">. </w:t>
      </w:r>
      <w:r w:rsidR="001E4BFE" w:rsidRPr="00601154">
        <w:rPr>
          <w:rFonts w:asciiTheme="majorBidi" w:hAnsiTheme="majorBidi" w:cstheme="majorBidi"/>
          <w:color w:val="000000" w:themeColor="text1"/>
        </w:rPr>
        <w:t>To</w:t>
      </w:r>
      <w:r w:rsidR="00B3184B" w:rsidRPr="00601154">
        <w:rPr>
          <w:rFonts w:asciiTheme="majorBidi" w:hAnsiTheme="majorBidi" w:cstheme="majorBidi"/>
          <w:color w:val="000000" w:themeColor="text1"/>
        </w:rPr>
        <w:t xml:space="preserve"> onboard a new database</w:t>
      </w:r>
      <w:r w:rsidR="005608B0" w:rsidRPr="00601154">
        <w:rPr>
          <w:rFonts w:asciiTheme="majorBidi" w:hAnsiTheme="majorBidi" w:cstheme="majorBidi"/>
          <w:color w:val="000000" w:themeColor="text1"/>
        </w:rPr>
        <w:t>,</w:t>
      </w:r>
      <w:r w:rsidR="00B3184B" w:rsidRPr="00601154">
        <w:rPr>
          <w:rFonts w:asciiTheme="majorBidi" w:hAnsiTheme="majorBidi" w:cstheme="majorBidi"/>
          <w:color w:val="000000" w:themeColor="text1"/>
        </w:rPr>
        <w:t xml:space="preserve"> </w:t>
      </w:r>
      <w:r w:rsidR="00897547" w:rsidRPr="00601154">
        <w:rPr>
          <w:rFonts w:asciiTheme="majorBidi" w:hAnsiTheme="majorBidi" w:cstheme="majorBidi"/>
          <w:color w:val="000000" w:themeColor="text1"/>
        </w:rPr>
        <w:t xml:space="preserve">we need to implement a parsing function for each relational operation, which is </w:t>
      </w:r>
      <w:r w:rsidR="007E25F0">
        <w:rPr>
          <w:rFonts w:asciiTheme="majorBidi" w:hAnsiTheme="majorBidi" w:cstheme="majorBidi"/>
          <w:color w:val="000000" w:themeColor="text1"/>
        </w:rPr>
        <w:t xml:space="preserve">just </w:t>
      </w:r>
      <w:r w:rsidR="00897547" w:rsidRPr="00601154">
        <w:rPr>
          <w:rFonts w:asciiTheme="majorBidi" w:hAnsiTheme="majorBidi" w:cstheme="majorBidi"/>
          <w:color w:val="000000" w:themeColor="text1"/>
        </w:rPr>
        <w:t>a small fraction of</w:t>
      </w:r>
      <w:r w:rsidR="001E4BFE" w:rsidRPr="00601154">
        <w:rPr>
          <w:rFonts w:asciiTheme="majorBidi" w:hAnsiTheme="majorBidi" w:cstheme="majorBidi"/>
          <w:color w:val="000000" w:themeColor="text1"/>
        </w:rPr>
        <w:t xml:space="preserve"> the</w:t>
      </w:r>
      <w:r w:rsidR="00897547" w:rsidRPr="00601154">
        <w:rPr>
          <w:rFonts w:asciiTheme="majorBidi" w:hAnsiTheme="majorBidi" w:cstheme="majorBidi"/>
          <w:color w:val="000000" w:themeColor="text1"/>
        </w:rPr>
        <w:t xml:space="preserve"> </w:t>
      </w:r>
      <w:r w:rsidR="007E25F0">
        <w:rPr>
          <w:rFonts w:asciiTheme="majorBidi" w:hAnsiTheme="majorBidi" w:cstheme="majorBidi"/>
          <w:color w:val="000000" w:themeColor="text1"/>
        </w:rPr>
        <w:t xml:space="preserve">overall </w:t>
      </w:r>
      <w:r w:rsidR="00897547" w:rsidRPr="00601154">
        <w:rPr>
          <w:rFonts w:asciiTheme="majorBidi" w:hAnsiTheme="majorBidi" w:cstheme="majorBidi"/>
          <w:color w:val="000000" w:themeColor="text1"/>
        </w:rPr>
        <w:t>parsing phase.</w:t>
      </w:r>
      <w:r w:rsidR="00897547" w:rsidRPr="00601154">
        <w:rPr>
          <w:rFonts w:asciiTheme="majorBidi" w:hAnsiTheme="majorBidi" w:cstheme="majorBidi"/>
          <w:color w:val="000000" w:themeColor="text1"/>
        </w:rPr>
        <w:br/>
      </w:r>
      <w:ins w:id="57" w:author="Eyal Trabelsi" w:date="2021-10-09T15:03:00Z">
        <w:r w:rsidR="00CA5955">
          <w:rPr>
            <w:rFonts w:asciiTheme="majorBidi" w:hAnsiTheme="majorBidi" w:cstheme="majorBidi"/>
            <w:b/>
            <w:bCs/>
          </w:rPr>
          <w:br/>
        </w:r>
      </w:ins>
    </w:p>
    <w:p w14:paraId="4807D8B5" w14:textId="631D7310" w:rsidR="001C5BEE" w:rsidRPr="00601154" w:rsidRDefault="00D9085A" w:rsidP="00175C6B">
      <w:pPr>
        <w:pStyle w:val="Heading5"/>
        <w:rPr>
          <w:rFonts w:asciiTheme="majorBidi" w:hAnsiTheme="majorBidi"/>
          <w:color w:val="FF0000"/>
        </w:rPr>
      </w:pPr>
      <w:r w:rsidRPr="00601154">
        <w:rPr>
          <w:rFonts w:asciiTheme="majorBidi" w:hAnsiTheme="majorBidi"/>
        </w:rPr>
        <w:t>3</w:t>
      </w:r>
      <w:r w:rsidR="007653FF" w:rsidRPr="00601154">
        <w:rPr>
          <w:rFonts w:asciiTheme="majorBidi" w:hAnsiTheme="majorBidi"/>
        </w:rPr>
        <w:t xml:space="preserve">.2 </w:t>
      </w:r>
      <w:proofErr w:type="spellStart"/>
      <w:r w:rsidR="00570275" w:rsidRPr="00601154">
        <w:rPr>
          <w:rFonts w:asciiTheme="majorBidi" w:hAnsiTheme="majorBidi"/>
        </w:rPr>
        <w:t>QueryFlow</w:t>
      </w:r>
      <w:proofErr w:type="spellEnd"/>
      <w:r w:rsidR="00570275" w:rsidRPr="00601154">
        <w:rPr>
          <w:rFonts w:asciiTheme="majorBidi" w:hAnsiTheme="majorBidi"/>
        </w:rPr>
        <w:t xml:space="preserve"> </w:t>
      </w:r>
      <w:r w:rsidR="00246A88" w:rsidRPr="00601154">
        <w:rPr>
          <w:rFonts w:asciiTheme="majorBidi" w:hAnsiTheme="majorBidi"/>
        </w:rPr>
        <w:t>Parsing</w:t>
      </w:r>
      <w:r w:rsidR="001C5BEE" w:rsidRPr="00601154">
        <w:rPr>
          <w:rFonts w:asciiTheme="majorBidi" w:hAnsiTheme="majorBidi"/>
        </w:rPr>
        <w:br/>
      </w:r>
    </w:p>
    <w:p w14:paraId="70116813" w14:textId="6FB64D38" w:rsidR="00F42164" w:rsidRPr="00601154" w:rsidRDefault="007C5276" w:rsidP="00AA4CD3">
      <w:pPr>
        <w:spacing w:line="360" w:lineRule="auto"/>
        <w:rPr>
          <w:rFonts w:asciiTheme="majorBidi" w:hAnsiTheme="majorBidi" w:cstheme="majorBidi"/>
          <w:szCs w:val="22"/>
        </w:rPr>
      </w:pPr>
      <w:r w:rsidRPr="00601154">
        <w:rPr>
          <w:rFonts w:asciiTheme="majorBidi" w:hAnsiTheme="majorBidi" w:cstheme="majorBidi"/>
          <w:color w:val="000000" w:themeColor="text1"/>
          <w:szCs w:val="22"/>
          <w:lang w:val="en-GB"/>
        </w:rPr>
        <w:t>T</w:t>
      </w:r>
      <w:r w:rsidR="009D6B5D" w:rsidRPr="00601154">
        <w:rPr>
          <w:rFonts w:asciiTheme="majorBidi" w:hAnsiTheme="majorBidi" w:cstheme="majorBidi"/>
          <w:color w:val="000000" w:themeColor="text1"/>
          <w:szCs w:val="22"/>
          <w:lang w:val="en-GB"/>
        </w:rPr>
        <w:t>he parsing stage begin</w:t>
      </w:r>
      <w:r w:rsidR="00AA067B" w:rsidRPr="00601154">
        <w:rPr>
          <w:rFonts w:asciiTheme="majorBidi" w:hAnsiTheme="majorBidi" w:cstheme="majorBidi"/>
          <w:color w:val="000000" w:themeColor="text1"/>
          <w:szCs w:val="22"/>
          <w:lang w:val="en-GB"/>
        </w:rPr>
        <w:t>s</w:t>
      </w:r>
      <w:r w:rsidR="009D6B5D" w:rsidRPr="00601154">
        <w:rPr>
          <w:rFonts w:asciiTheme="majorBidi" w:hAnsiTheme="majorBidi" w:cstheme="majorBidi"/>
          <w:color w:val="000000" w:themeColor="text1"/>
          <w:szCs w:val="22"/>
          <w:lang w:val="en-GB"/>
        </w:rPr>
        <w:t xml:space="preserve"> with </w:t>
      </w:r>
      <w:r w:rsidR="00F42164" w:rsidRPr="00601154">
        <w:rPr>
          <w:rFonts w:asciiTheme="majorBidi" w:hAnsiTheme="majorBidi" w:cstheme="majorBidi"/>
          <w:color w:val="000000" w:themeColor="text1"/>
          <w:szCs w:val="22"/>
          <w:lang w:val="en-GB"/>
        </w:rPr>
        <w:t>get</w:t>
      </w:r>
      <w:r w:rsidR="00BD4CB5" w:rsidRPr="00601154">
        <w:rPr>
          <w:rFonts w:asciiTheme="majorBidi" w:hAnsiTheme="majorBidi" w:cstheme="majorBidi"/>
          <w:color w:val="000000" w:themeColor="text1"/>
          <w:szCs w:val="22"/>
        </w:rPr>
        <w:t>ting</w:t>
      </w:r>
      <w:r w:rsidR="00F42164" w:rsidRPr="00601154">
        <w:rPr>
          <w:rFonts w:asciiTheme="majorBidi" w:hAnsiTheme="majorBidi" w:cstheme="majorBidi"/>
          <w:color w:val="000000" w:themeColor="text1"/>
          <w:szCs w:val="22"/>
          <w:lang w:val="en-GB"/>
        </w:rPr>
        <w:t xml:space="preserve"> the execution plan</w:t>
      </w:r>
      <w:r w:rsidR="00AA067B" w:rsidRPr="00601154">
        <w:rPr>
          <w:rFonts w:asciiTheme="majorBidi" w:hAnsiTheme="majorBidi" w:cstheme="majorBidi"/>
          <w:color w:val="000000" w:themeColor="text1"/>
          <w:szCs w:val="22"/>
          <w:lang w:val="en-GB"/>
        </w:rPr>
        <w:t>s</w:t>
      </w:r>
      <w:r w:rsidR="00BD4CB5" w:rsidRPr="00601154">
        <w:rPr>
          <w:rFonts w:asciiTheme="majorBidi" w:hAnsiTheme="majorBidi" w:cstheme="majorBidi"/>
          <w:color w:val="000000" w:themeColor="text1"/>
          <w:szCs w:val="22"/>
          <w:lang w:val="en-GB"/>
        </w:rPr>
        <w:t xml:space="preserve"> for our queries</w:t>
      </w:r>
      <w:r w:rsidR="00F42164" w:rsidRPr="00601154">
        <w:rPr>
          <w:rFonts w:asciiTheme="majorBidi" w:hAnsiTheme="majorBidi" w:cstheme="majorBidi"/>
          <w:color w:val="000000" w:themeColor="text1"/>
          <w:szCs w:val="22"/>
          <w:lang w:val="en-GB"/>
        </w:rPr>
        <w:t xml:space="preserve">. </w:t>
      </w:r>
      <w:r w:rsidR="00AA067B" w:rsidRPr="00601154">
        <w:rPr>
          <w:rFonts w:asciiTheme="majorBidi" w:hAnsiTheme="majorBidi" w:cstheme="majorBidi"/>
          <w:color w:val="000000" w:themeColor="text1"/>
          <w:szCs w:val="22"/>
          <w:lang w:val="en-GB"/>
        </w:rPr>
        <w:t>To</w:t>
      </w:r>
      <w:r w:rsidR="00F42164" w:rsidRPr="00601154">
        <w:rPr>
          <w:rFonts w:asciiTheme="majorBidi" w:hAnsiTheme="majorBidi" w:cstheme="majorBidi"/>
          <w:color w:val="000000" w:themeColor="text1"/>
          <w:szCs w:val="22"/>
          <w:lang w:val="en-GB"/>
        </w:rPr>
        <w:t xml:space="preserve"> get the execution plan </w:t>
      </w:r>
      <w:r w:rsidR="00AA067B" w:rsidRPr="00601154">
        <w:rPr>
          <w:rFonts w:asciiTheme="majorBidi" w:hAnsiTheme="majorBidi" w:cstheme="majorBidi"/>
          <w:color w:val="000000" w:themeColor="text1"/>
          <w:szCs w:val="22"/>
          <w:lang w:val="en-GB"/>
        </w:rPr>
        <w:t>we use</w:t>
      </w:r>
      <w:r w:rsidR="00F42164" w:rsidRPr="00601154">
        <w:rPr>
          <w:rFonts w:asciiTheme="majorBidi" w:hAnsiTheme="majorBidi" w:cstheme="majorBidi"/>
          <w:color w:val="000000" w:themeColor="text1"/>
          <w:szCs w:val="22"/>
          <w:lang w:val="en-GB"/>
        </w:rPr>
        <w:t xml:space="preserve"> either </w:t>
      </w:r>
      <w:r w:rsidR="00AA067B" w:rsidRPr="00601154">
        <w:rPr>
          <w:rFonts w:asciiTheme="majorBidi" w:hAnsiTheme="majorBidi" w:cstheme="majorBidi"/>
          <w:color w:val="000000" w:themeColor="text1"/>
          <w:szCs w:val="22"/>
          <w:lang w:val="en-GB"/>
        </w:rPr>
        <w:t xml:space="preserve">the </w:t>
      </w:r>
      <w:r w:rsidR="00F42164" w:rsidRPr="00601154">
        <w:rPr>
          <w:rFonts w:asciiTheme="majorBidi" w:hAnsiTheme="majorBidi" w:cstheme="majorBidi"/>
          <w:i/>
          <w:iCs/>
          <w:color w:val="000000" w:themeColor="text1"/>
          <w:szCs w:val="22"/>
          <w:lang w:val="en-GB"/>
        </w:rPr>
        <w:t xml:space="preserve">EXPLAIN </w:t>
      </w:r>
      <w:r w:rsidR="00BD4CB5" w:rsidRPr="00601154">
        <w:rPr>
          <w:rFonts w:asciiTheme="majorBidi" w:hAnsiTheme="majorBidi" w:cstheme="majorBidi"/>
          <w:color w:val="000000" w:themeColor="text1"/>
          <w:szCs w:val="22"/>
          <w:lang w:val="en-GB"/>
        </w:rPr>
        <w:t xml:space="preserve">clause </w:t>
      </w:r>
      <w:r w:rsidR="00F42164" w:rsidRPr="00601154">
        <w:rPr>
          <w:rFonts w:asciiTheme="majorBidi" w:hAnsiTheme="majorBidi" w:cstheme="majorBidi"/>
          <w:color w:val="000000" w:themeColor="text1"/>
          <w:szCs w:val="22"/>
          <w:lang w:val="en-GB"/>
        </w:rPr>
        <w:t xml:space="preserve">or </w:t>
      </w:r>
      <w:r w:rsidR="00AA067B" w:rsidRPr="00601154">
        <w:rPr>
          <w:rFonts w:asciiTheme="majorBidi" w:hAnsiTheme="majorBidi" w:cstheme="majorBidi"/>
          <w:color w:val="000000" w:themeColor="text1"/>
          <w:szCs w:val="22"/>
          <w:lang w:val="en-GB"/>
        </w:rPr>
        <w:t xml:space="preserve">the </w:t>
      </w:r>
      <w:r w:rsidR="00F42164" w:rsidRPr="00601154">
        <w:rPr>
          <w:rFonts w:asciiTheme="majorBidi" w:hAnsiTheme="majorBidi" w:cstheme="majorBidi"/>
          <w:i/>
          <w:iCs/>
          <w:color w:val="000000" w:themeColor="text1"/>
          <w:szCs w:val="22"/>
          <w:lang w:val="en-GB"/>
        </w:rPr>
        <w:t>EXPLAIN ANALYSE</w:t>
      </w:r>
      <w:r w:rsidR="00AA067B" w:rsidRPr="00601154">
        <w:rPr>
          <w:rFonts w:asciiTheme="majorBidi" w:hAnsiTheme="majorBidi" w:cstheme="majorBidi"/>
          <w:i/>
          <w:iCs/>
          <w:color w:val="000000" w:themeColor="text1"/>
          <w:szCs w:val="22"/>
          <w:lang w:val="en-GB"/>
        </w:rPr>
        <w:t xml:space="preserve"> </w:t>
      </w:r>
      <w:r w:rsidR="00AA067B" w:rsidRPr="00601154">
        <w:rPr>
          <w:rFonts w:asciiTheme="majorBidi" w:hAnsiTheme="majorBidi" w:cstheme="majorBidi"/>
          <w:color w:val="000000" w:themeColor="text1"/>
          <w:szCs w:val="22"/>
          <w:lang w:val="en-GB"/>
        </w:rPr>
        <w:t>clause</w:t>
      </w:r>
      <w:r w:rsidR="00AA067B" w:rsidRPr="00601154">
        <w:rPr>
          <w:rFonts w:asciiTheme="majorBidi" w:hAnsiTheme="majorBidi" w:cstheme="majorBidi"/>
          <w:i/>
          <w:iCs/>
          <w:color w:val="000000" w:themeColor="text1"/>
          <w:szCs w:val="22"/>
          <w:lang w:val="en-GB"/>
        </w:rPr>
        <w:t>.</w:t>
      </w:r>
      <w:r w:rsidR="00F42164" w:rsidRPr="00601154">
        <w:rPr>
          <w:rFonts w:asciiTheme="majorBidi" w:hAnsiTheme="majorBidi" w:cstheme="majorBidi"/>
          <w:i/>
          <w:iCs/>
          <w:color w:val="000000" w:themeColor="text1"/>
          <w:szCs w:val="22"/>
          <w:lang w:val="en-GB"/>
        </w:rPr>
        <w:t xml:space="preserve"> </w:t>
      </w:r>
      <w:r w:rsidR="00AA067B" w:rsidRPr="00601154">
        <w:rPr>
          <w:rFonts w:asciiTheme="majorBidi" w:hAnsiTheme="majorBidi" w:cstheme="majorBidi"/>
          <w:color w:val="000000" w:themeColor="text1"/>
          <w:szCs w:val="22"/>
          <w:lang w:val="en-GB"/>
        </w:rPr>
        <w:t>The</w:t>
      </w:r>
      <w:r w:rsidR="00F42164" w:rsidRPr="00601154">
        <w:rPr>
          <w:rFonts w:asciiTheme="majorBidi" w:hAnsiTheme="majorBidi" w:cstheme="majorBidi"/>
          <w:color w:val="000000" w:themeColor="text1"/>
          <w:szCs w:val="22"/>
          <w:lang w:val="en-GB"/>
        </w:rPr>
        <w:t xml:space="preserve"> difference between </w:t>
      </w:r>
      <w:r w:rsidR="00AA067B" w:rsidRPr="00601154">
        <w:rPr>
          <w:rFonts w:asciiTheme="majorBidi" w:hAnsiTheme="majorBidi" w:cstheme="majorBidi"/>
          <w:i/>
          <w:iCs/>
          <w:color w:val="000000" w:themeColor="text1"/>
          <w:szCs w:val="22"/>
          <w:lang w:val="en-GB"/>
        </w:rPr>
        <w:t xml:space="preserve">EXPLAIN </w:t>
      </w:r>
      <w:r w:rsidR="00F42164" w:rsidRPr="00601154">
        <w:rPr>
          <w:rFonts w:asciiTheme="majorBidi" w:hAnsiTheme="majorBidi" w:cstheme="majorBidi"/>
          <w:color w:val="000000" w:themeColor="text1"/>
          <w:szCs w:val="22"/>
          <w:lang w:val="en-GB"/>
        </w:rPr>
        <w:t xml:space="preserve">and </w:t>
      </w:r>
      <w:r w:rsidR="00AA067B" w:rsidRPr="00601154">
        <w:rPr>
          <w:rFonts w:asciiTheme="majorBidi" w:hAnsiTheme="majorBidi" w:cstheme="majorBidi"/>
          <w:i/>
          <w:iCs/>
          <w:color w:val="000000" w:themeColor="text1"/>
          <w:szCs w:val="22"/>
          <w:lang w:val="en-GB"/>
        </w:rPr>
        <w:t>EXPLAIN ANALYSE</w:t>
      </w:r>
      <w:r w:rsidR="00F42164" w:rsidRPr="00601154">
        <w:rPr>
          <w:rFonts w:asciiTheme="majorBidi" w:hAnsiTheme="majorBidi" w:cstheme="majorBidi"/>
          <w:color w:val="000000" w:themeColor="text1"/>
          <w:szCs w:val="22"/>
          <w:lang w:val="en-GB"/>
        </w:rPr>
        <w:t xml:space="preserve"> is that the first only give us estimated statistics about </w:t>
      </w:r>
      <w:r w:rsidR="00BD4CB5" w:rsidRPr="00601154">
        <w:rPr>
          <w:rFonts w:asciiTheme="majorBidi" w:hAnsiTheme="majorBidi" w:cstheme="majorBidi"/>
          <w:color w:val="000000" w:themeColor="text1"/>
          <w:szCs w:val="22"/>
          <w:lang w:val="en-GB"/>
        </w:rPr>
        <w:t>a</w:t>
      </w:r>
      <w:r w:rsidR="00F42164" w:rsidRPr="00601154">
        <w:rPr>
          <w:rFonts w:asciiTheme="majorBidi" w:hAnsiTheme="majorBidi" w:cstheme="majorBidi"/>
          <w:color w:val="000000" w:themeColor="text1"/>
          <w:szCs w:val="22"/>
          <w:lang w:val="en-GB"/>
        </w:rPr>
        <w:t xml:space="preserve"> query and the second execute</w:t>
      </w:r>
      <w:r w:rsidR="00101DE0" w:rsidRPr="00601154">
        <w:rPr>
          <w:rFonts w:asciiTheme="majorBidi" w:hAnsiTheme="majorBidi" w:cstheme="majorBidi"/>
          <w:color w:val="000000" w:themeColor="text1"/>
          <w:szCs w:val="22"/>
          <w:lang w:val="en-GB"/>
        </w:rPr>
        <w:t>s</w:t>
      </w:r>
      <w:r w:rsidR="00F42164" w:rsidRPr="00601154">
        <w:rPr>
          <w:rFonts w:asciiTheme="majorBidi" w:hAnsiTheme="majorBidi" w:cstheme="majorBidi"/>
          <w:color w:val="000000" w:themeColor="text1"/>
          <w:szCs w:val="22"/>
          <w:lang w:val="en-GB"/>
        </w:rPr>
        <w:t xml:space="preserve"> the query and </w:t>
      </w:r>
      <w:r w:rsidR="00BD4CB5" w:rsidRPr="00601154">
        <w:rPr>
          <w:rFonts w:asciiTheme="majorBidi" w:hAnsiTheme="majorBidi" w:cstheme="majorBidi"/>
          <w:color w:val="000000" w:themeColor="text1"/>
          <w:szCs w:val="22"/>
          <w:lang w:val="en-GB"/>
        </w:rPr>
        <w:t>provide</w:t>
      </w:r>
      <w:r w:rsidR="007E25F0">
        <w:rPr>
          <w:rFonts w:asciiTheme="majorBidi" w:hAnsiTheme="majorBidi" w:cstheme="majorBidi"/>
          <w:color w:val="000000" w:themeColor="text1"/>
          <w:szCs w:val="22"/>
          <w:lang w:val="en-GB"/>
        </w:rPr>
        <w:t>s</w:t>
      </w:r>
      <w:r w:rsidR="00BD4CB5" w:rsidRPr="00601154">
        <w:rPr>
          <w:rFonts w:asciiTheme="majorBidi" w:hAnsiTheme="majorBidi" w:cstheme="majorBidi"/>
          <w:color w:val="000000" w:themeColor="text1"/>
          <w:szCs w:val="22"/>
          <w:lang w:val="en-GB"/>
        </w:rPr>
        <w:t xml:space="preserve"> both estimated statistics and </w:t>
      </w:r>
      <w:r w:rsidR="00F42164" w:rsidRPr="00601154">
        <w:rPr>
          <w:rFonts w:asciiTheme="majorBidi" w:hAnsiTheme="majorBidi" w:cstheme="majorBidi"/>
          <w:color w:val="000000" w:themeColor="text1"/>
          <w:szCs w:val="22"/>
          <w:lang w:val="en-GB"/>
        </w:rPr>
        <w:t xml:space="preserve">real statistics. </w:t>
      </w:r>
      <w:r w:rsidR="00897547" w:rsidRPr="00601154">
        <w:rPr>
          <w:rFonts w:asciiTheme="majorBidi" w:hAnsiTheme="majorBidi" w:cstheme="majorBidi"/>
          <w:color w:val="000000" w:themeColor="text1"/>
          <w:szCs w:val="22"/>
          <w:lang w:val="en-GB"/>
        </w:rPr>
        <w:br/>
      </w:r>
      <w:r w:rsidR="00897547" w:rsidRPr="00601154">
        <w:rPr>
          <w:rFonts w:asciiTheme="majorBidi" w:hAnsiTheme="majorBidi" w:cstheme="majorBidi"/>
          <w:color w:val="000000" w:themeColor="text1"/>
          <w:szCs w:val="22"/>
          <w:lang w:val="en-GB"/>
        </w:rPr>
        <w:br/>
      </w:r>
      <w:r w:rsidR="00BD4CB5" w:rsidRPr="00601154">
        <w:rPr>
          <w:rFonts w:asciiTheme="majorBidi" w:hAnsiTheme="majorBidi" w:cstheme="majorBidi"/>
          <w:color w:val="000000" w:themeColor="text1"/>
          <w:szCs w:val="22"/>
          <w:lang w:val="en-GB"/>
        </w:rPr>
        <w:t xml:space="preserve">After we execute our queries with </w:t>
      </w:r>
      <w:r w:rsidR="007B0E53">
        <w:rPr>
          <w:rFonts w:asciiTheme="majorBidi" w:hAnsiTheme="majorBidi" w:cstheme="majorBidi"/>
          <w:color w:val="000000" w:themeColor="text1"/>
          <w:szCs w:val="22"/>
          <w:lang w:val="en-GB"/>
        </w:rPr>
        <w:t>the EXPLAIN/EPLAIN ANALYSE</w:t>
      </w:r>
      <w:r w:rsidR="007B0E53" w:rsidRPr="00601154">
        <w:rPr>
          <w:rFonts w:asciiTheme="majorBidi" w:hAnsiTheme="majorBidi" w:cstheme="majorBidi"/>
          <w:color w:val="000000" w:themeColor="text1"/>
          <w:szCs w:val="22"/>
          <w:lang w:val="en-GB"/>
        </w:rPr>
        <w:t xml:space="preserve"> </w:t>
      </w:r>
      <w:r w:rsidR="00BD4CB5" w:rsidRPr="00601154">
        <w:rPr>
          <w:rFonts w:asciiTheme="majorBidi" w:hAnsiTheme="majorBidi" w:cstheme="majorBidi"/>
          <w:color w:val="000000" w:themeColor="text1"/>
          <w:szCs w:val="22"/>
          <w:lang w:val="en-GB"/>
        </w:rPr>
        <w:t>clauses, we get the</w:t>
      </w:r>
      <w:r w:rsidR="009D6B5D" w:rsidRPr="00601154">
        <w:rPr>
          <w:rFonts w:asciiTheme="majorBidi" w:hAnsiTheme="majorBidi" w:cstheme="majorBidi"/>
          <w:color w:val="000000" w:themeColor="text1"/>
          <w:szCs w:val="22"/>
          <w:lang w:val="en-GB"/>
        </w:rPr>
        <w:t xml:space="preserve"> execution plan</w:t>
      </w:r>
      <w:r w:rsidR="00BD4CB5" w:rsidRPr="00601154">
        <w:rPr>
          <w:rFonts w:asciiTheme="majorBidi" w:hAnsiTheme="majorBidi" w:cstheme="majorBidi"/>
          <w:color w:val="000000" w:themeColor="text1"/>
          <w:szCs w:val="22"/>
          <w:lang w:val="en-GB"/>
        </w:rPr>
        <w:t>s</w:t>
      </w:r>
      <w:r w:rsidR="009D6B5D" w:rsidRPr="00601154">
        <w:rPr>
          <w:rFonts w:asciiTheme="majorBidi" w:hAnsiTheme="majorBidi" w:cstheme="majorBidi"/>
          <w:color w:val="000000" w:themeColor="text1"/>
          <w:szCs w:val="22"/>
          <w:lang w:val="en-GB"/>
        </w:rPr>
        <w:t xml:space="preserve"> with relevant and useful statistics </w:t>
      </w:r>
      <w:r w:rsidR="00BD4CB5" w:rsidRPr="00601154">
        <w:rPr>
          <w:rFonts w:asciiTheme="majorBidi" w:hAnsiTheme="majorBidi" w:cstheme="majorBidi"/>
          <w:color w:val="000000" w:themeColor="text1"/>
          <w:szCs w:val="22"/>
          <w:lang w:val="en-GB"/>
        </w:rPr>
        <w:t>for</w:t>
      </w:r>
      <w:r w:rsidR="009D6B5D" w:rsidRPr="00601154">
        <w:rPr>
          <w:rFonts w:asciiTheme="majorBidi" w:hAnsiTheme="majorBidi" w:cstheme="majorBidi"/>
          <w:color w:val="000000" w:themeColor="text1"/>
          <w:szCs w:val="22"/>
          <w:lang w:val="en-GB"/>
        </w:rPr>
        <w:t xml:space="preserve"> each sub-expression</w:t>
      </w:r>
      <w:r w:rsidR="00BD4CB5" w:rsidRPr="00601154">
        <w:rPr>
          <w:rFonts w:asciiTheme="majorBidi" w:hAnsiTheme="majorBidi" w:cstheme="majorBidi"/>
          <w:color w:val="000000" w:themeColor="text1"/>
          <w:szCs w:val="22"/>
          <w:lang w:val="en-GB"/>
        </w:rPr>
        <w:t xml:space="preserve"> of the query</w:t>
      </w:r>
      <w:r w:rsidR="00804F66" w:rsidRPr="00601154">
        <w:rPr>
          <w:rFonts w:asciiTheme="majorBidi" w:hAnsiTheme="majorBidi" w:cstheme="majorBidi"/>
          <w:color w:val="000000" w:themeColor="text1"/>
          <w:szCs w:val="22"/>
          <w:lang w:val="en-GB"/>
        </w:rPr>
        <w:t>. The</w:t>
      </w:r>
      <w:r w:rsidR="00BD4CB5" w:rsidRPr="00601154">
        <w:rPr>
          <w:rFonts w:asciiTheme="majorBidi" w:hAnsiTheme="majorBidi" w:cstheme="majorBidi"/>
          <w:color w:val="000000" w:themeColor="text1"/>
          <w:szCs w:val="22"/>
          <w:lang w:val="en-GB"/>
        </w:rPr>
        <w:t>re are various</w:t>
      </w:r>
      <w:r w:rsidR="00804F66" w:rsidRPr="00601154">
        <w:rPr>
          <w:rFonts w:asciiTheme="majorBidi" w:hAnsiTheme="majorBidi" w:cstheme="majorBidi"/>
          <w:color w:val="000000" w:themeColor="text1"/>
          <w:szCs w:val="22"/>
          <w:lang w:val="en-GB"/>
        </w:rPr>
        <w:t xml:space="preserve"> statistics </w:t>
      </w:r>
      <w:r w:rsidR="00BD4CB5" w:rsidRPr="00601154">
        <w:rPr>
          <w:rFonts w:asciiTheme="majorBidi" w:hAnsiTheme="majorBidi" w:cstheme="majorBidi"/>
          <w:color w:val="000000" w:themeColor="text1"/>
          <w:szCs w:val="22"/>
          <w:lang w:val="en-GB"/>
        </w:rPr>
        <w:t xml:space="preserve">in the execution plan that can help understand the </w:t>
      </w:r>
      <w:proofErr w:type="spellStart"/>
      <w:r w:rsidR="001E4BFE" w:rsidRPr="00601154">
        <w:rPr>
          <w:rFonts w:asciiTheme="majorBidi" w:hAnsiTheme="majorBidi" w:cstheme="majorBidi"/>
          <w:color w:val="000000" w:themeColor="text1"/>
          <w:szCs w:val="22"/>
          <w:lang w:val="en-GB"/>
        </w:rPr>
        <w:t>behavior</w:t>
      </w:r>
      <w:proofErr w:type="spellEnd"/>
      <w:r w:rsidR="001E4BFE" w:rsidRPr="00601154">
        <w:rPr>
          <w:rFonts w:asciiTheme="majorBidi" w:hAnsiTheme="majorBidi" w:cstheme="majorBidi"/>
          <w:color w:val="000000" w:themeColor="text1"/>
          <w:szCs w:val="22"/>
          <w:lang w:val="en-GB"/>
        </w:rPr>
        <w:t xml:space="preserve"> </w:t>
      </w:r>
      <w:r w:rsidR="00BD4CB5" w:rsidRPr="00601154">
        <w:rPr>
          <w:rFonts w:asciiTheme="majorBidi" w:hAnsiTheme="majorBidi" w:cstheme="majorBidi"/>
          <w:color w:val="000000" w:themeColor="text1"/>
          <w:szCs w:val="22"/>
          <w:lang w:val="en-GB"/>
        </w:rPr>
        <w:t>of the query.</w:t>
      </w:r>
      <w:r w:rsidR="00804F66" w:rsidRPr="00601154">
        <w:rPr>
          <w:rFonts w:asciiTheme="majorBidi" w:hAnsiTheme="majorBidi" w:cstheme="majorBidi"/>
          <w:color w:val="000000" w:themeColor="text1"/>
          <w:szCs w:val="22"/>
          <w:lang w:val="en-GB"/>
        </w:rPr>
        <w:t xml:space="preserve"> </w:t>
      </w:r>
      <w:r w:rsidR="00BD4CB5" w:rsidRPr="00601154">
        <w:rPr>
          <w:rFonts w:asciiTheme="majorBidi" w:hAnsiTheme="majorBidi" w:cstheme="majorBidi"/>
          <w:color w:val="000000" w:themeColor="text1"/>
          <w:szCs w:val="22"/>
          <w:lang w:val="en-GB"/>
        </w:rPr>
        <w:t>For example, there is a statistic that corresponds to</w:t>
      </w:r>
      <w:r w:rsidR="00804F66" w:rsidRPr="00601154">
        <w:rPr>
          <w:rFonts w:asciiTheme="majorBidi" w:hAnsiTheme="majorBidi" w:cstheme="majorBidi"/>
          <w:color w:val="000000" w:themeColor="text1"/>
          <w:szCs w:val="22"/>
          <w:lang w:val="en-GB"/>
        </w:rPr>
        <w:t xml:space="preserve"> </w:t>
      </w:r>
      <w:r w:rsidR="00697255" w:rsidRPr="00601154">
        <w:rPr>
          <w:rFonts w:asciiTheme="majorBidi" w:hAnsiTheme="majorBidi" w:cstheme="majorBidi"/>
          <w:color w:val="000000" w:themeColor="text1"/>
          <w:szCs w:val="22"/>
          <w:lang w:val="en-GB"/>
        </w:rPr>
        <w:t xml:space="preserve">the </w:t>
      </w:r>
      <w:r w:rsidR="009D6B5D" w:rsidRPr="00601154">
        <w:rPr>
          <w:rFonts w:asciiTheme="majorBidi" w:hAnsiTheme="majorBidi" w:cstheme="majorBidi"/>
          <w:color w:val="000000" w:themeColor="text1"/>
          <w:szCs w:val="22"/>
          <w:lang w:val="en-GB"/>
        </w:rPr>
        <w:t>number</w:t>
      </w:r>
      <w:r w:rsidR="00BD4CB5" w:rsidRPr="00601154">
        <w:rPr>
          <w:rFonts w:asciiTheme="majorBidi" w:hAnsiTheme="majorBidi" w:cstheme="majorBidi"/>
          <w:color w:val="000000" w:themeColor="text1"/>
          <w:szCs w:val="22"/>
          <w:lang w:val="en-GB"/>
        </w:rPr>
        <w:t xml:space="preserve"> (</w:t>
      </w:r>
      <w:r w:rsidR="007404A6">
        <w:rPr>
          <w:rFonts w:asciiTheme="majorBidi" w:hAnsiTheme="majorBidi" w:cstheme="majorBidi"/>
          <w:color w:val="000000" w:themeColor="text1"/>
          <w:szCs w:val="22"/>
          <w:lang w:val="en-GB"/>
        </w:rPr>
        <w:t>or</w:t>
      </w:r>
      <w:r w:rsidR="00BD4CB5" w:rsidRPr="00601154">
        <w:rPr>
          <w:rFonts w:asciiTheme="majorBidi" w:hAnsiTheme="majorBidi" w:cstheme="majorBidi"/>
          <w:color w:val="000000" w:themeColor="text1"/>
          <w:szCs w:val="22"/>
          <w:lang w:val="en-GB"/>
        </w:rPr>
        <w:t xml:space="preserve"> estimation)</w:t>
      </w:r>
      <w:r w:rsidR="009D6B5D" w:rsidRPr="00601154">
        <w:rPr>
          <w:rFonts w:asciiTheme="majorBidi" w:hAnsiTheme="majorBidi" w:cstheme="majorBidi"/>
          <w:color w:val="000000" w:themeColor="text1"/>
          <w:szCs w:val="22"/>
          <w:lang w:val="en-GB"/>
        </w:rPr>
        <w:t xml:space="preserve"> of </w:t>
      </w:r>
      <w:r w:rsidRPr="00601154">
        <w:rPr>
          <w:rFonts w:asciiTheme="majorBidi" w:hAnsiTheme="majorBidi" w:cstheme="majorBidi"/>
          <w:color w:val="000000" w:themeColor="text1"/>
          <w:szCs w:val="22"/>
          <w:lang w:val="en-GB"/>
        </w:rPr>
        <w:t>records</w:t>
      </w:r>
      <w:r w:rsidR="009D6B5D" w:rsidRPr="00601154">
        <w:rPr>
          <w:rFonts w:asciiTheme="majorBidi" w:hAnsiTheme="majorBidi" w:cstheme="majorBidi"/>
          <w:color w:val="000000" w:themeColor="text1"/>
          <w:szCs w:val="22"/>
          <w:lang w:val="en-GB"/>
        </w:rPr>
        <w:t xml:space="preserve"> </w:t>
      </w:r>
      <w:r w:rsidR="00BD4CB5" w:rsidRPr="00601154">
        <w:rPr>
          <w:rFonts w:asciiTheme="majorBidi" w:hAnsiTheme="majorBidi" w:cstheme="majorBidi"/>
          <w:color w:val="000000" w:themeColor="text1"/>
          <w:szCs w:val="22"/>
          <w:lang w:val="en-GB"/>
        </w:rPr>
        <w:t>a</w:t>
      </w:r>
      <w:r w:rsidRPr="00601154">
        <w:rPr>
          <w:rFonts w:asciiTheme="majorBidi" w:hAnsiTheme="majorBidi" w:cstheme="majorBidi"/>
          <w:color w:val="000000" w:themeColor="text1"/>
          <w:szCs w:val="22"/>
          <w:lang w:val="en-GB"/>
        </w:rPr>
        <w:t xml:space="preserve"> </w:t>
      </w:r>
      <w:r w:rsidR="00BD4CB5" w:rsidRPr="00601154">
        <w:rPr>
          <w:rFonts w:asciiTheme="majorBidi" w:hAnsiTheme="majorBidi" w:cstheme="majorBidi"/>
          <w:color w:val="000000" w:themeColor="text1"/>
          <w:szCs w:val="22"/>
          <w:lang w:val="en-GB"/>
        </w:rPr>
        <w:lastRenderedPageBreak/>
        <w:t>sub-expression</w:t>
      </w:r>
      <w:r w:rsidR="009D6B5D" w:rsidRPr="00601154">
        <w:rPr>
          <w:rFonts w:asciiTheme="majorBidi" w:hAnsiTheme="majorBidi" w:cstheme="majorBidi"/>
          <w:color w:val="000000" w:themeColor="text1"/>
          <w:szCs w:val="22"/>
          <w:lang w:val="en-GB"/>
        </w:rPr>
        <w:t xml:space="preserve"> hold</w:t>
      </w:r>
      <w:r w:rsidR="001E4BFE" w:rsidRPr="00601154">
        <w:rPr>
          <w:rFonts w:asciiTheme="majorBidi" w:hAnsiTheme="majorBidi" w:cstheme="majorBidi"/>
          <w:color w:val="000000" w:themeColor="text1"/>
          <w:szCs w:val="22"/>
          <w:lang w:val="en-GB"/>
        </w:rPr>
        <w:t>s</w:t>
      </w:r>
      <w:r w:rsidR="00BD4CB5" w:rsidRPr="00601154">
        <w:rPr>
          <w:rFonts w:asciiTheme="majorBidi" w:hAnsiTheme="majorBidi" w:cstheme="majorBidi"/>
          <w:color w:val="000000" w:themeColor="text1"/>
          <w:szCs w:val="22"/>
          <w:lang w:val="en-GB"/>
        </w:rPr>
        <w:t>,</w:t>
      </w:r>
      <w:r w:rsidR="00804F66" w:rsidRPr="00601154">
        <w:rPr>
          <w:rFonts w:asciiTheme="majorBidi" w:hAnsiTheme="majorBidi" w:cstheme="majorBidi"/>
          <w:color w:val="000000" w:themeColor="text1"/>
          <w:szCs w:val="22"/>
          <w:lang w:val="en-GB"/>
        </w:rPr>
        <w:t xml:space="preserve"> </w:t>
      </w:r>
      <w:r w:rsidR="00BD4CB5" w:rsidRPr="00601154">
        <w:rPr>
          <w:rFonts w:asciiTheme="majorBidi" w:hAnsiTheme="majorBidi" w:cstheme="majorBidi"/>
          <w:color w:val="000000" w:themeColor="text1"/>
          <w:szCs w:val="22"/>
          <w:lang w:val="en-GB"/>
        </w:rPr>
        <w:t xml:space="preserve">another </w:t>
      </w:r>
      <w:r w:rsidR="00C65BAF" w:rsidRPr="00601154">
        <w:rPr>
          <w:rFonts w:asciiTheme="majorBidi" w:hAnsiTheme="majorBidi" w:cstheme="majorBidi"/>
          <w:color w:val="000000" w:themeColor="text1"/>
          <w:szCs w:val="22"/>
          <w:lang w:val="en-GB"/>
        </w:rPr>
        <w:t>useful statistic</w:t>
      </w:r>
      <w:r w:rsidR="00BD4CB5" w:rsidRPr="00601154">
        <w:rPr>
          <w:rFonts w:asciiTheme="majorBidi" w:hAnsiTheme="majorBidi" w:cstheme="majorBidi"/>
          <w:color w:val="000000" w:themeColor="text1"/>
          <w:szCs w:val="22"/>
          <w:lang w:val="en-GB"/>
        </w:rPr>
        <w:t xml:space="preserve"> is </w:t>
      </w:r>
      <w:r w:rsidR="00804F66" w:rsidRPr="00601154">
        <w:rPr>
          <w:rFonts w:asciiTheme="majorBidi" w:hAnsiTheme="majorBidi" w:cstheme="majorBidi"/>
          <w:color w:val="000000" w:themeColor="text1"/>
          <w:szCs w:val="22"/>
          <w:lang w:val="en-GB"/>
        </w:rPr>
        <w:t xml:space="preserve">the </w:t>
      </w:r>
      <w:r w:rsidR="00C65BAF" w:rsidRPr="00601154">
        <w:rPr>
          <w:rFonts w:asciiTheme="majorBidi" w:hAnsiTheme="majorBidi" w:cstheme="majorBidi"/>
          <w:color w:val="000000" w:themeColor="text1"/>
          <w:szCs w:val="22"/>
          <w:lang w:val="en-GB"/>
        </w:rPr>
        <w:t xml:space="preserve">execution time </w:t>
      </w:r>
      <w:r w:rsidR="00804F66" w:rsidRPr="00601154">
        <w:rPr>
          <w:rFonts w:asciiTheme="majorBidi" w:hAnsiTheme="majorBidi" w:cstheme="majorBidi"/>
          <w:color w:val="000000" w:themeColor="text1"/>
          <w:szCs w:val="22"/>
          <w:lang w:val="en-GB"/>
        </w:rPr>
        <w:t>of the sub</w:t>
      </w:r>
      <w:r w:rsidR="00FA19E4" w:rsidRPr="00601154">
        <w:rPr>
          <w:rFonts w:asciiTheme="majorBidi" w:hAnsiTheme="majorBidi" w:cstheme="majorBidi"/>
          <w:color w:val="000000" w:themeColor="text1"/>
          <w:szCs w:val="22"/>
          <w:lang w:val="en-GB"/>
        </w:rPr>
        <w:t>-</w:t>
      </w:r>
      <w:r w:rsidR="00804F66" w:rsidRPr="00601154">
        <w:rPr>
          <w:rFonts w:asciiTheme="majorBidi" w:hAnsiTheme="majorBidi" w:cstheme="majorBidi"/>
          <w:color w:val="000000" w:themeColor="text1"/>
          <w:szCs w:val="22"/>
          <w:lang w:val="en-GB"/>
        </w:rPr>
        <w:t xml:space="preserve">expression (or </w:t>
      </w:r>
      <w:r w:rsidR="007404A6">
        <w:rPr>
          <w:rFonts w:asciiTheme="majorBidi" w:hAnsiTheme="majorBidi" w:cstheme="majorBidi"/>
          <w:color w:val="000000" w:themeColor="text1"/>
          <w:szCs w:val="22"/>
          <w:lang w:val="en-GB"/>
        </w:rPr>
        <w:t xml:space="preserve">an </w:t>
      </w:r>
      <w:r w:rsidR="00804F66" w:rsidRPr="00601154">
        <w:rPr>
          <w:rFonts w:asciiTheme="majorBidi" w:hAnsiTheme="majorBidi" w:cstheme="majorBidi"/>
          <w:color w:val="000000" w:themeColor="text1"/>
          <w:szCs w:val="22"/>
          <w:lang w:val="en-GB"/>
        </w:rPr>
        <w:t>estimation).</w:t>
      </w:r>
      <w:r w:rsidR="00F42164" w:rsidRPr="00601154">
        <w:rPr>
          <w:rFonts w:asciiTheme="majorBidi" w:hAnsiTheme="majorBidi" w:cstheme="majorBidi"/>
          <w:color w:val="000000" w:themeColor="text1"/>
          <w:szCs w:val="22"/>
          <w:lang w:val="en-GB"/>
        </w:rPr>
        <w:t xml:space="preserve"> </w:t>
      </w:r>
      <w:r w:rsidR="009D6B5D" w:rsidRPr="00601154">
        <w:rPr>
          <w:rFonts w:asciiTheme="majorBidi" w:hAnsiTheme="majorBidi" w:cstheme="majorBidi"/>
          <w:color w:val="FF0000"/>
          <w:szCs w:val="22"/>
          <w:lang w:val="en-GB"/>
        </w:rPr>
        <w:br/>
      </w:r>
      <w:r w:rsidR="00F42164" w:rsidRPr="00601154">
        <w:rPr>
          <w:rFonts w:asciiTheme="majorBidi" w:hAnsiTheme="majorBidi" w:cstheme="majorBidi"/>
          <w:szCs w:val="22"/>
          <w:lang w:val="en-GB"/>
        </w:rPr>
        <w:br/>
      </w:r>
      <w:r w:rsidR="001E4BFE" w:rsidRPr="00601154">
        <w:rPr>
          <w:rFonts w:asciiTheme="majorBidi" w:hAnsiTheme="majorBidi" w:cstheme="majorBidi"/>
          <w:szCs w:val="22"/>
          <w:lang w:val="en-GB"/>
        </w:rPr>
        <w:t>T</w:t>
      </w:r>
      <w:r w:rsidR="00F42164" w:rsidRPr="00601154">
        <w:rPr>
          <w:rFonts w:asciiTheme="majorBidi" w:hAnsiTheme="majorBidi" w:cstheme="majorBidi"/>
          <w:szCs w:val="22"/>
          <w:lang w:val="en-GB"/>
        </w:rPr>
        <w:t xml:space="preserve">o later incorporate these statistics </w:t>
      </w:r>
      <w:r w:rsidR="00697255" w:rsidRPr="00601154">
        <w:rPr>
          <w:rFonts w:asciiTheme="majorBidi" w:hAnsiTheme="majorBidi" w:cstheme="majorBidi"/>
          <w:szCs w:val="22"/>
          <w:lang w:val="en-GB"/>
        </w:rPr>
        <w:t>in</w:t>
      </w:r>
      <w:r w:rsidR="00F42164" w:rsidRPr="00601154">
        <w:rPr>
          <w:rFonts w:asciiTheme="majorBidi" w:hAnsiTheme="majorBidi" w:cstheme="majorBidi"/>
          <w:szCs w:val="22"/>
          <w:lang w:val="en-GB"/>
        </w:rPr>
        <w:t>to the Sankey-diagram, w</w:t>
      </w:r>
      <w:r w:rsidR="009D6B5D" w:rsidRPr="00601154">
        <w:rPr>
          <w:rFonts w:asciiTheme="majorBidi" w:hAnsiTheme="majorBidi" w:cstheme="majorBidi"/>
          <w:szCs w:val="22"/>
          <w:lang w:val="en-GB"/>
        </w:rPr>
        <w:t>e need to prepare the statistics for each sub-expression</w:t>
      </w:r>
      <w:r w:rsidR="00F42164" w:rsidRPr="00601154">
        <w:rPr>
          <w:rFonts w:asciiTheme="majorBidi" w:hAnsiTheme="majorBidi" w:cstheme="majorBidi"/>
          <w:szCs w:val="22"/>
          <w:lang w:val="en-GB"/>
        </w:rPr>
        <w:t xml:space="preserve"> as</w:t>
      </w:r>
      <w:r w:rsidR="00945C2E" w:rsidRPr="00601154">
        <w:rPr>
          <w:rFonts w:asciiTheme="majorBidi" w:hAnsiTheme="majorBidi" w:cstheme="majorBidi"/>
          <w:szCs w:val="22"/>
          <w:lang w:val="en-GB"/>
        </w:rPr>
        <w:t xml:space="preserve"> a graph</w:t>
      </w:r>
      <w:r w:rsidR="00F42164" w:rsidRPr="00601154">
        <w:rPr>
          <w:rFonts w:asciiTheme="majorBidi" w:hAnsiTheme="majorBidi" w:cstheme="majorBidi"/>
          <w:szCs w:val="22"/>
          <w:lang w:val="en-GB"/>
        </w:rPr>
        <w:t>.</w:t>
      </w:r>
      <w:r w:rsidR="00DF3232" w:rsidRPr="00601154">
        <w:rPr>
          <w:rFonts w:asciiTheme="majorBidi" w:hAnsiTheme="majorBidi" w:cstheme="majorBidi"/>
          <w:szCs w:val="22"/>
          <w:lang w:val="en-GB"/>
        </w:rPr>
        <w:t xml:space="preserve"> </w:t>
      </w:r>
      <w:r w:rsidR="00F42164" w:rsidRPr="00601154">
        <w:rPr>
          <w:rFonts w:asciiTheme="majorBidi" w:hAnsiTheme="majorBidi" w:cstheme="majorBidi"/>
          <w:szCs w:val="22"/>
          <w:lang w:val="en-GB"/>
        </w:rPr>
        <w:t>To do so,</w:t>
      </w:r>
      <w:r w:rsidR="00DF3232" w:rsidRPr="00601154">
        <w:rPr>
          <w:rFonts w:asciiTheme="majorBidi" w:hAnsiTheme="majorBidi" w:cstheme="majorBidi"/>
          <w:szCs w:val="22"/>
          <w:lang w:val="en-GB"/>
        </w:rPr>
        <w:t xml:space="preserve"> we need to add to each sub</w:t>
      </w:r>
      <w:r w:rsidR="00101DE0" w:rsidRPr="00601154">
        <w:rPr>
          <w:rFonts w:asciiTheme="majorBidi" w:hAnsiTheme="majorBidi" w:cstheme="majorBidi"/>
          <w:szCs w:val="22"/>
          <w:lang w:val="en-GB"/>
        </w:rPr>
        <w:t>-</w:t>
      </w:r>
      <w:r w:rsidR="00DF3232" w:rsidRPr="00601154">
        <w:rPr>
          <w:rFonts w:asciiTheme="majorBidi" w:hAnsiTheme="majorBidi" w:cstheme="majorBidi"/>
          <w:szCs w:val="22"/>
          <w:lang w:val="en-GB"/>
        </w:rPr>
        <w:t>expression</w:t>
      </w:r>
      <w:r w:rsidR="007E25F0">
        <w:rPr>
          <w:rFonts w:asciiTheme="majorBidi" w:hAnsiTheme="majorBidi" w:cstheme="majorBidi"/>
          <w:szCs w:val="22"/>
          <w:lang w:val="en-GB"/>
        </w:rPr>
        <w:t>,</w:t>
      </w:r>
      <w:r w:rsidR="00DF3232" w:rsidRPr="00601154">
        <w:rPr>
          <w:rFonts w:asciiTheme="majorBidi" w:hAnsiTheme="majorBidi" w:cstheme="majorBidi"/>
          <w:szCs w:val="22"/>
          <w:lang w:val="en-GB"/>
        </w:rPr>
        <w:t xml:space="preserve"> which expression is </w:t>
      </w:r>
      <w:r w:rsidR="002F63B9" w:rsidRPr="00601154">
        <w:rPr>
          <w:rFonts w:asciiTheme="majorBidi" w:hAnsiTheme="majorBidi" w:cstheme="majorBidi"/>
          <w:szCs w:val="22"/>
          <w:lang w:val="en-GB"/>
        </w:rPr>
        <w:t>its</w:t>
      </w:r>
      <w:r w:rsidR="00DF3232" w:rsidRPr="00601154">
        <w:rPr>
          <w:rFonts w:asciiTheme="majorBidi" w:hAnsiTheme="majorBidi" w:cstheme="majorBidi"/>
          <w:szCs w:val="22"/>
          <w:lang w:val="en-GB"/>
        </w:rPr>
        <w:t xml:space="preserve"> </w:t>
      </w:r>
      <w:r w:rsidR="007A621C" w:rsidRPr="00601154">
        <w:rPr>
          <w:rFonts w:asciiTheme="majorBidi" w:hAnsiTheme="majorBidi" w:cstheme="majorBidi"/>
          <w:szCs w:val="22"/>
          <w:lang w:val="en-GB"/>
        </w:rPr>
        <w:t>ancestor,</w:t>
      </w:r>
      <w:r w:rsidR="00DF3232" w:rsidRPr="00601154">
        <w:rPr>
          <w:rFonts w:asciiTheme="majorBidi" w:hAnsiTheme="majorBidi" w:cstheme="majorBidi"/>
          <w:szCs w:val="22"/>
          <w:lang w:val="en-GB"/>
        </w:rPr>
        <w:t xml:space="preserve"> and which is </w:t>
      </w:r>
      <w:r w:rsidR="002F63B9" w:rsidRPr="00601154">
        <w:rPr>
          <w:rFonts w:asciiTheme="majorBidi" w:hAnsiTheme="majorBidi" w:cstheme="majorBidi"/>
          <w:szCs w:val="22"/>
          <w:lang w:val="en-GB"/>
        </w:rPr>
        <w:t>its</w:t>
      </w:r>
      <w:r w:rsidR="00DF3232" w:rsidRPr="00601154">
        <w:rPr>
          <w:rFonts w:asciiTheme="majorBidi" w:hAnsiTheme="majorBidi" w:cstheme="majorBidi"/>
          <w:szCs w:val="22"/>
          <w:lang w:val="en-GB"/>
        </w:rPr>
        <w:t xml:space="preserve"> child, this can be achieved by recursively navigating the sub-expressions</w:t>
      </w:r>
      <w:r w:rsidR="00F42164" w:rsidRPr="00601154">
        <w:rPr>
          <w:rFonts w:asciiTheme="majorBidi" w:hAnsiTheme="majorBidi" w:cstheme="majorBidi"/>
          <w:szCs w:val="22"/>
          <w:lang w:val="en-GB"/>
        </w:rPr>
        <w:t xml:space="preserve"> and build a tree</w:t>
      </w:r>
      <w:r w:rsidR="00697255" w:rsidRPr="00601154">
        <w:rPr>
          <w:rFonts w:asciiTheme="majorBidi" w:hAnsiTheme="majorBidi" w:cstheme="majorBidi"/>
          <w:szCs w:val="22"/>
          <w:lang w:val="en-GB"/>
        </w:rPr>
        <w:t>-</w:t>
      </w:r>
      <w:r w:rsidR="00F42164" w:rsidRPr="00601154">
        <w:rPr>
          <w:rFonts w:asciiTheme="majorBidi" w:hAnsiTheme="majorBidi" w:cstheme="majorBidi"/>
          <w:szCs w:val="22"/>
          <w:lang w:val="en-GB"/>
        </w:rPr>
        <w:t>like structure</w:t>
      </w:r>
      <w:r w:rsidR="00DF3232" w:rsidRPr="00601154">
        <w:rPr>
          <w:rFonts w:asciiTheme="majorBidi" w:hAnsiTheme="majorBidi" w:cstheme="majorBidi"/>
          <w:szCs w:val="22"/>
          <w:lang w:val="en-GB"/>
        </w:rPr>
        <w:t xml:space="preserve">. </w:t>
      </w:r>
      <w:r w:rsidR="007404A6">
        <w:rPr>
          <w:rFonts w:asciiTheme="majorBidi" w:hAnsiTheme="majorBidi" w:cstheme="majorBidi"/>
          <w:szCs w:val="22"/>
          <w:lang w:val="en-GB"/>
        </w:rPr>
        <w:t xml:space="preserve"> </w:t>
      </w:r>
      <w:r w:rsidR="002648B8" w:rsidRPr="00601154">
        <w:rPr>
          <w:rFonts w:asciiTheme="majorBidi" w:hAnsiTheme="majorBidi" w:cstheme="majorBidi"/>
          <w:szCs w:val="22"/>
          <w:lang w:val="en-GB"/>
        </w:rPr>
        <w:br/>
      </w:r>
      <w:r w:rsidR="002648B8" w:rsidRPr="00601154">
        <w:rPr>
          <w:rFonts w:asciiTheme="majorBidi" w:hAnsiTheme="majorBidi" w:cstheme="majorBidi"/>
          <w:szCs w:val="22"/>
          <w:lang w:val="en-GB"/>
        </w:rPr>
        <w:br/>
      </w:r>
      <w:r w:rsidR="00F42164" w:rsidRPr="00601154">
        <w:rPr>
          <w:rFonts w:asciiTheme="majorBidi" w:hAnsiTheme="majorBidi" w:cstheme="majorBidi"/>
          <w:szCs w:val="22"/>
          <w:lang w:val="en-GB"/>
        </w:rPr>
        <w:t xml:space="preserve">When we are working with multiple queries, </w:t>
      </w:r>
      <w:r w:rsidR="002648B8" w:rsidRPr="00601154">
        <w:rPr>
          <w:rFonts w:asciiTheme="majorBidi" w:hAnsiTheme="majorBidi" w:cstheme="majorBidi"/>
          <w:szCs w:val="22"/>
          <w:lang w:val="en-GB"/>
        </w:rPr>
        <w:t xml:space="preserve">there are additional few steps. First, </w:t>
      </w:r>
      <w:r w:rsidR="00897547" w:rsidRPr="00601154">
        <w:rPr>
          <w:rFonts w:asciiTheme="majorBidi" w:hAnsiTheme="majorBidi" w:cstheme="majorBidi"/>
          <w:szCs w:val="22"/>
          <w:lang w:val="en-GB"/>
        </w:rPr>
        <w:t>on some databases</w:t>
      </w:r>
      <w:r w:rsidR="001E4BFE" w:rsidRPr="00601154">
        <w:rPr>
          <w:rFonts w:asciiTheme="majorBidi" w:hAnsiTheme="majorBidi" w:cstheme="majorBidi"/>
          <w:szCs w:val="22"/>
          <w:lang w:val="en-GB"/>
        </w:rPr>
        <w:t>,</w:t>
      </w:r>
      <w:r w:rsidR="00897547" w:rsidRPr="00601154">
        <w:rPr>
          <w:rFonts w:asciiTheme="majorBidi" w:hAnsiTheme="majorBidi" w:cstheme="majorBidi"/>
          <w:szCs w:val="22"/>
          <w:lang w:val="en-GB"/>
        </w:rPr>
        <w:t xml:space="preserve"> </w:t>
      </w:r>
      <w:r w:rsidR="00F42164" w:rsidRPr="00601154">
        <w:rPr>
          <w:rFonts w:asciiTheme="majorBidi" w:hAnsiTheme="majorBidi" w:cstheme="majorBidi"/>
          <w:szCs w:val="22"/>
          <w:lang w:val="en-GB"/>
        </w:rPr>
        <w:t xml:space="preserve">we need to </w:t>
      </w:r>
      <w:r w:rsidR="002648B8" w:rsidRPr="00601154">
        <w:rPr>
          <w:rFonts w:asciiTheme="majorBidi" w:hAnsiTheme="majorBidi" w:cstheme="majorBidi"/>
          <w:szCs w:val="22"/>
          <w:lang w:val="en-GB"/>
        </w:rPr>
        <w:t>clean the cache between each query execution to represent the query execution in the best way possible. Secondly, we want</w:t>
      </w:r>
      <w:r w:rsidR="00F51699" w:rsidRPr="00601154">
        <w:rPr>
          <w:rFonts w:asciiTheme="majorBidi" w:hAnsiTheme="majorBidi" w:cstheme="majorBidi"/>
          <w:szCs w:val="22"/>
          <w:lang w:val="en-GB"/>
        </w:rPr>
        <w:t xml:space="preserve"> the ability to represent</w:t>
      </w:r>
      <w:r w:rsidR="002648B8" w:rsidRPr="00601154">
        <w:rPr>
          <w:rFonts w:asciiTheme="majorBidi" w:hAnsiTheme="majorBidi" w:cstheme="majorBidi"/>
          <w:szCs w:val="22"/>
          <w:lang w:val="en-GB"/>
        </w:rPr>
        <w:t xml:space="preserve"> similar sub-expression</w:t>
      </w:r>
      <w:r w:rsidR="007E25F0">
        <w:rPr>
          <w:rFonts w:asciiTheme="majorBidi" w:hAnsiTheme="majorBidi" w:cstheme="majorBidi"/>
          <w:szCs w:val="22"/>
          <w:lang w:val="en-GB"/>
        </w:rPr>
        <w:t>s</w:t>
      </w:r>
      <w:r w:rsidR="002648B8" w:rsidRPr="00601154">
        <w:rPr>
          <w:rFonts w:asciiTheme="majorBidi" w:hAnsiTheme="majorBidi" w:cstheme="majorBidi"/>
          <w:szCs w:val="22"/>
          <w:lang w:val="en-GB"/>
        </w:rPr>
        <w:t xml:space="preserve"> by the same node (and have multiple edges). </w:t>
      </w:r>
      <w:r w:rsidR="001E4BFE" w:rsidRPr="00601154">
        <w:rPr>
          <w:rFonts w:asciiTheme="majorBidi" w:hAnsiTheme="majorBidi" w:cstheme="majorBidi"/>
          <w:szCs w:val="22"/>
          <w:lang w:val="en-GB"/>
        </w:rPr>
        <w:t>To</w:t>
      </w:r>
      <w:r w:rsidR="002648B8" w:rsidRPr="00601154">
        <w:rPr>
          <w:rFonts w:asciiTheme="majorBidi" w:hAnsiTheme="majorBidi" w:cstheme="majorBidi"/>
          <w:szCs w:val="22"/>
          <w:lang w:val="en-GB"/>
        </w:rPr>
        <w:t xml:space="preserve"> do so</w:t>
      </w:r>
      <w:r w:rsidR="00697255" w:rsidRPr="00601154">
        <w:rPr>
          <w:rFonts w:asciiTheme="majorBidi" w:hAnsiTheme="majorBidi" w:cstheme="majorBidi"/>
          <w:szCs w:val="22"/>
          <w:lang w:val="en-GB"/>
        </w:rPr>
        <w:t>,</w:t>
      </w:r>
      <w:r w:rsidR="002648B8" w:rsidRPr="00601154">
        <w:rPr>
          <w:rFonts w:asciiTheme="majorBidi" w:hAnsiTheme="majorBidi" w:cstheme="majorBidi"/>
          <w:szCs w:val="22"/>
          <w:lang w:val="en-GB"/>
        </w:rPr>
        <w:t xml:space="preserve"> we </w:t>
      </w:r>
      <w:r w:rsidR="00F42164" w:rsidRPr="00601154">
        <w:rPr>
          <w:rFonts w:asciiTheme="majorBidi" w:hAnsiTheme="majorBidi" w:cstheme="majorBidi"/>
          <w:szCs w:val="22"/>
          <w:lang w:val="en-GB"/>
        </w:rPr>
        <w:t>specify a hash function that indicate</w:t>
      </w:r>
      <w:r w:rsidR="00697255" w:rsidRPr="00601154">
        <w:rPr>
          <w:rFonts w:asciiTheme="majorBidi" w:hAnsiTheme="majorBidi" w:cstheme="majorBidi"/>
          <w:szCs w:val="22"/>
          <w:lang w:val="en-GB"/>
        </w:rPr>
        <w:t>s</w:t>
      </w:r>
      <w:r w:rsidR="00F42164" w:rsidRPr="00601154">
        <w:rPr>
          <w:rFonts w:asciiTheme="majorBidi" w:hAnsiTheme="majorBidi" w:cstheme="majorBidi"/>
          <w:szCs w:val="22"/>
          <w:lang w:val="en-GB"/>
        </w:rPr>
        <w:t xml:space="preserve"> whether two sub-expressions from different queries are the same</w:t>
      </w:r>
      <w:r w:rsidR="002648B8" w:rsidRPr="00601154">
        <w:rPr>
          <w:rFonts w:asciiTheme="majorBidi" w:hAnsiTheme="majorBidi" w:cstheme="majorBidi"/>
          <w:szCs w:val="22"/>
          <w:lang w:val="en-GB"/>
        </w:rPr>
        <w:t xml:space="preserve"> </w:t>
      </w:r>
      <w:r w:rsidR="00F51699" w:rsidRPr="00601154">
        <w:rPr>
          <w:rFonts w:asciiTheme="majorBidi" w:hAnsiTheme="majorBidi" w:cstheme="majorBidi"/>
          <w:szCs w:val="22"/>
          <w:lang w:val="en-GB"/>
        </w:rPr>
        <w:t>logically and provide</w:t>
      </w:r>
      <w:r w:rsidR="00697255" w:rsidRPr="00601154">
        <w:rPr>
          <w:rFonts w:asciiTheme="majorBidi" w:hAnsiTheme="majorBidi" w:cstheme="majorBidi"/>
          <w:szCs w:val="22"/>
          <w:lang w:val="en-GB"/>
        </w:rPr>
        <w:t xml:space="preserve"> a</w:t>
      </w:r>
      <w:r w:rsidR="00F51699" w:rsidRPr="00601154">
        <w:rPr>
          <w:rFonts w:asciiTheme="majorBidi" w:hAnsiTheme="majorBidi" w:cstheme="majorBidi"/>
          <w:szCs w:val="22"/>
          <w:lang w:val="en-GB"/>
        </w:rPr>
        <w:t xml:space="preserve"> </w:t>
      </w:r>
      <w:r w:rsidR="00B07439">
        <w:rPr>
          <w:rFonts w:asciiTheme="majorBidi" w:hAnsiTheme="majorBidi" w:cstheme="majorBidi"/>
          <w:szCs w:val="22"/>
          <w:lang w:val="en-GB"/>
        </w:rPr>
        <w:t>sign</w:t>
      </w:r>
      <w:r w:rsidR="00F51699" w:rsidRPr="00601154">
        <w:rPr>
          <w:rFonts w:asciiTheme="majorBidi" w:hAnsiTheme="majorBidi" w:cstheme="majorBidi"/>
          <w:szCs w:val="22"/>
          <w:lang w:val="en-GB"/>
        </w:rPr>
        <w:t xml:space="preserve"> for tha</w:t>
      </w:r>
      <w:r w:rsidR="000D6C9F" w:rsidRPr="00601154">
        <w:rPr>
          <w:rFonts w:asciiTheme="majorBidi" w:hAnsiTheme="majorBidi" w:cstheme="majorBidi"/>
          <w:szCs w:val="22"/>
          <w:lang w:val="en-GB"/>
        </w:rPr>
        <w:t>t</w:t>
      </w:r>
      <w:r w:rsidR="00F42164" w:rsidRPr="00601154">
        <w:rPr>
          <w:rFonts w:asciiTheme="majorBidi" w:hAnsiTheme="majorBidi" w:cstheme="majorBidi"/>
          <w:szCs w:val="22"/>
          <w:lang w:val="en-GB"/>
        </w:rPr>
        <w:t>.</w:t>
      </w:r>
      <w:r w:rsidR="00427E28">
        <w:rPr>
          <w:rFonts w:asciiTheme="majorBidi" w:hAnsiTheme="majorBidi" w:cstheme="majorBidi"/>
          <w:szCs w:val="22"/>
          <w:lang w:val="en-GB"/>
        </w:rPr>
        <w:t xml:space="preserve"> </w:t>
      </w:r>
    </w:p>
    <w:p w14:paraId="66D29650" w14:textId="77777777" w:rsidR="00F42164" w:rsidRPr="00601154" w:rsidRDefault="00F42164" w:rsidP="00F579FA">
      <w:pPr>
        <w:spacing w:line="360" w:lineRule="auto"/>
        <w:rPr>
          <w:rFonts w:asciiTheme="majorBidi" w:hAnsiTheme="majorBidi" w:cstheme="majorBidi"/>
          <w:szCs w:val="22"/>
        </w:rPr>
      </w:pPr>
    </w:p>
    <w:p w14:paraId="144BB596" w14:textId="687DBE5E" w:rsidR="00F51699" w:rsidRDefault="00F42164" w:rsidP="00F579FA">
      <w:pPr>
        <w:spacing w:line="360" w:lineRule="auto"/>
        <w:rPr>
          <w:ins w:id="58" w:author="Eyal Trabelsi" w:date="2021-10-09T14:19:00Z"/>
          <w:rFonts w:asciiTheme="majorBidi" w:hAnsiTheme="majorBidi" w:cstheme="majorBidi"/>
        </w:rPr>
      </w:pPr>
      <w:r w:rsidRPr="00601154">
        <w:rPr>
          <w:rFonts w:asciiTheme="majorBidi" w:hAnsiTheme="majorBidi" w:cstheme="majorBidi"/>
          <w:szCs w:val="22"/>
          <w:lang w:val="en-GB"/>
        </w:rPr>
        <w:t xml:space="preserve">When we parse the execution plan, we can </w:t>
      </w:r>
      <w:r w:rsidR="00BD4CB5" w:rsidRPr="00601154">
        <w:rPr>
          <w:rFonts w:asciiTheme="majorBidi" w:hAnsiTheme="majorBidi" w:cstheme="majorBidi"/>
          <w:szCs w:val="22"/>
          <w:lang w:val="en-GB"/>
        </w:rPr>
        <w:t>use</w:t>
      </w:r>
      <w:r w:rsidRPr="00601154">
        <w:rPr>
          <w:rFonts w:asciiTheme="majorBidi" w:hAnsiTheme="majorBidi" w:cstheme="majorBidi"/>
          <w:szCs w:val="22"/>
          <w:lang w:val="en-GB"/>
        </w:rPr>
        <w:t xml:space="preserve"> heuristics to have</w:t>
      </w:r>
      <w:r w:rsidR="00697255" w:rsidRPr="00601154">
        <w:rPr>
          <w:rFonts w:asciiTheme="majorBidi" w:hAnsiTheme="majorBidi" w:cstheme="majorBidi"/>
          <w:szCs w:val="22"/>
          <w:lang w:val="en-GB"/>
        </w:rPr>
        <w:t xml:space="preserve"> a</w:t>
      </w:r>
      <w:r w:rsidRPr="00601154">
        <w:rPr>
          <w:rFonts w:asciiTheme="majorBidi" w:hAnsiTheme="majorBidi" w:cstheme="majorBidi"/>
          <w:szCs w:val="22"/>
          <w:lang w:val="en-GB"/>
        </w:rPr>
        <w:t xml:space="preserve"> more compact representation of our query. For example, some operations like </w:t>
      </w:r>
      <w:r w:rsidRPr="00601154">
        <w:rPr>
          <w:rFonts w:asciiTheme="majorBidi" w:hAnsiTheme="majorBidi" w:cstheme="majorBidi"/>
          <w:i/>
          <w:iCs/>
          <w:szCs w:val="22"/>
          <w:lang w:val="en-GB"/>
        </w:rPr>
        <w:t xml:space="preserve">HASH </w:t>
      </w:r>
      <w:r w:rsidRPr="00601154">
        <w:rPr>
          <w:rFonts w:asciiTheme="majorBidi" w:hAnsiTheme="majorBidi" w:cstheme="majorBidi"/>
          <w:szCs w:val="22"/>
          <w:lang w:val="en-GB"/>
        </w:rPr>
        <w:t xml:space="preserve">don’t have any effect on </w:t>
      </w:r>
      <w:r w:rsidR="00697255" w:rsidRPr="00601154">
        <w:rPr>
          <w:rFonts w:asciiTheme="majorBidi" w:hAnsiTheme="majorBidi" w:cstheme="majorBidi"/>
          <w:szCs w:val="22"/>
          <w:lang w:val="en-GB"/>
        </w:rPr>
        <w:t xml:space="preserve">the </w:t>
      </w:r>
      <w:r w:rsidRPr="00601154">
        <w:rPr>
          <w:rFonts w:asciiTheme="majorBidi" w:hAnsiTheme="majorBidi" w:cstheme="majorBidi"/>
          <w:szCs w:val="22"/>
          <w:lang w:val="en-GB"/>
        </w:rPr>
        <w:t xml:space="preserve">number of rows, and we can </w:t>
      </w:r>
      <w:r w:rsidR="00F51699" w:rsidRPr="00601154">
        <w:rPr>
          <w:rFonts w:asciiTheme="majorBidi" w:hAnsiTheme="majorBidi" w:cstheme="majorBidi"/>
          <w:szCs w:val="22"/>
          <w:lang w:val="en-GB"/>
        </w:rPr>
        <w:t>“</w:t>
      </w:r>
      <w:r w:rsidRPr="00601154">
        <w:rPr>
          <w:rFonts w:asciiTheme="majorBidi" w:hAnsiTheme="majorBidi" w:cstheme="majorBidi"/>
          <w:szCs w:val="22"/>
          <w:lang w:val="en-GB"/>
        </w:rPr>
        <w:t>skip them</w:t>
      </w:r>
      <w:r w:rsidR="00F51699" w:rsidRPr="00601154">
        <w:rPr>
          <w:rFonts w:asciiTheme="majorBidi" w:hAnsiTheme="majorBidi" w:cstheme="majorBidi"/>
          <w:szCs w:val="22"/>
          <w:lang w:val="en-GB"/>
        </w:rPr>
        <w:t>”</w:t>
      </w:r>
      <w:r w:rsidRPr="00601154">
        <w:rPr>
          <w:rFonts w:asciiTheme="majorBidi" w:hAnsiTheme="majorBidi" w:cstheme="majorBidi"/>
          <w:szCs w:val="22"/>
          <w:lang w:val="en-GB"/>
        </w:rPr>
        <w:t xml:space="preserve"> when we parse the execution plan </w:t>
      </w:r>
      <w:r w:rsidR="00101DE0" w:rsidRPr="00601154">
        <w:rPr>
          <w:rFonts w:asciiTheme="majorBidi" w:hAnsiTheme="majorBidi" w:cstheme="majorBidi"/>
          <w:szCs w:val="22"/>
          <w:lang w:val="en-GB"/>
        </w:rPr>
        <w:t>identifying</w:t>
      </w:r>
      <w:r w:rsidRPr="00601154">
        <w:rPr>
          <w:rFonts w:asciiTheme="majorBidi" w:hAnsiTheme="majorBidi" w:cstheme="majorBidi"/>
          <w:szCs w:val="22"/>
          <w:lang w:val="en-GB"/>
        </w:rPr>
        <w:t xml:space="preserve"> cardinality </w:t>
      </w:r>
      <w:r w:rsidR="00101DE0" w:rsidRPr="00601154">
        <w:rPr>
          <w:rFonts w:asciiTheme="majorBidi" w:hAnsiTheme="majorBidi" w:cstheme="majorBidi"/>
          <w:szCs w:val="22"/>
          <w:lang w:val="en-GB"/>
        </w:rPr>
        <w:t>flaws</w:t>
      </w:r>
      <w:r w:rsidRPr="00601154">
        <w:rPr>
          <w:rFonts w:asciiTheme="majorBidi" w:hAnsiTheme="majorBidi" w:cstheme="majorBidi"/>
          <w:szCs w:val="22"/>
          <w:lang w:val="en-GB"/>
        </w:rPr>
        <w:t>.</w:t>
      </w:r>
      <w:r w:rsidR="00427E28">
        <w:rPr>
          <w:rFonts w:asciiTheme="majorBidi" w:hAnsiTheme="majorBidi" w:cstheme="majorBidi"/>
          <w:szCs w:val="22"/>
          <w:lang w:val="en-GB"/>
        </w:rPr>
        <w:t xml:space="preserve"> </w:t>
      </w:r>
      <w:r w:rsidR="003E2565">
        <w:rPr>
          <w:rFonts w:asciiTheme="majorBidi" w:hAnsiTheme="majorBidi" w:cstheme="majorBidi"/>
          <w:color w:val="FF0000"/>
          <w:szCs w:val="22"/>
          <w:lang w:val="en-GB"/>
        </w:rPr>
        <w:br/>
      </w:r>
      <w:r w:rsidR="003E2565">
        <w:rPr>
          <w:rFonts w:asciiTheme="majorBidi" w:hAnsiTheme="majorBidi" w:cstheme="majorBidi"/>
          <w:color w:val="FF0000"/>
          <w:szCs w:val="22"/>
          <w:lang w:val="en-GB"/>
        </w:rPr>
        <w:br/>
      </w:r>
      <w:r w:rsidR="008778E7">
        <w:rPr>
          <w:rFonts w:asciiTheme="majorBidi" w:hAnsiTheme="majorBidi" w:cstheme="majorBidi"/>
        </w:rPr>
        <w:t>For a more fluent reading</w:t>
      </w:r>
      <w:r w:rsidR="00441B61">
        <w:rPr>
          <w:rFonts w:asciiTheme="majorBidi" w:hAnsiTheme="majorBidi" w:cstheme="majorBidi"/>
        </w:rPr>
        <w:t>,</w:t>
      </w:r>
      <w:r w:rsidR="008778E7">
        <w:rPr>
          <w:rFonts w:asciiTheme="majorBidi" w:hAnsiTheme="majorBidi" w:cstheme="majorBidi"/>
        </w:rPr>
        <w:t xml:space="preserve"> t</w:t>
      </w:r>
      <w:r w:rsidR="00AA4CD3">
        <w:rPr>
          <w:rFonts w:asciiTheme="majorBidi" w:hAnsiTheme="majorBidi" w:cstheme="majorBidi"/>
        </w:rPr>
        <w:t>he parsing algorithm can be seen in</w:t>
      </w:r>
      <w:r w:rsidR="003E2565">
        <w:rPr>
          <w:rFonts w:asciiTheme="majorBidi" w:hAnsiTheme="majorBidi" w:cstheme="majorBidi"/>
        </w:rPr>
        <w:t xml:space="preserve"> section 3.</w:t>
      </w:r>
      <w:r w:rsidR="00A13E25">
        <w:rPr>
          <w:rFonts w:asciiTheme="majorBidi" w:hAnsiTheme="majorBidi" w:cstheme="majorBidi"/>
        </w:rPr>
        <w:t>5</w:t>
      </w:r>
      <w:r w:rsidR="003E2565">
        <w:rPr>
          <w:rFonts w:asciiTheme="majorBidi" w:hAnsiTheme="majorBidi" w:cstheme="majorBidi"/>
        </w:rPr>
        <w:t>.3</w:t>
      </w:r>
      <w:r w:rsidR="00AA4CD3">
        <w:rPr>
          <w:rFonts w:asciiTheme="majorBidi" w:hAnsiTheme="majorBidi" w:cstheme="majorBidi"/>
        </w:rPr>
        <w:t xml:space="preserve"> </w:t>
      </w:r>
      <w:r w:rsidR="003E2565">
        <w:rPr>
          <w:rFonts w:asciiTheme="majorBidi" w:hAnsiTheme="majorBidi" w:cstheme="majorBidi"/>
        </w:rPr>
        <w:t>(</w:t>
      </w:r>
      <w:r w:rsidR="00C049EB">
        <w:rPr>
          <w:rFonts w:asciiTheme="majorBidi" w:hAnsiTheme="majorBidi" w:cstheme="majorBidi"/>
        </w:rPr>
        <w:t>f</w:t>
      </w:r>
      <w:r w:rsidR="00AA4CD3">
        <w:rPr>
          <w:rFonts w:asciiTheme="majorBidi" w:hAnsiTheme="majorBidi" w:cstheme="majorBidi"/>
        </w:rPr>
        <w:t>igure</w:t>
      </w:r>
      <w:r w:rsidR="003E2565">
        <w:rPr>
          <w:rFonts w:asciiTheme="majorBidi" w:hAnsiTheme="majorBidi" w:cstheme="majorBidi"/>
        </w:rPr>
        <w:t xml:space="preserve"> 19)</w:t>
      </w:r>
      <w:r w:rsidR="00441B61">
        <w:rPr>
          <w:rFonts w:asciiTheme="majorBidi" w:hAnsiTheme="majorBidi" w:cstheme="majorBidi"/>
        </w:rPr>
        <w:t>.</w:t>
      </w:r>
      <w:r w:rsidR="008778E7">
        <w:rPr>
          <w:rFonts w:asciiTheme="majorBidi" w:hAnsiTheme="majorBidi" w:cstheme="majorBidi"/>
        </w:rPr>
        <w:t xml:space="preserve"> </w:t>
      </w:r>
      <w:r w:rsidR="00441B61">
        <w:rPr>
          <w:rFonts w:asciiTheme="majorBidi" w:hAnsiTheme="majorBidi" w:cstheme="majorBidi"/>
        </w:rPr>
        <w:t>T</w:t>
      </w:r>
      <w:r w:rsidR="008778E7">
        <w:rPr>
          <w:rFonts w:asciiTheme="majorBidi" w:hAnsiTheme="majorBidi" w:cstheme="majorBidi"/>
        </w:rPr>
        <w:t>he modification to support parsing multiple queries can be seen in section 4.6 (figure 50).</w:t>
      </w:r>
      <w:ins w:id="59" w:author="Eyal Trabelsi" w:date="2021-10-09T14:19:00Z">
        <w:r w:rsidR="003D7A01">
          <w:rPr>
            <w:rFonts w:asciiTheme="majorBidi" w:hAnsiTheme="majorBidi" w:cstheme="majorBidi"/>
          </w:rPr>
          <w:t xml:space="preserve"> The outline of the </w:t>
        </w:r>
      </w:ins>
      <w:ins w:id="60" w:author="Eyal Trabelsi" w:date="2021-10-09T14:21:00Z">
        <w:r w:rsidR="003D7A01">
          <w:rPr>
            <w:rFonts w:asciiTheme="majorBidi" w:hAnsiTheme="majorBidi" w:cstheme="majorBidi"/>
          </w:rPr>
          <w:t xml:space="preserve">recursive </w:t>
        </w:r>
      </w:ins>
      <w:ins w:id="61" w:author="Eyal Trabelsi" w:date="2021-10-09T14:19:00Z">
        <w:r w:rsidR="003D7A01">
          <w:rPr>
            <w:rFonts w:asciiTheme="majorBidi" w:hAnsiTheme="majorBidi" w:cstheme="majorBidi"/>
          </w:rPr>
          <w:t xml:space="preserve">parsing algorithm </w:t>
        </w:r>
      </w:ins>
      <w:ins w:id="62" w:author="Eyal Trabelsi" w:date="2021-10-09T14:25:00Z">
        <w:r w:rsidR="006A1E70">
          <w:rPr>
            <w:rFonts w:asciiTheme="majorBidi" w:hAnsiTheme="majorBidi" w:cstheme="majorBidi"/>
          </w:rPr>
          <w:t xml:space="preserve">is </w:t>
        </w:r>
      </w:ins>
      <w:ins w:id="63" w:author="Eyal Trabelsi" w:date="2021-10-09T14:19:00Z">
        <w:r w:rsidR="003D7A01">
          <w:rPr>
            <w:rFonts w:asciiTheme="majorBidi" w:hAnsiTheme="majorBidi" w:cstheme="majorBidi"/>
          </w:rPr>
          <w:t>as follows:</w:t>
        </w:r>
      </w:ins>
    </w:p>
    <w:p w14:paraId="3AFF4FEC" w14:textId="7AE4F9CC" w:rsidR="003D7A01" w:rsidRDefault="0026332D" w:rsidP="003D7A01">
      <w:pPr>
        <w:pStyle w:val="ListParagraph"/>
        <w:numPr>
          <w:ilvl w:val="0"/>
          <w:numId w:val="18"/>
        </w:numPr>
        <w:rPr>
          <w:ins w:id="64" w:author="Eyal Trabelsi" w:date="2021-10-09T14:22:00Z"/>
          <w:rFonts w:asciiTheme="majorBidi" w:hAnsiTheme="majorBidi" w:cstheme="majorBidi"/>
        </w:rPr>
      </w:pPr>
      <w:ins w:id="65" w:author="Eyal Trabelsi" w:date="2021-10-09T19:01:00Z">
        <w:r>
          <w:rPr>
            <w:rFonts w:asciiTheme="majorBidi" w:hAnsiTheme="majorBidi" w:cstheme="majorBidi"/>
          </w:rPr>
          <w:t>p</w:t>
        </w:r>
      </w:ins>
      <w:ins w:id="66" w:author="Eyal Trabelsi" w:date="2021-10-09T14:22:00Z">
        <w:r w:rsidR="003D7A01">
          <w:rPr>
            <w:rFonts w:asciiTheme="majorBidi" w:hAnsiTheme="majorBidi" w:cstheme="majorBidi"/>
          </w:rPr>
          <w:t xml:space="preserve">arse </w:t>
        </w:r>
      </w:ins>
      <w:ins w:id="67" w:author="Eyal Trabelsi" w:date="2021-10-09T14:24:00Z">
        <w:r w:rsidR="006A1E70">
          <w:rPr>
            <w:rFonts w:asciiTheme="majorBidi" w:hAnsiTheme="majorBidi" w:cstheme="majorBidi"/>
          </w:rPr>
          <w:t>current node according to its</w:t>
        </w:r>
      </w:ins>
      <w:ins w:id="68" w:author="Eyal Trabelsi" w:date="2021-10-09T14:23:00Z">
        <w:r w:rsidR="003D7A01">
          <w:rPr>
            <w:rFonts w:asciiTheme="majorBidi" w:hAnsiTheme="majorBidi" w:cstheme="majorBidi"/>
          </w:rPr>
          <w:t xml:space="preserve"> </w:t>
        </w:r>
      </w:ins>
      <w:ins w:id="69" w:author="Eyal Trabelsi" w:date="2021-10-16T10:06:00Z">
        <w:r w:rsidR="00ED2B47">
          <w:rPr>
            <w:rFonts w:asciiTheme="majorBidi" w:hAnsiTheme="majorBidi" w:cstheme="majorBidi"/>
            <w:i/>
            <w:iCs/>
          </w:rPr>
          <w:t>“</w:t>
        </w:r>
      </w:ins>
      <w:proofErr w:type="spellStart"/>
      <w:ins w:id="70" w:author="Eyal Trabelsi" w:date="2021-10-09T14:23:00Z">
        <w:r w:rsidR="006A1E70" w:rsidRPr="006A1E70">
          <w:rPr>
            <w:rFonts w:asciiTheme="majorBidi" w:hAnsiTheme="majorBidi" w:cstheme="majorBidi"/>
            <w:i/>
            <w:iCs/>
            <w:rPrChange w:id="71" w:author="Eyal Trabelsi" w:date="2021-10-09T14:25:00Z">
              <w:rPr>
                <w:rFonts w:asciiTheme="majorBidi" w:hAnsiTheme="majorBidi" w:cstheme="majorBidi"/>
              </w:rPr>
            </w:rPrChange>
          </w:rPr>
          <w:t>operation_type</w:t>
        </w:r>
      </w:ins>
      <w:proofErr w:type="spellEnd"/>
      <w:ins w:id="72" w:author="Eyal Trabelsi" w:date="2021-10-09T14:25:00Z">
        <w:r w:rsidR="006A1E70" w:rsidRPr="006A1E70">
          <w:rPr>
            <w:rFonts w:asciiTheme="majorBidi" w:hAnsiTheme="majorBidi" w:cstheme="majorBidi"/>
            <w:i/>
            <w:iCs/>
            <w:rPrChange w:id="73" w:author="Eyal Trabelsi" w:date="2021-10-09T14:25:00Z">
              <w:rPr>
                <w:rFonts w:asciiTheme="majorBidi" w:hAnsiTheme="majorBidi" w:cstheme="majorBidi"/>
              </w:rPr>
            </w:rPrChange>
          </w:rPr>
          <w:t>”</w:t>
        </w:r>
      </w:ins>
      <w:ins w:id="74" w:author="Eyal Trabelsi" w:date="2021-10-09T14:23:00Z">
        <w:r w:rsidR="006A1E70">
          <w:rPr>
            <w:rFonts w:asciiTheme="majorBidi" w:hAnsiTheme="majorBidi" w:cstheme="majorBidi"/>
          </w:rPr>
          <w:t xml:space="preserve"> </w:t>
        </w:r>
      </w:ins>
      <w:ins w:id="75" w:author="Eyal Trabelsi" w:date="2021-10-09T14:24:00Z">
        <w:r w:rsidR="006A1E70">
          <w:rPr>
            <w:rFonts w:asciiTheme="majorBidi" w:hAnsiTheme="majorBidi" w:cstheme="majorBidi"/>
          </w:rPr>
          <w:t>(unless this node is irrelevant).</w:t>
        </w:r>
      </w:ins>
    </w:p>
    <w:p w14:paraId="66C91933" w14:textId="7FCE9368" w:rsidR="003D7A01" w:rsidRDefault="0026332D" w:rsidP="003D7A01">
      <w:pPr>
        <w:pStyle w:val="ListParagraph"/>
        <w:numPr>
          <w:ilvl w:val="0"/>
          <w:numId w:val="18"/>
        </w:numPr>
        <w:rPr>
          <w:ins w:id="76" w:author="Eyal Trabelsi" w:date="2021-10-09T14:24:00Z"/>
          <w:rFonts w:asciiTheme="majorBidi" w:hAnsiTheme="majorBidi" w:cstheme="majorBidi"/>
        </w:rPr>
      </w:pPr>
      <w:ins w:id="77" w:author="Eyal Trabelsi" w:date="2021-10-09T19:01:00Z">
        <w:r>
          <w:rPr>
            <w:rFonts w:asciiTheme="majorBidi" w:hAnsiTheme="majorBidi" w:cstheme="majorBidi"/>
          </w:rPr>
          <w:t>P</w:t>
        </w:r>
      </w:ins>
      <w:ins w:id="78" w:author="Eyal Trabelsi" w:date="2021-10-09T14:24:00Z">
        <w:r w:rsidR="006A1E70">
          <w:rPr>
            <w:rFonts w:asciiTheme="majorBidi" w:hAnsiTheme="majorBidi" w:cstheme="majorBidi"/>
          </w:rPr>
          <w:t>arse the node’s ancestors.</w:t>
        </w:r>
      </w:ins>
    </w:p>
    <w:p w14:paraId="0E5D8446" w14:textId="15B22FC8" w:rsidR="00AA4CD3" w:rsidRPr="006A1E70" w:rsidRDefault="0026332D" w:rsidP="000E6FB4">
      <w:pPr>
        <w:pStyle w:val="ListParagraph"/>
        <w:numPr>
          <w:ilvl w:val="0"/>
          <w:numId w:val="18"/>
        </w:numPr>
        <w:rPr>
          <w:rFonts w:asciiTheme="majorBidi" w:hAnsiTheme="majorBidi" w:cstheme="majorBidi"/>
        </w:rPr>
      </w:pPr>
      <w:ins w:id="79" w:author="Eyal Trabelsi" w:date="2021-10-09T19:01:00Z">
        <w:r>
          <w:rPr>
            <w:rFonts w:asciiTheme="majorBidi" w:hAnsiTheme="majorBidi" w:cstheme="majorBidi"/>
          </w:rPr>
          <w:t>R</w:t>
        </w:r>
      </w:ins>
      <w:ins w:id="80" w:author="Eyal Trabelsi" w:date="2021-10-09T14:24:00Z">
        <w:r w:rsidR="006A1E70">
          <w:rPr>
            <w:rFonts w:asciiTheme="majorBidi" w:hAnsiTheme="majorBidi" w:cstheme="majorBidi"/>
          </w:rPr>
          <w:t>eturn all the nodes p</w:t>
        </w:r>
      </w:ins>
      <w:ins w:id="81" w:author="Eyal Trabelsi" w:date="2021-10-09T14:25:00Z">
        <w:r w:rsidR="006A1E70">
          <w:rPr>
            <w:rFonts w:asciiTheme="majorBidi" w:hAnsiTheme="majorBidi" w:cstheme="majorBidi"/>
          </w:rPr>
          <w:t>arsed so far.</w:t>
        </w:r>
      </w:ins>
    </w:p>
    <w:p w14:paraId="6514714E" w14:textId="7CF486F4" w:rsidR="00CA5955" w:rsidRDefault="000041BD" w:rsidP="000E6FB4">
      <w:pPr>
        <w:spacing w:line="360" w:lineRule="auto"/>
        <w:rPr>
          <w:ins w:id="82" w:author="Eyal Trabelsi" w:date="2021-10-09T15:03:00Z"/>
          <w:lang w:val="en-GB"/>
        </w:rPr>
      </w:pPr>
      <w:r w:rsidRPr="00601154">
        <w:rPr>
          <w:rFonts w:asciiTheme="majorBidi" w:hAnsiTheme="majorBidi" w:cstheme="majorBidi"/>
          <w:color w:val="000000" w:themeColor="text1"/>
          <w:szCs w:val="22"/>
          <w:lang w:val="en-GB"/>
        </w:rPr>
        <w:t xml:space="preserve">The parsed execution plan </w:t>
      </w:r>
      <w:r w:rsidR="001E4BFE" w:rsidRPr="00601154">
        <w:rPr>
          <w:rFonts w:asciiTheme="majorBidi" w:hAnsiTheme="majorBidi" w:cstheme="majorBidi"/>
          <w:color w:val="000000" w:themeColor="text1"/>
          <w:szCs w:val="22"/>
          <w:lang w:val="en-GB"/>
        </w:rPr>
        <w:t xml:space="preserve">is useful </w:t>
      </w:r>
      <w:r w:rsidR="00BD4CB5" w:rsidRPr="00601154">
        <w:rPr>
          <w:rFonts w:asciiTheme="majorBidi" w:hAnsiTheme="majorBidi" w:cstheme="majorBidi"/>
          <w:color w:val="000000" w:themeColor="text1"/>
          <w:szCs w:val="22"/>
          <w:lang w:val="en-GB"/>
        </w:rPr>
        <w:t>on its own</w:t>
      </w:r>
      <w:r w:rsidRPr="00601154">
        <w:rPr>
          <w:rFonts w:asciiTheme="majorBidi" w:hAnsiTheme="majorBidi" w:cstheme="majorBidi"/>
          <w:color w:val="000000" w:themeColor="text1"/>
          <w:szCs w:val="22"/>
          <w:lang w:val="en-GB"/>
        </w:rPr>
        <w:t>, but it lacks some important statistics, and some statistics are not in the right granularity.</w:t>
      </w:r>
      <w:r w:rsidRPr="00601154">
        <w:rPr>
          <w:rFonts w:asciiTheme="majorBidi" w:hAnsiTheme="majorBidi" w:cstheme="majorBidi"/>
        </w:rPr>
        <w:t xml:space="preserve"> </w:t>
      </w:r>
      <w:r w:rsidRPr="00601154">
        <w:rPr>
          <w:rFonts w:asciiTheme="majorBidi" w:hAnsiTheme="majorBidi" w:cstheme="majorBidi"/>
          <w:color w:val="000000" w:themeColor="text1"/>
          <w:lang w:val="en-GB"/>
        </w:rPr>
        <w:t xml:space="preserve">In the next section, we </w:t>
      </w:r>
      <w:r w:rsidR="007E25F0">
        <w:rPr>
          <w:rFonts w:asciiTheme="majorBidi" w:hAnsiTheme="majorBidi" w:cstheme="majorBidi"/>
          <w:color w:val="000000" w:themeColor="text1"/>
          <w:lang w:val="en-GB"/>
        </w:rPr>
        <w:t>show</w:t>
      </w:r>
      <w:r w:rsidR="007E25F0" w:rsidRPr="00601154">
        <w:rPr>
          <w:rFonts w:asciiTheme="majorBidi" w:hAnsiTheme="majorBidi" w:cstheme="majorBidi"/>
          <w:color w:val="000000" w:themeColor="text1"/>
          <w:lang w:val="en-GB"/>
        </w:rPr>
        <w:t xml:space="preserve"> </w:t>
      </w:r>
      <w:r w:rsidRPr="00601154">
        <w:rPr>
          <w:rFonts w:asciiTheme="majorBidi" w:hAnsiTheme="majorBidi" w:cstheme="majorBidi"/>
          <w:color w:val="000000" w:themeColor="text1"/>
          <w:lang w:val="en-GB"/>
        </w:rPr>
        <w:t xml:space="preserve">how </w:t>
      </w:r>
      <w:proofErr w:type="spellStart"/>
      <w:r w:rsidRPr="00601154">
        <w:rPr>
          <w:rFonts w:asciiTheme="majorBidi" w:hAnsiTheme="majorBidi" w:cstheme="majorBidi"/>
          <w:color w:val="000000" w:themeColor="text1"/>
          <w:lang w:val="en-GB"/>
        </w:rPr>
        <w:t>QueryFlow’s</w:t>
      </w:r>
      <w:proofErr w:type="spellEnd"/>
      <w:r w:rsidRPr="00601154">
        <w:rPr>
          <w:rFonts w:asciiTheme="majorBidi" w:hAnsiTheme="majorBidi" w:cstheme="majorBidi"/>
          <w:color w:val="000000" w:themeColor="text1"/>
          <w:lang w:val="en-GB"/>
        </w:rPr>
        <w:t xml:space="preserve"> </w:t>
      </w:r>
      <w:commentRangeStart w:id="83"/>
      <w:r w:rsidRPr="00601154">
        <w:rPr>
          <w:rFonts w:asciiTheme="majorBidi" w:hAnsiTheme="majorBidi" w:cstheme="majorBidi"/>
          <w:color w:val="000000" w:themeColor="text1"/>
          <w:lang w:val="en-GB"/>
        </w:rPr>
        <w:t>enrichment</w:t>
      </w:r>
      <w:commentRangeEnd w:id="83"/>
      <w:r w:rsidR="007E25F0">
        <w:rPr>
          <w:rStyle w:val="CommentReference"/>
        </w:rPr>
        <w:commentReference w:id="83"/>
      </w:r>
      <w:r w:rsidRPr="00601154">
        <w:rPr>
          <w:rFonts w:asciiTheme="majorBidi" w:hAnsiTheme="majorBidi" w:cstheme="majorBidi"/>
          <w:color w:val="000000" w:themeColor="text1"/>
          <w:lang w:val="en-GB"/>
        </w:rPr>
        <w:t xml:space="preserve"> phase can mitigate it.</w:t>
      </w:r>
    </w:p>
    <w:p w14:paraId="37DD6D2E" w14:textId="2108AE53" w:rsidR="001C5BEE" w:rsidRPr="00601154" w:rsidRDefault="00941798" w:rsidP="00175C6B">
      <w:pPr>
        <w:pStyle w:val="Heading5"/>
        <w:rPr>
          <w:rFonts w:asciiTheme="majorBidi" w:hAnsiTheme="majorBidi"/>
          <w:color w:val="FF0000"/>
        </w:rPr>
      </w:pPr>
      <w:r w:rsidRPr="00601154">
        <w:rPr>
          <w:rFonts w:asciiTheme="majorBidi" w:hAnsiTheme="majorBidi"/>
          <w:color w:val="000000" w:themeColor="text1"/>
          <w:szCs w:val="22"/>
          <w:lang w:val="en-GB"/>
        </w:rPr>
        <w:lastRenderedPageBreak/>
        <w:br/>
      </w:r>
      <w:r w:rsidR="00D9085A" w:rsidRPr="00601154">
        <w:rPr>
          <w:rFonts w:asciiTheme="majorBidi" w:hAnsiTheme="majorBidi"/>
        </w:rPr>
        <w:t>3</w:t>
      </w:r>
      <w:r w:rsidR="007653FF" w:rsidRPr="00601154">
        <w:rPr>
          <w:rFonts w:asciiTheme="majorBidi" w:hAnsiTheme="majorBidi"/>
        </w:rPr>
        <w:t xml:space="preserve">.3 </w:t>
      </w:r>
      <w:proofErr w:type="spellStart"/>
      <w:r w:rsidR="00E21774" w:rsidRPr="00601154">
        <w:rPr>
          <w:rFonts w:asciiTheme="majorBidi" w:hAnsiTheme="majorBidi"/>
        </w:rPr>
        <w:t>QueryFlow</w:t>
      </w:r>
      <w:proofErr w:type="spellEnd"/>
      <w:r w:rsidR="00E21774" w:rsidRPr="00601154">
        <w:rPr>
          <w:rFonts w:asciiTheme="majorBidi" w:hAnsiTheme="majorBidi"/>
        </w:rPr>
        <w:t xml:space="preserve"> Enrichment</w:t>
      </w:r>
    </w:p>
    <w:p w14:paraId="73B1DE73" w14:textId="39CD77F9" w:rsidR="000041BD" w:rsidRPr="00601154" w:rsidRDefault="000041BD" w:rsidP="000041BD">
      <w:pPr>
        <w:spacing w:line="360" w:lineRule="auto"/>
        <w:rPr>
          <w:rFonts w:asciiTheme="majorBidi" w:hAnsiTheme="majorBidi" w:cstheme="majorBidi"/>
          <w:color w:val="000000" w:themeColor="text1"/>
          <w:szCs w:val="22"/>
          <w:lang w:val="en-GB"/>
        </w:rPr>
      </w:pPr>
      <w:r w:rsidRPr="00601154">
        <w:rPr>
          <w:rFonts w:asciiTheme="majorBidi" w:hAnsiTheme="majorBidi" w:cstheme="majorBidi"/>
          <w:color w:val="000000" w:themeColor="text1"/>
          <w:szCs w:val="22"/>
          <w:lang w:val="en-GB"/>
        </w:rPr>
        <w:br/>
        <w:t>After the parsing phase</w:t>
      </w:r>
      <w:r w:rsidR="001E4BFE" w:rsidRPr="00601154">
        <w:rPr>
          <w:rFonts w:asciiTheme="majorBidi" w:hAnsiTheme="majorBidi" w:cstheme="majorBidi"/>
          <w:color w:val="000000" w:themeColor="text1"/>
          <w:szCs w:val="22"/>
          <w:lang w:val="en-GB"/>
        </w:rPr>
        <w:t>,</w:t>
      </w:r>
      <w:r w:rsidRPr="00601154">
        <w:rPr>
          <w:rFonts w:asciiTheme="majorBidi" w:hAnsiTheme="majorBidi" w:cstheme="majorBidi"/>
          <w:color w:val="000000" w:themeColor="text1"/>
          <w:szCs w:val="22"/>
          <w:lang w:val="en-GB"/>
        </w:rPr>
        <w:t xml:space="preserve"> we </w:t>
      </w:r>
      <w:r w:rsidR="00BD4CB5" w:rsidRPr="00601154">
        <w:rPr>
          <w:rFonts w:asciiTheme="majorBidi" w:hAnsiTheme="majorBidi" w:cstheme="majorBidi"/>
          <w:color w:val="000000" w:themeColor="text1"/>
          <w:szCs w:val="22"/>
        </w:rPr>
        <w:t xml:space="preserve">have </w:t>
      </w:r>
      <w:r w:rsidRPr="00601154">
        <w:rPr>
          <w:rFonts w:asciiTheme="majorBidi" w:hAnsiTheme="majorBidi" w:cstheme="majorBidi"/>
          <w:color w:val="000000" w:themeColor="text1"/>
          <w:szCs w:val="22"/>
          <w:lang w:val="en-GB"/>
        </w:rPr>
        <w:t>parsed execution plan</w:t>
      </w:r>
      <w:r w:rsidR="00BD4CB5" w:rsidRPr="00601154">
        <w:rPr>
          <w:rFonts w:asciiTheme="majorBidi" w:hAnsiTheme="majorBidi" w:cstheme="majorBidi"/>
          <w:color w:val="000000" w:themeColor="text1"/>
          <w:szCs w:val="22"/>
          <w:lang w:val="en-GB"/>
        </w:rPr>
        <w:t>s, one for each query</w:t>
      </w:r>
      <w:r w:rsidRPr="00601154">
        <w:rPr>
          <w:rFonts w:asciiTheme="majorBidi" w:hAnsiTheme="majorBidi" w:cstheme="majorBidi"/>
          <w:color w:val="000000" w:themeColor="text1"/>
          <w:szCs w:val="22"/>
          <w:lang w:val="en-GB"/>
        </w:rPr>
        <w:t xml:space="preserve">. Unfortunately, </w:t>
      </w:r>
      <w:r w:rsidR="003507D7" w:rsidRPr="00601154">
        <w:rPr>
          <w:rFonts w:asciiTheme="majorBidi" w:hAnsiTheme="majorBidi" w:cstheme="majorBidi"/>
          <w:color w:val="000000" w:themeColor="text1"/>
          <w:szCs w:val="22"/>
          <w:lang w:val="en-GB"/>
        </w:rPr>
        <w:t xml:space="preserve">it </w:t>
      </w:r>
      <w:r w:rsidRPr="00601154">
        <w:rPr>
          <w:rFonts w:asciiTheme="majorBidi" w:hAnsiTheme="majorBidi" w:cstheme="majorBidi"/>
          <w:color w:val="000000" w:themeColor="text1"/>
          <w:szCs w:val="22"/>
          <w:lang w:val="en-GB"/>
        </w:rPr>
        <w:t xml:space="preserve">lacks some important statistics, and some are not in the right granularity. To mitigate it, we are going to infer extra </w:t>
      </w:r>
      <w:r w:rsidR="003507D7" w:rsidRPr="00601154">
        <w:rPr>
          <w:rFonts w:asciiTheme="majorBidi" w:hAnsiTheme="majorBidi" w:cstheme="majorBidi"/>
          <w:color w:val="000000" w:themeColor="text1"/>
          <w:szCs w:val="22"/>
          <w:lang w:val="en-GB"/>
        </w:rPr>
        <w:t xml:space="preserve">statistics </w:t>
      </w:r>
      <w:r w:rsidRPr="00601154">
        <w:rPr>
          <w:rFonts w:asciiTheme="majorBidi" w:hAnsiTheme="majorBidi" w:cstheme="majorBidi"/>
          <w:color w:val="000000" w:themeColor="text1"/>
          <w:szCs w:val="22"/>
          <w:lang w:val="en-GB"/>
        </w:rPr>
        <w:t>in the enrichment phase.</w:t>
      </w:r>
    </w:p>
    <w:p w14:paraId="44B249B0" w14:textId="7ECE7864" w:rsidR="00945C2E" w:rsidRPr="00601154" w:rsidRDefault="00E21774" w:rsidP="00F579FA">
      <w:pPr>
        <w:spacing w:line="360" w:lineRule="auto"/>
        <w:rPr>
          <w:rFonts w:asciiTheme="majorBidi" w:hAnsiTheme="majorBidi" w:cstheme="majorBidi"/>
          <w:color w:val="FF0000"/>
          <w:szCs w:val="22"/>
          <w:lang w:val="en-GB"/>
        </w:rPr>
      </w:pPr>
      <w:r w:rsidRPr="00601154">
        <w:rPr>
          <w:rFonts w:asciiTheme="majorBidi" w:hAnsiTheme="majorBidi" w:cstheme="majorBidi"/>
          <w:color w:val="000000" w:themeColor="text1"/>
          <w:szCs w:val="22"/>
          <w:lang w:val="en-GB"/>
        </w:rPr>
        <w:br/>
      </w:r>
      <w:r w:rsidR="003507D7" w:rsidRPr="00601154">
        <w:rPr>
          <w:rFonts w:asciiTheme="majorBidi" w:hAnsiTheme="majorBidi" w:cstheme="majorBidi"/>
          <w:color w:val="000000" w:themeColor="text1"/>
          <w:szCs w:val="22"/>
          <w:lang w:val="en-GB"/>
        </w:rPr>
        <w:t>T</w:t>
      </w:r>
      <w:r w:rsidR="00F51699" w:rsidRPr="00601154">
        <w:rPr>
          <w:rFonts w:asciiTheme="majorBidi" w:hAnsiTheme="majorBidi" w:cstheme="majorBidi"/>
          <w:color w:val="000000" w:themeColor="text1"/>
          <w:szCs w:val="22"/>
          <w:lang w:val="en-GB"/>
        </w:rPr>
        <w:t>he enrichment phase is</w:t>
      </w:r>
      <w:r w:rsidR="00B3184B" w:rsidRPr="00601154">
        <w:rPr>
          <w:rFonts w:asciiTheme="majorBidi" w:hAnsiTheme="majorBidi" w:cstheme="majorBidi"/>
          <w:color w:val="000000" w:themeColor="text1"/>
          <w:szCs w:val="22"/>
          <w:lang w:val="en-GB"/>
        </w:rPr>
        <w:t xml:space="preserve"> </w:t>
      </w:r>
      <w:r w:rsidR="00F51699" w:rsidRPr="00601154">
        <w:rPr>
          <w:rFonts w:asciiTheme="majorBidi" w:hAnsiTheme="majorBidi" w:cstheme="majorBidi"/>
          <w:color w:val="000000" w:themeColor="text1"/>
          <w:szCs w:val="22"/>
          <w:lang w:val="en-GB"/>
        </w:rPr>
        <w:t xml:space="preserve">valuable for </w:t>
      </w:r>
      <w:r w:rsidR="003507D7" w:rsidRPr="00601154">
        <w:rPr>
          <w:rFonts w:asciiTheme="majorBidi" w:hAnsiTheme="majorBidi" w:cstheme="majorBidi"/>
          <w:color w:val="000000" w:themeColor="text1"/>
          <w:szCs w:val="22"/>
          <w:lang w:val="en-GB"/>
        </w:rPr>
        <w:t xml:space="preserve">enriching </w:t>
      </w:r>
      <w:r w:rsidR="00F51699" w:rsidRPr="00601154">
        <w:rPr>
          <w:rFonts w:asciiTheme="majorBidi" w:hAnsiTheme="majorBidi" w:cstheme="majorBidi"/>
          <w:color w:val="000000" w:themeColor="text1"/>
          <w:szCs w:val="22"/>
          <w:lang w:val="en-GB"/>
        </w:rPr>
        <w:t xml:space="preserve">both the </w:t>
      </w:r>
      <w:r w:rsidR="003507D7" w:rsidRPr="00601154">
        <w:rPr>
          <w:rFonts w:asciiTheme="majorBidi" w:hAnsiTheme="majorBidi" w:cstheme="majorBidi"/>
          <w:color w:val="000000" w:themeColor="text1"/>
          <w:szCs w:val="22"/>
          <w:lang w:val="en-GB"/>
        </w:rPr>
        <w:t xml:space="preserve">execution plan from </w:t>
      </w:r>
      <w:r w:rsidR="007E25F0">
        <w:rPr>
          <w:rFonts w:asciiTheme="majorBidi" w:hAnsiTheme="majorBidi" w:cstheme="majorBidi"/>
          <w:i/>
          <w:iCs/>
          <w:color w:val="000000" w:themeColor="text1"/>
          <w:szCs w:val="22"/>
          <w:lang w:val="en-GB"/>
        </w:rPr>
        <w:t xml:space="preserve">the </w:t>
      </w:r>
      <w:r w:rsidR="003507D7" w:rsidRPr="00601154">
        <w:rPr>
          <w:rFonts w:asciiTheme="majorBidi" w:hAnsiTheme="majorBidi" w:cstheme="majorBidi"/>
          <w:i/>
          <w:iCs/>
          <w:color w:val="000000" w:themeColor="text1"/>
          <w:szCs w:val="22"/>
          <w:lang w:val="en-GB"/>
        </w:rPr>
        <w:t xml:space="preserve">EXPLAIN </w:t>
      </w:r>
      <w:r w:rsidR="003507D7" w:rsidRPr="00601154">
        <w:rPr>
          <w:rFonts w:asciiTheme="majorBidi" w:hAnsiTheme="majorBidi" w:cstheme="majorBidi"/>
          <w:color w:val="000000" w:themeColor="text1"/>
          <w:szCs w:val="22"/>
          <w:lang w:val="en-GB"/>
        </w:rPr>
        <w:t xml:space="preserve">clause or </w:t>
      </w:r>
      <w:r w:rsidR="003507D7" w:rsidRPr="00601154">
        <w:rPr>
          <w:rFonts w:asciiTheme="majorBidi" w:hAnsiTheme="majorBidi" w:cstheme="majorBidi"/>
          <w:i/>
          <w:iCs/>
          <w:color w:val="000000" w:themeColor="text1"/>
          <w:szCs w:val="22"/>
          <w:lang w:val="en-GB"/>
        </w:rPr>
        <w:t xml:space="preserve">EXPLAIN ANALYSE </w:t>
      </w:r>
      <w:r w:rsidR="003507D7" w:rsidRPr="00601154">
        <w:rPr>
          <w:rFonts w:asciiTheme="majorBidi" w:hAnsiTheme="majorBidi" w:cstheme="majorBidi"/>
          <w:color w:val="000000" w:themeColor="text1"/>
          <w:szCs w:val="22"/>
          <w:lang w:val="en-GB"/>
        </w:rPr>
        <w:t>clause</w:t>
      </w:r>
      <w:r w:rsidR="00F51699" w:rsidRPr="00601154">
        <w:rPr>
          <w:rFonts w:asciiTheme="majorBidi" w:hAnsiTheme="majorBidi" w:cstheme="majorBidi"/>
          <w:color w:val="000000" w:themeColor="text1"/>
          <w:szCs w:val="22"/>
          <w:lang w:val="en-GB"/>
        </w:rPr>
        <w:t xml:space="preserve">. </w:t>
      </w:r>
      <w:r w:rsidR="00B3184B" w:rsidRPr="00601154">
        <w:rPr>
          <w:rFonts w:asciiTheme="majorBidi" w:hAnsiTheme="majorBidi" w:cstheme="majorBidi"/>
          <w:color w:val="000000" w:themeColor="text1"/>
          <w:szCs w:val="22"/>
          <w:lang w:val="en-GB"/>
        </w:rPr>
        <w:t xml:space="preserve">We are going to infer new statistics from the existing ones, some of the more prominent statistics </w:t>
      </w:r>
      <w:r w:rsidR="003507D7" w:rsidRPr="00601154">
        <w:rPr>
          <w:rFonts w:asciiTheme="majorBidi" w:hAnsiTheme="majorBidi" w:cstheme="majorBidi"/>
          <w:color w:val="000000" w:themeColor="text1"/>
          <w:szCs w:val="22"/>
          <w:lang w:val="en-GB"/>
        </w:rPr>
        <w:t xml:space="preserve">we are adding </w:t>
      </w:r>
      <w:r w:rsidR="00B3184B" w:rsidRPr="00601154">
        <w:rPr>
          <w:rFonts w:asciiTheme="majorBidi" w:hAnsiTheme="majorBidi" w:cstheme="majorBidi"/>
          <w:color w:val="000000" w:themeColor="text1"/>
          <w:szCs w:val="22"/>
          <w:lang w:val="en-GB"/>
        </w:rPr>
        <w:t>are:</w:t>
      </w:r>
      <w:r w:rsidRPr="00601154">
        <w:rPr>
          <w:rFonts w:asciiTheme="majorBidi" w:hAnsiTheme="majorBidi" w:cstheme="majorBidi"/>
          <w:color w:val="000000" w:themeColor="text1"/>
          <w:szCs w:val="22"/>
          <w:lang w:val="en-GB"/>
        </w:rPr>
        <w:br/>
      </w:r>
    </w:p>
    <w:p w14:paraId="06C1C5D3" w14:textId="3879777F" w:rsidR="002648B8" w:rsidRPr="00601154" w:rsidRDefault="002A6B12" w:rsidP="007E25F0">
      <w:pPr>
        <w:pStyle w:val="ListParagraph"/>
        <w:numPr>
          <w:ilvl w:val="0"/>
          <w:numId w:val="3"/>
        </w:numPr>
        <w:rPr>
          <w:rFonts w:asciiTheme="majorBidi" w:hAnsiTheme="majorBidi" w:cstheme="majorBidi"/>
          <w:color w:val="000000" w:themeColor="text1"/>
        </w:rPr>
      </w:pPr>
      <w:r w:rsidRPr="00601154">
        <w:rPr>
          <w:rFonts w:asciiTheme="majorBidi" w:hAnsiTheme="majorBidi" w:cstheme="majorBidi"/>
          <w:b/>
          <w:bCs/>
          <w:color w:val="000000" w:themeColor="text1"/>
        </w:rPr>
        <w:t>M</w:t>
      </w:r>
      <w:r w:rsidR="00945C2E" w:rsidRPr="00601154">
        <w:rPr>
          <w:rFonts w:asciiTheme="majorBidi" w:hAnsiTheme="majorBidi" w:cstheme="majorBidi"/>
          <w:b/>
          <w:bCs/>
          <w:color w:val="000000" w:themeColor="text1"/>
        </w:rPr>
        <w:t>issing statistics</w:t>
      </w:r>
      <w:r w:rsidRPr="00601154">
        <w:rPr>
          <w:rFonts w:asciiTheme="majorBidi" w:hAnsiTheme="majorBidi" w:cstheme="majorBidi"/>
          <w:b/>
          <w:bCs/>
          <w:color w:val="000000" w:themeColor="text1"/>
        </w:rPr>
        <w:t xml:space="preserve"> in sub</w:t>
      </w:r>
      <w:r w:rsidR="00101DE0" w:rsidRPr="00601154">
        <w:rPr>
          <w:rFonts w:asciiTheme="majorBidi" w:hAnsiTheme="majorBidi" w:cstheme="majorBidi"/>
          <w:b/>
          <w:bCs/>
          <w:color w:val="000000" w:themeColor="text1"/>
        </w:rPr>
        <w:t>-</w:t>
      </w:r>
      <w:r w:rsidRPr="00601154">
        <w:rPr>
          <w:rFonts w:asciiTheme="majorBidi" w:hAnsiTheme="majorBidi" w:cstheme="majorBidi"/>
          <w:b/>
          <w:bCs/>
          <w:color w:val="000000" w:themeColor="text1"/>
        </w:rPr>
        <w:t>expression granularity</w:t>
      </w:r>
      <w:r w:rsidR="00945C2E" w:rsidRPr="00601154">
        <w:rPr>
          <w:rFonts w:asciiTheme="majorBidi" w:hAnsiTheme="majorBidi" w:cstheme="majorBidi"/>
          <w:b/>
          <w:bCs/>
          <w:color w:val="000000" w:themeColor="text1"/>
        </w:rPr>
        <w:t xml:space="preserve">- </w:t>
      </w:r>
      <w:r w:rsidR="002648B8" w:rsidRPr="00601154">
        <w:rPr>
          <w:rFonts w:asciiTheme="majorBidi" w:hAnsiTheme="majorBidi" w:cstheme="majorBidi"/>
          <w:color w:val="000000" w:themeColor="text1"/>
        </w:rPr>
        <w:t>m</w:t>
      </w:r>
      <w:r w:rsidR="00E21774" w:rsidRPr="00601154">
        <w:rPr>
          <w:rFonts w:asciiTheme="majorBidi" w:hAnsiTheme="majorBidi" w:cstheme="majorBidi"/>
          <w:color w:val="000000" w:themeColor="text1"/>
        </w:rPr>
        <w:t xml:space="preserve">any statistics are cumulative and include </w:t>
      </w:r>
      <w:r w:rsidRPr="00601154">
        <w:rPr>
          <w:rFonts w:asciiTheme="majorBidi" w:hAnsiTheme="majorBidi" w:cstheme="majorBidi"/>
          <w:color w:val="000000" w:themeColor="text1"/>
        </w:rPr>
        <w:t xml:space="preserve">aggregations of the </w:t>
      </w:r>
      <w:r w:rsidR="00E21774" w:rsidRPr="00601154">
        <w:rPr>
          <w:rFonts w:asciiTheme="majorBidi" w:hAnsiTheme="majorBidi" w:cstheme="majorBidi"/>
        </w:rPr>
        <w:t>ancestor sub-expressions</w:t>
      </w:r>
      <w:r w:rsidRPr="00601154">
        <w:rPr>
          <w:rFonts w:asciiTheme="majorBidi" w:hAnsiTheme="majorBidi" w:cstheme="majorBidi"/>
        </w:rPr>
        <w:t>. Since we want to identify the sub</w:t>
      </w:r>
      <w:r w:rsidR="00FA19E4" w:rsidRPr="00601154">
        <w:rPr>
          <w:rFonts w:asciiTheme="majorBidi" w:hAnsiTheme="majorBidi" w:cstheme="majorBidi"/>
        </w:rPr>
        <w:t>-</w:t>
      </w:r>
      <w:r w:rsidRPr="00601154">
        <w:rPr>
          <w:rFonts w:asciiTheme="majorBidi" w:hAnsiTheme="majorBidi" w:cstheme="majorBidi"/>
        </w:rPr>
        <w:t xml:space="preserve">expression that caused flaws in our query, </w:t>
      </w:r>
      <w:r w:rsidR="00E21774" w:rsidRPr="00601154">
        <w:rPr>
          <w:rFonts w:asciiTheme="majorBidi" w:hAnsiTheme="majorBidi" w:cstheme="majorBidi"/>
        </w:rPr>
        <w:t xml:space="preserve">we want </w:t>
      </w:r>
      <w:r w:rsidRPr="00601154">
        <w:rPr>
          <w:rFonts w:asciiTheme="majorBidi" w:hAnsiTheme="majorBidi" w:cstheme="majorBidi"/>
        </w:rPr>
        <w:t xml:space="preserve">the statistics </w:t>
      </w:r>
      <w:r w:rsidR="00101DE0" w:rsidRPr="00601154">
        <w:rPr>
          <w:rFonts w:asciiTheme="majorBidi" w:hAnsiTheme="majorBidi" w:cstheme="majorBidi"/>
        </w:rPr>
        <w:t>at</w:t>
      </w:r>
      <w:r w:rsidRPr="00601154">
        <w:rPr>
          <w:rFonts w:asciiTheme="majorBidi" w:hAnsiTheme="majorBidi" w:cstheme="majorBidi"/>
        </w:rPr>
        <w:t xml:space="preserve"> a </w:t>
      </w:r>
      <w:r w:rsidR="00407E70" w:rsidRPr="00601154">
        <w:rPr>
          <w:rFonts w:asciiTheme="majorBidi" w:hAnsiTheme="majorBidi" w:cstheme="majorBidi"/>
        </w:rPr>
        <w:t>finer</w:t>
      </w:r>
      <w:r w:rsidR="007E25F0">
        <w:rPr>
          <w:rFonts w:asciiTheme="majorBidi" w:hAnsiTheme="majorBidi" w:cstheme="majorBidi"/>
        </w:rPr>
        <w:t xml:space="preserve"> </w:t>
      </w:r>
      <w:r w:rsidRPr="00601154">
        <w:rPr>
          <w:rFonts w:asciiTheme="majorBidi" w:hAnsiTheme="majorBidi" w:cstheme="majorBidi"/>
        </w:rPr>
        <w:t xml:space="preserve">level (the </w:t>
      </w:r>
      <w:r w:rsidR="00E21774" w:rsidRPr="00601154">
        <w:rPr>
          <w:rFonts w:asciiTheme="majorBidi" w:hAnsiTheme="majorBidi" w:cstheme="majorBidi"/>
        </w:rPr>
        <w:t>sub-expression level</w:t>
      </w:r>
      <w:r w:rsidRPr="00601154">
        <w:rPr>
          <w:rFonts w:asciiTheme="majorBidi" w:hAnsiTheme="majorBidi" w:cstheme="majorBidi"/>
        </w:rPr>
        <w:t>)</w:t>
      </w:r>
      <w:r w:rsidR="00E21774" w:rsidRPr="00601154">
        <w:rPr>
          <w:rFonts w:asciiTheme="majorBidi" w:hAnsiTheme="majorBidi" w:cstheme="majorBidi"/>
        </w:rPr>
        <w:t xml:space="preserve">. </w:t>
      </w:r>
      <w:r w:rsidR="002648B8" w:rsidRPr="00601154">
        <w:rPr>
          <w:rFonts w:asciiTheme="majorBidi" w:hAnsiTheme="majorBidi" w:cstheme="majorBidi"/>
        </w:rPr>
        <w:t xml:space="preserve">For example, </w:t>
      </w:r>
      <w:r w:rsidRPr="00601154">
        <w:rPr>
          <w:rFonts w:asciiTheme="majorBidi" w:hAnsiTheme="majorBidi" w:cstheme="majorBidi"/>
        </w:rPr>
        <w:t>when we are looking for performance bottlenecks in our query, we want to be able to easily identify the sub</w:t>
      </w:r>
      <w:r w:rsidR="00FA19E4" w:rsidRPr="00601154">
        <w:rPr>
          <w:rFonts w:asciiTheme="majorBidi" w:hAnsiTheme="majorBidi" w:cstheme="majorBidi"/>
        </w:rPr>
        <w:t>-</w:t>
      </w:r>
      <w:r w:rsidRPr="00601154">
        <w:rPr>
          <w:rFonts w:asciiTheme="majorBidi" w:hAnsiTheme="majorBidi" w:cstheme="majorBidi"/>
        </w:rPr>
        <w:t>expression with the highest duration. Unfortunately, we only</w:t>
      </w:r>
      <w:r w:rsidR="002648B8" w:rsidRPr="00601154">
        <w:rPr>
          <w:rFonts w:asciiTheme="majorBidi" w:hAnsiTheme="majorBidi" w:cstheme="majorBidi"/>
        </w:rPr>
        <w:t xml:space="preserve"> get the </w:t>
      </w:r>
      <w:proofErr w:type="spellStart"/>
      <w:r w:rsidR="002648B8" w:rsidRPr="00601154">
        <w:rPr>
          <w:rFonts w:asciiTheme="majorBidi" w:hAnsiTheme="majorBidi" w:cstheme="majorBidi"/>
          <w:i/>
          <w:iCs/>
        </w:rPr>
        <w:t>total_time</w:t>
      </w:r>
      <w:proofErr w:type="spellEnd"/>
      <w:r w:rsidR="002648B8" w:rsidRPr="00601154">
        <w:rPr>
          <w:rFonts w:asciiTheme="majorBidi" w:hAnsiTheme="majorBidi" w:cstheme="majorBidi"/>
        </w:rPr>
        <w:t xml:space="preserve"> until the sub</w:t>
      </w:r>
      <w:r w:rsidR="00FA19E4" w:rsidRPr="00601154">
        <w:rPr>
          <w:rFonts w:asciiTheme="majorBidi" w:hAnsiTheme="majorBidi" w:cstheme="majorBidi"/>
        </w:rPr>
        <w:t>-</w:t>
      </w:r>
      <w:r w:rsidR="002648B8" w:rsidRPr="00601154">
        <w:rPr>
          <w:rFonts w:asciiTheme="majorBidi" w:hAnsiTheme="majorBidi" w:cstheme="majorBidi"/>
        </w:rPr>
        <w:t xml:space="preserve">expression </w:t>
      </w:r>
      <w:r w:rsidRPr="00601154">
        <w:rPr>
          <w:rFonts w:asciiTheme="majorBidi" w:hAnsiTheme="majorBidi" w:cstheme="majorBidi"/>
        </w:rPr>
        <w:t xml:space="preserve">was executed </w:t>
      </w:r>
      <w:r w:rsidR="002648B8" w:rsidRPr="00601154">
        <w:rPr>
          <w:rFonts w:asciiTheme="majorBidi" w:hAnsiTheme="majorBidi" w:cstheme="majorBidi"/>
        </w:rPr>
        <w:t>(included)</w:t>
      </w:r>
      <w:r w:rsidRPr="00601154">
        <w:rPr>
          <w:rFonts w:asciiTheme="majorBidi" w:hAnsiTheme="majorBidi" w:cstheme="majorBidi"/>
        </w:rPr>
        <w:t>. So,</w:t>
      </w:r>
      <w:r w:rsidR="002648B8" w:rsidRPr="00601154">
        <w:rPr>
          <w:rFonts w:asciiTheme="majorBidi" w:hAnsiTheme="majorBidi" w:cstheme="majorBidi"/>
        </w:rPr>
        <w:t xml:space="preserve"> we need to calculate the sub-expression duration by subtracting the </w:t>
      </w:r>
      <w:proofErr w:type="spellStart"/>
      <w:r w:rsidR="00427E28" w:rsidRPr="00601154">
        <w:rPr>
          <w:rFonts w:asciiTheme="majorBidi" w:hAnsiTheme="majorBidi" w:cstheme="majorBidi"/>
          <w:i/>
          <w:iCs/>
        </w:rPr>
        <w:t>total_time</w:t>
      </w:r>
      <w:proofErr w:type="spellEnd"/>
      <w:r w:rsidR="00427E28" w:rsidRPr="00601154">
        <w:rPr>
          <w:rFonts w:asciiTheme="majorBidi" w:hAnsiTheme="majorBidi" w:cstheme="majorBidi"/>
        </w:rPr>
        <w:t xml:space="preserve"> </w:t>
      </w:r>
      <w:r w:rsidR="00427E28">
        <w:rPr>
          <w:rFonts w:asciiTheme="majorBidi" w:hAnsiTheme="majorBidi" w:cstheme="majorBidi"/>
        </w:rPr>
        <w:t xml:space="preserve">of the current node </w:t>
      </w:r>
      <w:r w:rsidR="002648B8" w:rsidRPr="00601154">
        <w:rPr>
          <w:rFonts w:asciiTheme="majorBidi" w:hAnsiTheme="majorBidi" w:cstheme="majorBidi"/>
        </w:rPr>
        <w:t xml:space="preserve">from the </w:t>
      </w:r>
      <w:r w:rsidR="00101DE0" w:rsidRPr="00601154">
        <w:rPr>
          <w:rFonts w:asciiTheme="majorBidi" w:hAnsiTheme="majorBidi" w:cstheme="majorBidi"/>
        </w:rPr>
        <w:t>largest</w:t>
      </w:r>
      <w:r w:rsidR="002648B8" w:rsidRPr="00601154">
        <w:rPr>
          <w:rFonts w:asciiTheme="majorBidi" w:hAnsiTheme="majorBidi" w:cstheme="majorBidi"/>
        </w:rPr>
        <w:t xml:space="preserve"> </w:t>
      </w:r>
      <w:proofErr w:type="spellStart"/>
      <w:r w:rsidR="002648B8" w:rsidRPr="00601154">
        <w:rPr>
          <w:rFonts w:asciiTheme="majorBidi" w:hAnsiTheme="majorBidi" w:cstheme="majorBidi"/>
          <w:i/>
          <w:iCs/>
        </w:rPr>
        <w:t>total_time</w:t>
      </w:r>
      <w:proofErr w:type="spellEnd"/>
      <w:r w:rsidR="002648B8" w:rsidRPr="00601154">
        <w:rPr>
          <w:rFonts w:asciiTheme="majorBidi" w:hAnsiTheme="majorBidi" w:cstheme="majorBidi"/>
        </w:rPr>
        <w:t xml:space="preserve"> of its ancestors</w:t>
      </w:r>
      <w:r w:rsidRPr="00601154">
        <w:rPr>
          <w:rFonts w:asciiTheme="majorBidi" w:hAnsiTheme="majorBidi" w:cstheme="majorBidi"/>
        </w:rPr>
        <w:t>, which will give us the sub</w:t>
      </w:r>
      <w:r w:rsidR="00101DE0" w:rsidRPr="00601154">
        <w:rPr>
          <w:rFonts w:asciiTheme="majorBidi" w:hAnsiTheme="majorBidi" w:cstheme="majorBidi"/>
        </w:rPr>
        <w:t>-</w:t>
      </w:r>
      <w:r w:rsidRPr="00601154">
        <w:rPr>
          <w:rFonts w:asciiTheme="majorBidi" w:hAnsiTheme="majorBidi" w:cstheme="majorBidi"/>
        </w:rPr>
        <w:t>expression duration as we wanted</w:t>
      </w:r>
      <w:r w:rsidR="002648B8" w:rsidRPr="00601154">
        <w:rPr>
          <w:rFonts w:asciiTheme="majorBidi" w:hAnsiTheme="majorBidi" w:cstheme="majorBidi"/>
        </w:rPr>
        <w:t>.</w:t>
      </w:r>
    </w:p>
    <w:p w14:paraId="52CEDDCF" w14:textId="1D9E2844" w:rsidR="00945C2E" w:rsidRPr="00601154" w:rsidRDefault="00945C2E" w:rsidP="003E2565">
      <w:pPr>
        <w:pStyle w:val="ListParagraph"/>
        <w:numPr>
          <w:ilvl w:val="0"/>
          <w:numId w:val="3"/>
        </w:numPr>
        <w:rPr>
          <w:rFonts w:asciiTheme="majorBidi" w:hAnsiTheme="majorBidi" w:cstheme="majorBidi"/>
          <w:color w:val="000000" w:themeColor="text1"/>
        </w:rPr>
      </w:pPr>
      <w:r w:rsidRPr="00601154">
        <w:rPr>
          <w:rFonts w:asciiTheme="majorBidi" w:hAnsiTheme="majorBidi" w:cstheme="majorBidi"/>
          <w:b/>
          <w:bCs/>
          <w:color w:val="000000" w:themeColor="text1"/>
        </w:rPr>
        <w:t>Percentage statistics</w:t>
      </w:r>
      <w:r w:rsidRPr="00601154">
        <w:rPr>
          <w:rFonts w:asciiTheme="majorBidi" w:hAnsiTheme="majorBidi" w:cstheme="majorBidi"/>
          <w:color w:val="000000" w:themeColor="text1"/>
        </w:rPr>
        <w:t xml:space="preserve"> </w:t>
      </w:r>
      <w:r w:rsidR="0071720A" w:rsidRPr="00601154">
        <w:rPr>
          <w:rFonts w:asciiTheme="majorBidi" w:hAnsiTheme="majorBidi" w:cstheme="majorBidi"/>
          <w:color w:val="000000" w:themeColor="text1"/>
        </w:rPr>
        <w:t xml:space="preserve">– having certain statistics as </w:t>
      </w:r>
      <w:r w:rsidR="00697255" w:rsidRPr="00601154">
        <w:rPr>
          <w:rFonts w:asciiTheme="majorBidi" w:hAnsiTheme="majorBidi" w:cstheme="majorBidi"/>
          <w:color w:val="000000" w:themeColor="text1"/>
        </w:rPr>
        <w:t xml:space="preserve">a </w:t>
      </w:r>
      <w:r w:rsidR="0071720A" w:rsidRPr="00601154">
        <w:rPr>
          <w:rFonts w:asciiTheme="majorBidi" w:hAnsiTheme="majorBidi" w:cstheme="majorBidi"/>
          <w:color w:val="000000" w:themeColor="text1"/>
        </w:rPr>
        <w:t>percentage can be very useful</w:t>
      </w:r>
      <w:r w:rsidR="0080159A" w:rsidRPr="00601154">
        <w:rPr>
          <w:rFonts w:asciiTheme="majorBidi" w:hAnsiTheme="majorBidi" w:cstheme="majorBidi"/>
          <w:color w:val="000000" w:themeColor="text1"/>
        </w:rPr>
        <w:t xml:space="preserve">. This becomes critical when we compare two metrics measured by different </w:t>
      </w:r>
      <w:r w:rsidR="00697255" w:rsidRPr="00601154">
        <w:rPr>
          <w:rFonts w:asciiTheme="majorBidi" w:hAnsiTheme="majorBidi" w:cstheme="majorBidi"/>
          <w:color w:val="000000" w:themeColor="text1"/>
        </w:rPr>
        <w:t>units</w:t>
      </w:r>
      <w:r w:rsidR="0080159A" w:rsidRPr="00601154">
        <w:rPr>
          <w:rFonts w:asciiTheme="majorBidi" w:hAnsiTheme="majorBidi" w:cstheme="majorBidi"/>
          <w:color w:val="000000" w:themeColor="text1"/>
        </w:rPr>
        <w:t>.</w:t>
      </w:r>
      <w:r w:rsidR="0071720A" w:rsidRPr="00601154">
        <w:rPr>
          <w:rFonts w:asciiTheme="majorBidi" w:hAnsiTheme="majorBidi" w:cstheme="majorBidi"/>
          <w:color w:val="000000" w:themeColor="text1"/>
        </w:rPr>
        <w:t xml:space="preserve"> For example, if we want to compare </w:t>
      </w:r>
      <w:r w:rsidR="002A6B12" w:rsidRPr="00601154">
        <w:rPr>
          <w:rFonts w:asciiTheme="majorBidi" w:hAnsiTheme="majorBidi" w:cstheme="majorBidi"/>
          <w:color w:val="000000" w:themeColor="text1"/>
        </w:rPr>
        <w:t xml:space="preserve">the </w:t>
      </w:r>
      <w:r w:rsidR="0071720A" w:rsidRPr="00601154">
        <w:rPr>
          <w:rFonts w:asciiTheme="majorBidi" w:hAnsiTheme="majorBidi" w:cstheme="majorBidi"/>
          <w:color w:val="000000" w:themeColor="text1"/>
        </w:rPr>
        <w:t xml:space="preserve">optimizer estimation and the actual execution time, we must compare them as </w:t>
      </w:r>
      <w:r w:rsidR="00697255" w:rsidRPr="00601154">
        <w:rPr>
          <w:rFonts w:asciiTheme="majorBidi" w:hAnsiTheme="majorBidi" w:cstheme="majorBidi"/>
          <w:color w:val="000000" w:themeColor="text1"/>
        </w:rPr>
        <w:t xml:space="preserve">a </w:t>
      </w:r>
      <w:r w:rsidR="0071720A" w:rsidRPr="00601154">
        <w:rPr>
          <w:rFonts w:asciiTheme="majorBidi" w:hAnsiTheme="majorBidi" w:cstheme="majorBidi"/>
          <w:color w:val="000000" w:themeColor="text1"/>
        </w:rPr>
        <w:t xml:space="preserve">percentage as they work with different units </w:t>
      </w:r>
      <w:r w:rsidR="00697255" w:rsidRPr="00601154">
        <w:rPr>
          <w:rFonts w:asciiTheme="majorBidi" w:hAnsiTheme="majorBidi" w:cstheme="majorBidi"/>
          <w:color w:val="000000" w:themeColor="text1"/>
        </w:rPr>
        <w:t>that</w:t>
      </w:r>
      <w:r w:rsidR="002A6B12" w:rsidRPr="00601154">
        <w:rPr>
          <w:rFonts w:asciiTheme="majorBidi" w:hAnsiTheme="majorBidi" w:cstheme="majorBidi"/>
          <w:color w:val="000000" w:themeColor="text1"/>
        </w:rPr>
        <w:t xml:space="preserve"> are not comparable</w:t>
      </w:r>
      <w:r w:rsidR="0071720A" w:rsidRPr="00601154">
        <w:rPr>
          <w:rFonts w:asciiTheme="majorBidi" w:hAnsiTheme="majorBidi" w:cstheme="majorBidi"/>
          <w:color w:val="000000" w:themeColor="text1"/>
        </w:rPr>
        <w:t>.</w:t>
      </w:r>
      <w:r w:rsidR="00427E28">
        <w:rPr>
          <w:rFonts w:asciiTheme="majorBidi" w:hAnsiTheme="majorBidi" w:cstheme="majorBidi"/>
          <w:color w:val="000000" w:themeColor="text1"/>
        </w:rPr>
        <w:t xml:space="preserve"> </w:t>
      </w:r>
    </w:p>
    <w:p w14:paraId="652023D7" w14:textId="7C00C953" w:rsidR="0071720A" w:rsidRPr="00601154" w:rsidRDefault="00945C2E" w:rsidP="003E2565">
      <w:pPr>
        <w:pStyle w:val="ListParagraph"/>
        <w:numPr>
          <w:ilvl w:val="0"/>
          <w:numId w:val="3"/>
        </w:numPr>
        <w:rPr>
          <w:rFonts w:asciiTheme="majorBidi" w:hAnsiTheme="majorBidi" w:cstheme="majorBidi"/>
          <w:color w:val="000000" w:themeColor="text1"/>
        </w:rPr>
      </w:pPr>
      <w:r w:rsidRPr="00601154">
        <w:rPr>
          <w:rFonts w:asciiTheme="majorBidi" w:hAnsiTheme="majorBidi" w:cstheme="majorBidi"/>
          <w:b/>
          <w:bCs/>
          <w:color w:val="000000" w:themeColor="text1"/>
        </w:rPr>
        <w:t>Redundant operations</w:t>
      </w:r>
      <w:r w:rsidRPr="00601154">
        <w:rPr>
          <w:rFonts w:asciiTheme="majorBidi" w:hAnsiTheme="majorBidi" w:cstheme="majorBidi"/>
          <w:color w:val="000000" w:themeColor="text1"/>
        </w:rPr>
        <w:t>-</w:t>
      </w:r>
      <w:r w:rsidR="00E21774" w:rsidRPr="00601154">
        <w:rPr>
          <w:rFonts w:asciiTheme="majorBidi" w:hAnsiTheme="majorBidi" w:cstheme="majorBidi"/>
          <w:color w:val="000000" w:themeColor="text1"/>
        </w:rPr>
        <w:t xml:space="preserve"> </w:t>
      </w:r>
      <w:r w:rsidR="002A6B12" w:rsidRPr="00601154">
        <w:rPr>
          <w:rFonts w:asciiTheme="majorBidi" w:hAnsiTheme="majorBidi" w:cstheme="majorBidi"/>
          <w:color w:val="000000" w:themeColor="text1"/>
        </w:rPr>
        <w:t xml:space="preserve">many queries have redundant parts; the result is the same with </w:t>
      </w:r>
      <w:r w:rsidR="00C65BAF" w:rsidRPr="00601154">
        <w:rPr>
          <w:rFonts w:asciiTheme="majorBidi" w:hAnsiTheme="majorBidi" w:cstheme="majorBidi"/>
          <w:color w:val="000000" w:themeColor="text1"/>
        </w:rPr>
        <w:t>or</w:t>
      </w:r>
      <w:r w:rsidR="002A6B12" w:rsidRPr="00601154">
        <w:rPr>
          <w:rFonts w:asciiTheme="majorBidi" w:hAnsiTheme="majorBidi" w:cstheme="majorBidi"/>
          <w:color w:val="000000" w:themeColor="text1"/>
        </w:rPr>
        <w:t xml:space="preserve"> without them. Finding these redundant operations can help us to improve the query performance, as it will do </w:t>
      </w:r>
      <w:r w:rsidR="00697255" w:rsidRPr="00601154">
        <w:rPr>
          <w:rFonts w:asciiTheme="majorBidi" w:hAnsiTheme="majorBidi" w:cstheme="majorBidi"/>
          <w:color w:val="000000" w:themeColor="text1"/>
        </w:rPr>
        <w:t>fewer</w:t>
      </w:r>
      <w:r w:rsidR="002A6B12" w:rsidRPr="00601154">
        <w:rPr>
          <w:rFonts w:asciiTheme="majorBidi" w:hAnsiTheme="majorBidi" w:cstheme="majorBidi"/>
          <w:color w:val="000000" w:themeColor="text1"/>
        </w:rPr>
        <w:t xml:space="preserve"> operations</w:t>
      </w:r>
      <w:r w:rsidR="0071720A" w:rsidRPr="00601154">
        <w:rPr>
          <w:rFonts w:asciiTheme="majorBidi" w:hAnsiTheme="majorBidi" w:cstheme="majorBidi"/>
          <w:color w:val="000000" w:themeColor="text1"/>
        </w:rPr>
        <w:t>.</w:t>
      </w:r>
      <w:r w:rsidR="00E21774" w:rsidRPr="00601154">
        <w:rPr>
          <w:rFonts w:asciiTheme="majorBidi" w:hAnsiTheme="majorBidi" w:cstheme="majorBidi"/>
          <w:color w:val="000000" w:themeColor="text1"/>
        </w:rPr>
        <w:t xml:space="preserve"> </w:t>
      </w:r>
      <w:r w:rsidR="0071720A" w:rsidRPr="00601154">
        <w:rPr>
          <w:rFonts w:asciiTheme="majorBidi" w:hAnsiTheme="majorBidi" w:cstheme="majorBidi"/>
          <w:color w:val="000000" w:themeColor="text1"/>
        </w:rPr>
        <w:t>F</w:t>
      </w:r>
      <w:r w:rsidRPr="00601154">
        <w:rPr>
          <w:rFonts w:asciiTheme="majorBidi" w:hAnsiTheme="majorBidi" w:cstheme="majorBidi"/>
          <w:color w:val="000000" w:themeColor="text1"/>
        </w:rPr>
        <w:t>or</w:t>
      </w:r>
      <w:r w:rsidR="00E21774" w:rsidRPr="00601154">
        <w:rPr>
          <w:rFonts w:asciiTheme="majorBidi" w:hAnsiTheme="majorBidi" w:cstheme="majorBidi"/>
          <w:color w:val="000000" w:themeColor="text1"/>
        </w:rPr>
        <w:t xml:space="preserve"> example</w:t>
      </w:r>
      <w:r w:rsidR="00D653E1" w:rsidRPr="00601154">
        <w:rPr>
          <w:rFonts w:asciiTheme="majorBidi" w:hAnsiTheme="majorBidi" w:cstheme="majorBidi"/>
          <w:color w:val="000000" w:themeColor="text1"/>
        </w:rPr>
        <w:t>,</w:t>
      </w:r>
      <w:r w:rsidR="00E21774" w:rsidRPr="00601154">
        <w:rPr>
          <w:rFonts w:asciiTheme="majorBidi" w:hAnsiTheme="majorBidi" w:cstheme="majorBidi"/>
          <w:color w:val="000000" w:themeColor="text1"/>
        </w:rPr>
        <w:t xml:space="preserve"> a non-effective operation will be a </w:t>
      </w:r>
      <w:r w:rsidR="00C77494" w:rsidRPr="00601154">
        <w:rPr>
          <w:rFonts w:asciiTheme="majorBidi" w:hAnsiTheme="majorBidi" w:cstheme="majorBidi"/>
          <w:i/>
          <w:iCs/>
          <w:color w:val="000000" w:themeColor="text1"/>
        </w:rPr>
        <w:t>distinct</w:t>
      </w:r>
      <w:r w:rsidR="00E21774" w:rsidRPr="00601154">
        <w:rPr>
          <w:rFonts w:asciiTheme="majorBidi" w:hAnsiTheme="majorBidi" w:cstheme="majorBidi"/>
          <w:color w:val="000000" w:themeColor="text1"/>
        </w:rPr>
        <w:t xml:space="preserve"> operation that filter</w:t>
      </w:r>
      <w:r w:rsidR="00D653E1" w:rsidRPr="00601154">
        <w:rPr>
          <w:rFonts w:asciiTheme="majorBidi" w:hAnsiTheme="majorBidi" w:cstheme="majorBidi"/>
          <w:color w:val="000000" w:themeColor="text1"/>
        </w:rPr>
        <w:t>s</w:t>
      </w:r>
      <w:r w:rsidR="00E21774" w:rsidRPr="00601154">
        <w:rPr>
          <w:rFonts w:asciiTheme="majorBidi" w:hAnsiTheme="majorBidi" w:cstheme="majorBidi"/>
          <w:color w:val="000000" w:themeColor="text1"/>
        </w:rPr>
        <w:t xml:space="preserve"> nothing</w:t>
      </w:r>
      <w:r w:rsidR="0071720A" w:rsidRPr="00601154">
        <w:rPr>
          <w:rFonts w:asciiTheme="majorBidi" w:hAnsiTheme="majorBidi" w:cstheme="majorBidi"/>
          <w:color w:val="000000" w:themeColor="text1"/>
        </w:rPr>
        <w:t>, which can help us improve the query performance</w:t>
      </w:r>
      <w:r w:rsidR="00A732C3" w:rsidRPr="00601154">
        <w:rPr>
          <w:rFonts w:asciiTheme="majorBidi" w:hAnsiTheme="majorBidi" w:cstheme="majorBidi"/>
          <w:color w:val="000000" w:themeColor="text1"/>
        </w:rPr>
        <w:t xml:space="preserve"> as </w:t>
      </w:r>
      <w:r w:rsidR="00F01E2D" w:rsidRPr="00601154">
        <w:rPr>
          <w:rFonts w:asciiTheme="majorBidi" w:hAnsiTheme="majorBidi" w:cstheme="majorBidi"/>
          <w:color w:val="000000" w:themeColor="text1"/>
        </w:rPr>
        <w:t xml:space="preserve">a </w:t>
      </w:r>
      <w:r w:rsidR="00A732C3" w:rsidRPr="00601154">
        <w:rPr>
          <w:rFonts w:asciiTheme="majorBidi" w:hAnsiTheme="majorBidi" w:cstheme="majorBidi"/>
          <w:i/>
          <w:iCs/>
          <w:color w:val="000000" w:themeColor="text1"/>
        </w:rPr>
        <w:t>distinct</w:t>
      </w:r>
      <w:r w:rsidR="00A732C3" w:rsidRPr="00601154">
        <w:rPr>
          <w:rFonts w:asciiTheme="majorBidi" w:hAnsiTheme="majorBidi" w:cstheme="majorBidi"/>
          <w:color w:val="000000" w:themeColor="text1"/>
        </w:rPr>
        <w:t xml:space="preserve"> operation tend to be very heavy</w:t>
      </w:r>
      <w:r w:rsidR="0071720A" w:rsidRPr="00601154">
        <w:rPr>
          <w:rFonts w:asciiTheme="majorBidi" w:hAnsiTheme="majorBidi" w:cstheme="majorBidi"/>
          <w:color w:val="000000" w:themeColor="text1"/>
        </w:rPr>
        <w:t xml:space="preserve">. </w:t>
      </w:r>
      <w:ins w:id="84" w:author="Eyal Trabelsi" w:date="2021-10-04T11:23:00Z">
        <w:r w:rsidR="00434688">
          <w:rPr>
            <w:rFonts w:asciiTheme="majorBidi" w:hAnsiTheme="majorBidi" w:cstheme="majorBidi"/>
            <w:color w:val="000000" w:themeColor="text1"/>
          </w:rPr>
          <w:t xml:space="preserve">The set of redundant operations can be seen in </w:t>
        </w:r>
      </w:ins>
      <w:ins w:id="85" w:author="Eyal Trabelsi" w:date="2021-10-09T14:09:00Z">
        <w:r w:rsidR="00A13E25">
          <w:rPr>
            <w:rFonts w:asciiTheme="majorBidi" w:hAnsiTheme="majorBidi" w:cstheme="majorBidi"/>
            <w:color w:val="000000" w:themeColor="text1"/>
          </w:rPr>
          <w:t>F</w:t>
        </w:r>
      </w:ins>
      <w:ins w:id="86" w:author="Eyal Trabelsi" w:date="2021-10-04T11:23:00Z">
        <w:r w:rsidR="00434688">
          <w:rPr>
            <w:rFonts w:asciiTheme="majorBidi" w:hAnsiTheme="majorBidi" w:cstheme="majorBidi"/>
            <w:color w:val="000000" w:themeColor="text1"/>
          </w:rPr>
          <w:t xml:space="preserve">igure </w:t>
        </w:r>
      </w:ins>
      <w:ins w:id="87" w:author="Eyal Trabelsi" w:date="2021-10-09T14:09:00Z">
        <w:r w:rsidR="00A13E25">
          <w:rPr>
            <w:rFonts w:asciiTheme="majorBidi" w:hAnsiTheme="majorBidi" w:cstheme="majorBidi"/>
            <w:color w:val="000000" w:themeColor="text1"/>
          </w:rPr>
          <w:t>21</w:t>
        </w:r>
      </w:ins>
      <w:ins w:id="88" w:author="Eyal Trabelsi" w:date="2021-10-09T14:08:00Z">
        <w:r w:rsidR="00A13E25">
          <w:rPr>
            <w:rFonts w:asciiTheme="majorBidi" w:hAnsiTheme="majorBidi" w:cstheme="majorBidi"/>
            <w:color w:val="000000" w:themeColor="text1"/>
          </w:rPr>
          <w:t xml:space="preserve"> step 3.</w:t>
        </w:r>
      </w:ins>
      <w:ins w:id="89" w:author="Eyal Trabelsi" w:date="2021-10-09T14:09:00Z">
        <w:r w:rsidR="00A13E25">
          <w:rPr>
            <w:rFonts w:asciiTheme="majorBidi" w:hAnsiTheme="majorBidi" w:cstheme="majorBidi"/>
            <w:color w:val="000000" w:themeColor="text1"/>
          </w:rPr>
          <w:t xml:space="preserve"> </w:t>
        </w:r>
      </w:ins>
    </w:p>
    <w:p w14:paraId="1D0BE08D" w14:textId="398BF4B0" w:rsidR="008A61AF" w:rsidRPr="00601154" w:rsidRDefault="00023732" w:rsidP="008B2088">
      <w:pPr>
        <w:pStyle w:val="ListParagraph"/>
        <w:numPr>
          <w:ilvl w:val="0"/>
          <w:numId w:val="3"/>
        </w:numPr>
        <w:rPr>
          <w:rFonts w:asciiTheme="majorBidi" w:hAnsiTheme="majorBidi" w:cstheme="majorBidi"/>
          <w:color w:val="000000" w:themeColor="text1"/>
        </w:rPr>
      </w:pPr>
      <w:r w:rsidRPr="00601154">
        <w:rPr>
          <w:rFonts w:asciiTheme="majorBidi" w:hAnsiTheme="majorBidi" w:cstheme="majorBidi"/>
          <w:b/>
          <w:bCs/>
          <w:color w:val="000000" w:themeColor="text1"/>
        </w:rPr>
        <w:t>Human</w:t>
      </w:r>
      <w:r w:rsidR="00F01E2D" w:rsidRPr="00601154">
        <w:rPr>
          <w:rFonts w:asciiTheme="majorBidi" w:hAnsiTheme="majorBidi" w:cstheme="majorBidi"/>
          <w:b/>
          <w:bCs/>
          <w:color w:val="000000" w:themeColor="text1"/>
        </w:rPr>
        <w:t>-</w:t>
      </w:r>
      <w:r w:rsidRPr="00601154">
        <w:rPr>
          <w:rFonts w:asciiTheme="majorBidi" w:hAnsiTheme="majorBidi" w:cstheme="majorBidi"/>
          <w:b/>
          <w:bCs/>
          <w:color w:val="000000" w:themeColor="text1"/>
        </w:rPr>
        <w:t>readable representation</w:t>
      </w:r>
      <w:r w:rsidRPr="00601154">
        <w:rPr>
          <w:rFonts w:asciiTheme="majorBidi" w:hAnsiTheme="majorBidi" w:cstheme="majorBidi"/>
          <w:color w:val="000000" w:themeColor="text1"/>
        </w:rPr>
        <w:t xml:space="preserve">- </w:t>
      </w:r>
      <w:r w:rsidR="00A732C3" w:rsidRPr="00601154">
        <w:rPr>
          <w:rFonts w:asciiTheme="majorBidi" w:hAnsiTheme="majorBidi" w:cstheme="majorBidi"/>
          <w:color w:val="000000" w:themeColor="text1"/>
        </w:rPr>
        <w:t>When we visualize each of our sub</w:t>
      </w:r>
      <w:r w:rsidR="004A1FE5">
        <w:rPr>
          <w:rFonts w:asciiTheme="majorBidi" w:hAnsiTheme="majorBidi" w:cstheme="majorBidi"/>
          <w:color w:val="000000" w:themeColor="text1"/>
        </w:rPr>
        <w:t>-</w:t>
      </w:r>
      <w:r w:rsidR="00A732C3" w:rsidRPr="00601154">
        <w:rPr>
          <w:rFonts w:asciiTheme="majorBidi" w:hAnsiTheme="majorBidi" w:cstheme="majorBidi"/>
          <w:color w:val="000000" w:themeColor="text1"/>
        </w:rPr>
        <w:t xml:space="preserve">expressions, we want to be able to represent it in </w:t>
      </w:r>
      <w:r w:rsidR="00F01E2D" w:rsidRPr="00601154">
        <w:rPr>
          <w:rFonts w:asciiTheme="majorBidi" w:hAnsiTheme="majorBidi" w:cstheme="majorBidi"/>
          <w:color w:val="000000" w:themeColor="text1"/>
        </w:rPr>
        <w:t xml:space="preserve">a </w:t>
      </w:r>
      <w:r w:rsidR="00A732C3" w:rsidRPr="00601154">
        <w:rPr>
          <w:rFonts w:asciiTheme="majorBidi" w:hAnsiTheme="majorBidi" w:cstheme="majorBidi"/>
          <w:color w:val="000000" w:themeColor="text1"/>
        </w:rPr>
        <w:t xml:space="preserve">readable and </w:t>
      </w:r>
      <w:r w:rsidRPr="00601154">
        <w:rPr>
          <w:rFonts w:asciiTheme="majorBidi" w:hAnsiTheme="majorBidi" w:cstheme="majorBidi"/>
          <w:color w:val="000000" w:themeColor="text1"/>
        </w:rPr>
        <w:t>understandable</w:t>
      </w:r>
      <w:r w:rsidR="00A732C3" w:rsidRPr="00601154">
        <w:rPr>
          <w:rFonts w:asciiTheme="majorBidi" w:hAnsiTheme="majorBidi" w:cstheme="majorBidi"/>
          <w:color w:val="000000" w:themeColor="text1"/>
        </w:rPr>
        <w:t xml:space="preserve"> manner</w:t>
      </w:r>
      <w:r w:rsidRPr="00601154">
        <w:rPr>
          <w:rFonts w:asciiTheme="majorBidi" w:hAnsiTheme="majorBidi" w:cstheme="majorBidi"/>
          <w:color w:val="000000" w:themeColor="text1"/>
        </w:rPr>
        <w:t xml:space="preserve">. </w:t>
      </w:r>
      <w:r w:rsidR="00A732C3" w:rsidRPr="00601154">
        <w:rPr>
          <w:rFonts w:asciiTheme="majorBidi" w:hAnsiTheme="majorBidi" w:cstheme="majorBidi"/>
          <w:color w:val="000000" w:themeColor="text1"/>
        </w:rPr>
        <w:t>We will transform each sub</w:t>
      </w:r>
      <w:r w:rsidR="00FA19E4" w:rsidRPr="00601154">
        <w:rPr>
          <w:rFonts w:asciiTheme="majorBidi" w:hAnsiTheme="majorBidi" w:cstheme="majorBidi"/>
          <w:color w:val="000000" w:themeColor="text1"/>
        </w:rPr>
        <w:t>-</w:t>
      </w:r>
      <w:r w:rsidR="00A732C3" w:rsidRPr="00601154">
        <w:rPr>
          <w:rFonts w:asciiTheme="majorBidi" w:hAnsiTheme="majorBidi" w:cstheme="majorBidi"/>
          <w:color w:val="000000" w:themeColor="text1"/>
        </w:rPr>
        <w:t xml:space="preserve">expression label to be its’ relational representation. </w:t>
      </w:r>
      <w:r w:rsidRPr="00601154">
        <w:rPr>
          <w:rFonts w:asciiTheme="majorBidi" w:hAnsiTheme="majorBidi" w:cstheme="majorBidi"/>
          <w:color w:val="000000" w:themeColor="text1"/>
        </w:rPr>
        <w:t xml:space="preserve">For example, </w:t>
      </w:r>
      <w:r w:rsidRPr="00601154">
        <w:rPr>
          <w:rFonts w:asciiTheme="majorBidi" w:hAnsiTheme="majorBidi" w:cstheme="majorBidi"/>
          <w:color w:val="000000" w:themeColor="text1"/>
        </w:rPr>
        <w:lastRenderedPageBreak/>
        <w:t xml:space="preserve">instead </w:t>
      </w:r>
      <w:r w:rsidR="008A61AF" w:rsidRPr="00601154">
        <w:rPr>
          <w:rFonts w:asciiTheme="majorBidi" w:hAnsiTheme="majorBidi" w:cstheme="majorBidi"/>
          <w:color w:val="000000" w:themeColor="text1"/>
        </w:rPr>
        <w:t>of representing</w:t>
      </w:r>
      <w:r w:rsidRPr="00601154">
        <w:rPr>
          <w:rFonts w:asciiTheme="majorBidi" w:hAnsiTheme="majorBidi" w:cstheme="majorBidi"/>
          <w:color w:val="000000" w:themeColor="text1"/>
        </w:rPr>
        <w:t xml:space="preserve"> a </w:t>
      </w:r>
      <w:r w:rsidR="008A61AF" w:rsidRPr="00601154">
        <w:rPr>
          <w:rFonts w:asciiTheme="majorBidi" w:hAnsiTheme="majorBidi" w:cstheme="majorBidi"/>
          <w:color w:val="000000" w:themeColor="text1"/>
        </w:rPr>
        <w:t>join</w:t>
      </w:r>
      <w:r w:rsidR="00A732C3" w:rsidRPr="00601154">
        <w:rPr>
          <w:rFonts w:asciiTheme="majorBidi" w:hAnsiTheme="majorBidi" w:cstheme="majorBidi"/>
          <w:color w:val="000000" w:themeColor="text1"/>
        </w:rPr>
        <w:t xml:space="preserve"> between two tables as follows</w:t>
      </w:r>
      <w:r w:rsidR="008A61AF" w:rsidRPr="00601154">
        <w:rPr>
          <w:rFonts w:asciiTheme="majorBidi" w:hAnsiTheme="majorBidi" w:cstheme="majorBidi"/>
          <w:color w:val="000000" w:themeColor="text1"/>
        </w:rPr>
        <w:t xml:space="preserve"> </w:t>
      </w:r>
      <w:r w:rsidRPr="00601154">
        <w:rPr>
          <w:rFonts w:asciiTheme="majorBidi" w:hAnsiTheme="majorBidi" w:cstheme="majorBidi"/>
          <w:i/>
          <w:iCs/>
          <w:color w:val="000000" w:themeColor="text1"/>
        </w:rPr>
        <w:t>T1 JOIN T2</w:t>
      </w:r>
      <w:r w:rsidR="00101DE0" w:rsidRPr="00601154">
        <w:rPr>
          <w:rFonts w:asciiTheme="majorBidi" w:hAnsiTheme="majorBidi" w:cstheme="majorBidi"/>
          <w:i/>
          <w:iCs/>
          <w:color w:val="000000" w:themeColor="text1"/>
        </w:rPr>
        <w:t>,</w:t>
      </w:r>
      <w:r w:rsidRPr="00601154">
        <w:rPr>
          <w:rFonts w:asciiTheme="majorBidi" w:hAnsiTheme="majorBidi" w:cstheme="majorBidi"/>
          <w:color w:val="000000" w:themeColor="text1"/>
        </w:rPr>
        <w:t xml:space="preserve"> we will present it as </w:t>
      </w:r>
      <w:r w:rsidRPr="00601154">
        <w:rPr>
          <w:rFonts w:asciiTheme="majorBidi" w:hAnsiTheme="majorBidi" w:cstheme="majorBidi"/>
          <w:i/>
          <w:iCs/>
          <w:color w:val="000000" w:themeColor="text1"/>
        </w:rPr>
        <w:t xml:space="preserve">T1 </w:t>
      </w:r>
      <w:r w:rsidRPr="00601154">
        <w:rPr>
          <w:rFonts w:ascii="Cambria Math" w:hAnsi="Cambria Math" w:cs="Cambria Math"/>
          <w:i/>
          <w:iCs/>
          <w:color w:val="000000" w:themeColor="text1"/>
        </w:rPr>
        <w:t>⋈</w:t>
      </w:r>
      <w:r w:rsidRPr="00601154">
        <w:rPr>
          <w:rFonts w:asciiTheme="majorBidi" w:hAnsiTheme="majorBidi" w:cstheme="majorBidi"/>
          <w:i/>
          <w:iCs/>
          <w:color w:val="000000" w:themeColor="text1"/>
        </w:rPr>
        <w:t xml:space="preserve"> T2</w:t>
      </w:r>
      <w:r w:rsidR="008A61AF" w:rsidRPr="00601154">
        <w:rPr>
          <w:rFonts w:asciiTheme="majorBidi" w:hAnsiTheme="majorBidi" w:cstheme="majorBidi"/>
          <w:i/>
          <w:iCs/>
          <w:color w:val="000000" w:themeColor="text1"/>
        </w:rPr>
        <w:t>.</w:t>
      </w:r>
      <w:r w:rsidR="00A732C3" w:rsidRPr="00601154">
        <w:rPr>
          <w:rFonts w:asciiTheme="majorBidi" w:hAnsiTheme="majorBidi" w:cstheme="majorBidi"/>
          <w:i/>
          <w:iCs/>
          <w:color w:val="000000" w:themeColor="text1"/>
        </w:rPr>
        <w:t xml:space="preserve"> </w:t>
      </w:r>
    </w:p>
    <w:p w14:paraId="43B7CD3A" w14:textId="778EC526" w:rsidR="003E2565" w:rsidRDefault="00F51699" w:rsidP="003E2565">
      <w:pPr>
        <w:spacing w:line="360" w:lineRule="auto"/>
        <w:rPr>
          <w:rFonts w:asciiTheme="majorBidi" w:hAnsiTheme="majorBidi" w:cstheme="majorBidi"/>
        </w:rPr>
      </w:pPr>
      <w:r w:rsidRPr="00601154">
        <w:rPr>
          <w:rFonts w:asciiTheme="majorBidi" w:hAnsiTheme="majorBidi" w:cstheme="majorBidi"/>
          <w:szCs w:val="22"/>
          <w:lang w:val="en-GB"/>
        </w:rPr>
        <w:t xml:space="preserve">Since the actual execution </w:t>
      </w:r>
      <w:r w:rsidR="006043FB" w:rsidRPr="00601154">
        <w:rPr>
          <w:rFonts w:asciiTheme="majorBidi" w:hAnsiTheme="majorBidi" w:cstheme="majorBidi"/>
          <w:szCs w:val="22"/>
        </w:rPr>
        <w:t>statistics</w:t>
      </w:r>
      <w:r w:rsidR="006043FB" w:rsidRPr="00601154">
        <w:rPr>
          <w:rFonts w:asciiTheme="majorBidi" w:hAnsiTheme="majorBidi" w:cstheme="majorBidi"/>
          <w:szCs w:val="22"/>
          <w:lang w:val="en-GB"/>
        </w:rPr>
        <w:t xml:space="preserve"> </w:t>
      </w:r>
      <w:r w:rsidRPr="00601154">
        <w:rPr>
          <w:rFonts w:asciiTheme="majorBidi" w:hAnsiTheme="majorBidi" w:cstheme="majorBidi"/>
          <w:szCs w:val="22"/>
          <w:lang w:val="en-GB"/>
        </w:rPr>
        <w:t>and planned execution plan only differ in the metrics themselves, apart from the redundant operation, all the enrichment</w:t>
      </w:r>
      <w:r w:rsidR="003507D7" w:rsidRPr="00601154">
        <w:rPr>
          <w:rFonts w:asciiTheme="majorBidi" w:hAnsiTheme="majorBidi" w:cstheme="majorBidi"/>
          <w:szCs w:val="22"/>
          <w:lang w:val="en-GB"/>
        </w:rPr>
        <w:t xml:space="preserve"> types we described</w:t>
      </w:r>
      <w:r w:rsidRPr="00601154">
        <w:rPr>
          <w:rFonts w:asciiTheme="majorBidi" w:hAnsiTheme="majorBidi" w:cstheme="majorBidi"/>
          <w:szCs w:val="22"/>
          <w:lang w:val="en-GB"/>
        </w:rPr>
        <w:t xml:space="preserve"> above are relevant</w:t>
      </w:r>
      <w:r w:rsidR="00427E28">
        <w:rPr>
          <w:rFonts w:asciiTheme="majorBidi" w:hAnsiTheme="majorBidi" w:cstheme="majorBidi"/>
          <w:szCs w:val="22"/>
          <w:lang w:val="en-GB"/>
        </w:rPr>
        <w:t xml:space="preserve"> for both types</w:t>
      </w:r>
      <w:r w:rsidRPr="00601154">
        <w:rPr>
          <w:rFonts w:asciiTheme="majorBidi" w:hAnsiTheme="majorBidi" w:cstheme="majorBidi"/>
          <w:szCs w:val="22"/>
          <w:lang w:val="en-GB"/>
        </w:rPr>
        <w:t>.</w:t>
      </w:r>
      <w:r w:rsidR="00A732C3" w:rsidRPr="00601154">
        <w:rPr>
          <w:rFonts w:asciiTheme="majorBidi" w:hAnsiTheme="majorBidi" w:cstheme="majorBidi"/>
          <w:szCs w:val="22"/>
          <w:lang w:val="en-GB"/>
        </w:rPr>
        <w:t xml:space="preserve"> The reason the redundant operation is</w:t>
      </w:r>
      <w:ins w:id="90" w:author="Eyal Trabelsi" w:date="2021-10-09T19:13:00Z">
        <w:r w:rsidR="002D7AAB">
          <w:rPr>
            <w:rFonts w:asciiTheme="majorBidi" w:hAnsiTheme="majorBidi" w:cstheme="majorBidi"/>
            <w:szCs w:val="22"/>
            <w:lang w:val="en-GB"/>
          </w:rPr>
          <w:t xml:space="preserve"> </w:t>
        </w:r>
      </w:ins>
      <w:r w:rsidR="002D7AAB">
        <w:rPr>
          <w:rFonts w:asciiTheme="majorBidi" w:hAnsiTheme="majorBidi" w:cstheme="majorBidi"/>
          <w:szCs w:val="22"/>
          <w:lang w:val="en-GB"/>
        </w:rPr>
        <w:t>not</w:t>
      </w:r>
      <w:r w:rsidR="00A732C3" w:rsidRPr="00601154">
        <w:rPr>
          <w:rFonts w:asciiTheme="majorBidi" w:hAnsiTheme="majorBidi" w:cstheme="majorBidi"/>
          <w:szCs w:val="22"/>
          <w:lang w:val="en-GB"/>
        </w:rPr>
        <w:t xml:space="preserve"> </w:t>
      </w:r>
      <w:r w:rsidR="00427E28">
        <w:rPr>
          <w:rFonts w:asciiTheme="majorBidi" w:hAnsiTheme="majorBidi" w:cstheme="majorBidi"/>
          <w:szCs w:val="22"/>
          <w:lang w:val="en-GB"/>
        </w:rPr>
        <w:t xml:space="preserve">useful for </w:t>
      </w:r>
      <w:r w:rsidR="00B52C9C">
        <w:rPr>
          <w:rFonts w:asciiTheme="majorBidi" w:hAnsiTheme="majorBidi" w:cstheme="majorBidi"/>
          <w:szCs w:val="22"/>
          <w:lang w:val="en-GB"/>
        </w:rPr>
        <w:t xml:space="preserve">a </w:t>
      </w:r>
      <w:r w:rsidR="00427E28">
        <w:rPr>
          <w:rFonts w:asciiTheme="majorBidi" w:hAnsiTheme="majorBidi" w:cstheme="majorBidi"/>
          <w:szCs w:val="22"/>
          <w:lang w:val="en-GB"/>
        </w:rPr>
        <w:t xml:space="preserve">logical </w:t>
      </w:r>
      <w:r w:rsidR="00A732C3" w:rsidRPr="00601154">
        <w:rPr>
          <w:rFonts w:asciiTheme="majorBidi" w:hAnsiTheme="majorBidi" w:cstheme="majorBidi"/>
          <w:szCs w:val="22"/>
          <w:lang w:val="en-GB"/>
        </w:rPr>
        <w:t xml:space="preserve">execution plan is that it’s an estimation </w:t>
      </w:r>
      <w:r w:rsidR="00F01E2D" w:rsidRPr="00601154">
        <w:rPr>
          <w:rFonts w:asciiTheme="majorBidi" w:hAnsiTheme="majorBidi" w:cstheme="majorBidi"/>
          <w:szCs w:val="22"/>
          <w:lang w:val="en-GB"/>
        </w:rPr>
        <w:t>that</w:t>
      </w:r>
      <w:r w:rsidR="00A732C3" w:rsidRPr="00601154">
        <w:rPr>
          <w:rFonts w:asciiTheme="majorBidi" w:hAnsiTheme="majorBidi" w:cstheme="majorBidi"/>
          <w:szCs w:val="22"/>
          <w:lang w:val="en-GB"/>
        </w:rPr>
        <w:t xml:space="preserve"> will bring more false positives and will lure the user from the real problems.</w:t>
      </w:r>
      <w:r w:rsidR="00073160" w:rsidRPr="00601154">
        <w:rPr>
          <w:rFonts w:asciiTheme="majorBidi" w:hAnsiTheme="majorBidi" w:cstheme="majorBidi"/>
          <w:szCs w:val="22"/>
          <w:lang w:val="en-GB"/>
        </w:rPr>
        <w:t xml:space="preserve"> </w:t>
      </w:r>
      <w:r w:rsidR="003E2565">
        <w:rPr>
          <w:rFonts w:asciiTheme="majorBidi" w:hAnsiTheme="majorBidi" w:cstheme="majorBidi"/>
          <w:szCs w:val="22"/>
          <w:lang w:val="en-GB"/>
        </w:rPr>
        <w:br/>
      </w:r>
    </w:p>
    <w:p w14:paraId="3AA88C17" w14:textId="2B898FB6" w:rsidR="006A1E70" w:rsidRDefault="003E2565" w:rsidP="006A1E70">
      <w:pPr>
        <w:spacing w:line="360" w:lineRule="auto"/>
        <w:rPr>
          <w:ins w:id="91" w:author="Eyal Trabelsi" w:date="2021-10-09T14:25:00Z"/>
          <w:rFonts w:asciiTheme="majorBidi" w:hAnsiTheme="majorBidi" w:cstheme="majorBidi"/>
        </w:rPr>
      </w:pPr>
      <w:r>
        <w:rPr>
          <w:rFonts w:asciiTheme="majorBidi" w:hAnsiTheme="majorBidi" w:cstheme="majorBidi"/>
        </w:rPr>
        <w:t xml:space="preserve">The </w:t>
      </w:r>
      <w:r w:rsidRPr="00601154">
        <w:rPr>
          <w:rFonts w:asciiTheme="majorBidi" w:hAnsiTheme="majorBidi" w:cstheme="majorBidi"/>
          <w:szCs w:val="22"/>
          <w:lang w:val="en-GB"/>
        </w:rPr>
        <w:t xml:space="preserve">enrichment </w:t>
      </w:r>
      <w:r>
        <w:rPr>
          <w:rFonts w:asciiTheme="majorBidi" w:hAnsiTheme="majorBidi" w:cstheme="majorBidi"/>
        </w:rPr>
        <w:t>algorithm can be seen in section 3.5.4 for a more fluent read</w:t>
      </w:r>
      <w:r w:rsidR="00B52C9C">
        <w:rPr>
          <w:rFonts w:asciiTheme="majorBidi" w:hAnsiTheme="majorBidi" w:cstheme="majorBidi"/>
        </w:rPr>
        <w:t>ing</w:t>
      </w:r>
      <w:r>
        <w:rPr>
          <w:rFonts w:asciiTheme="majorBidi" w:hAnsiTheme="majorBidi" w:cstheme="majorBidi"/>
        </w:rPr>
        <w:t xml:space="preserve"> (</w:t>
      </w:r>
      <w:r w:rsidR="00474651">
        <w:rPr>
          <w:rFonts w:asciiTheme="majorBidi" w:hAnsiTheme="majorBidi" w:cstheme="majorBidi"/>
        </w:rPr>
        <w:t>f</w:t>
      </w:r>
      <w:r>
        <w:rPr>
          <w:rFonts w:asciiTheme="majorBidi" w:hAnsiTheme="majorBidi" w:cstheme="majorBidi"/>
        </w:rPr>
        <w:t>igure 21).</w:t>
      </w:r>
      <w:ins w:id="92" w:author="Eyal Trabelsi" w:date="2021-10-09T14:25:00Z">
        <w:r w:rsidR="006A1E70">
          <w:rPr>
            <w:rFonts w:asciiTheme="majorBidi" w:hAnsiTheme="majorBidi" w:cstheme="majorBidi"/>
          </w:rPr>
          <w:t xml:space="preserve"> The outline of the enrichment algorithm is as follows:</w:t>
        </w:r>
      </w:ins>
    </w:p>
    <w:p w14:paraId="59496202" w14:textId="3A69C568" w:rsidR="006A1E70" w:rsidRDefault="006A1E70" w:rsidP="006A1E70">
      <w:pPr>
        <w:pStyle w:val="ListParagraph"/>
        <w:numPr>
          <w:ilvl w:val="0"/>
          <w:numId w:val="18"/>
        </w:numPr>
        <w:rPr>
          <w:ins w:id="93" w:author="Eyal Trabelsi" w:date="2021-10-09T14:26:00Z"/>
          <w:rFonts w:asciiTheme="majorBidi" w:hAnsiTheme="majorBidi" w:cstheme="majorBidi"/>
        </w:rPr>
      </w:pPr>
      <w:ins w:id="94" w:author="Eyal Trabelsi" w:date="2021-10-09T14:26:00Z">
        <w:r>
          <w:rPr>
            <w:rFonts w:asciiTheme="majorBidi" w:hAnsiTheme="majorBidi" w:cstheme="majorBidi"/>
          </w:rPr>
          <w:t xml:space="preserve">Topological sorting </w:t>
        </w:r>
      </w:ins>
      <w:ins w:id="95" w:author="Eyal Trabelsi" w:date="2021-10-09T15:04:00Z">
        <w:r w:rsidR="005A3DB8">
          <w:rPr>
            <w:rFonts w:asciiTheme="majorBidi" w:hAnsiTheme="majorBidi" w:cstheme="majorBidi"/>
          </w:rPr>
          <w:t xml:space="preserve">of </w:t>
        </w:r>
      </w:ins>
      <w:ins w:id="96" w:author="Eyal Trabelsi" w:date="2021-10-09T14:26:00Z">
        <w:r>
          <w:rPr>
            <w:rFonts w:asciiTheme="majorBidi" w:hAnsiTheme="majorBidi" w:cstheme="majorBidi"/>
          </w:rPr>
          <w:t>all the nodes of our parsed execution plan.</w:t>
        </w:r>
      </w:ins>
    </w:p>
    <w:p w14:paraId="6F41C7C2" w14:textId="48B36CA9" w:rsidR="006A1E70" w:rsidRDefault="005A3DB8" w:rsidP="006A1E70">
      <w:pPr>
        <w:pStyle w:val="ListParagraph"/>
        <w:numPr>
          <w:ilvl w:val="0"/>
          <w:numId w:val="18"/>
        </w:numPr>
        <w:rPr>
          <w:ins w:id="97" w:author="Eyal Trabelsi" w:date="2021-10-09T14:28:00Z"/>
          <w:rFonts w:asciiTheme="majorBidi" w:hAnsiTheme="majorBidi" w:cstheme="majorBidi"/>
        </w:rPr>
      </w:pPr>
      <w:ins w:id="98" w:author="Eyal Trabelsi" w:date="2021-10-09T15:04:00Z">
        <w:r>
          <w:rPr>
            <w:rFonts w:asciiTheme="majorBidi" w:hAnsiTheme="majorBidi" w:cstheme="majorBidi"/>
          </w:rPr>
          <w:t>I</w:t>
        </w:r>
      </w:ins>
      <w:ins w:id="99" w:author="Eyal Trabelsi" w:date="2021-10-09T14:27:00Z">
        <w:r w:rsidR="006A1E70">
          <w:rPr>
            <w:rFonts w:asciiTheme="majorBidi" w:hAnsiTheme="majorBidi" w:cstheme="majorBidi"/>
          </w:rPr>
          <w:t>terat</w:t>
        </w:r>
      </w:ins>
      <w:ins w:id="100" w:author="Eyal Trabelsi" w:date="2021-10-09T15:04:00Z">
        <w:r>
          <w:rPr>
            <w:rFonts w:asciiTheme="majorBidi" w:hAnsiTheme="majorBidi" w:cstheme="majorBidi"/>
          </w:rPr>
          <w:t>ing</w:t>
        </w:r>
      </w:ins>
      <w:ins w:id="101" w:author="Eyal Trabelsi" w:date="2021-10-09T14:27:00Z">
        <w:r w:rsidR="006A1E70">
          <w:rPr>
            <w:rFonts w:asciiTheme="majorBidi" w:hAnsiTheme="majorBidi" w:cstheme="majorBidi"/>
          </w:rPr>
          <w:t xml:space="preserve"> over each</w:t>
        </w:r>
      </w:ins>
      <w:ins w:id="102" w:author="Eyal Trabelsi" w:date="2021-10-09T15:04:00Z">
        <w:r>
          <w:rPr>
            <w:rFonts w:asciiTheme="majorBidi" w:hAnsiTheme="majorBidi" w:cstheme="majorBidi"/>
          </w:rPr>
          <w:t xml:space="preserve"> node</w:t>
        </w:r>
      </w:ins>
      <w:ins w:id="103" w:author="Eyal Trabelsi" w:date="2021-10-09T14:27:00Z">
        <w:r w:rsidR="006A1E70">
          <w:rPr>
            <w:rFonts w:asciiTheme="majorBidi" w:hAnsiTheme="majorBidi" w:cstheme="majorBidi"/>
          </w:rPr>
          <w:t xml:space="preserve"> and </w:t>
        </w:r>
      </w:ins>
      <w:ins w:id="104" w:author="Eyal Trabelsi" w:date="2021-10-09T15:05:00Z">
        <w:r>
          <w:rPr>
            <w:rFonts w:asciiTheme="majorBidi" w:hAnsiTheme="majorBidi" w:cstheme="majorBidi"/>
          </w:rPr>
          <w:t xml:space="preserve">adding new </w:t>
        </w:r>
      </w:ins>
      <w:ins w:id="105" w:author="Eyal Trabelsi" w:date="2021-10-09T14:27:00Z">
        <w:r w:rsidR="006A1E70">
          <w:rPr>
            <w:rFonts w:asciiTheme="majorBidi" w:hAnsiTheme="majorBidi" w:cstheme="majorBidi"/>
          </w:rPr>
          <w:t>calculate</w:t>
        </w:r>
      </w:ins>
      <w:ins w:id="106" w:author="Eyal Trabelsi" w:date="2021-10-09T15:05:00Z">
        <w:r>
          <w:rPr>
            <w:rFonts w:asciiTheme="majorBidi" w:hAnsiTheme="majorBidi" w:cstheme="majorBidi"/>
          </w:rPr>
          <w:t>d</w:t>
        </w:r>
      </w:ins>
      <w:ins w:id="107" w:author="Eyal Trabelsi" w:date="2021-10-09T14:27:00Z">
        <w:r w:rsidR="006A1E70">
          <w:rPr>
            <w:rFonts w:asciiTheme="majorBidi" w:hAnsiTheme="majorBidi" w:cstheme="majorBidi"/>
          </w:rPr>
          <w:t xml:space="preserve"> metrics.</w:t>
        </w:r>
      </w:ins>
    </w:p>
    <w:p w14:paraId="09F7EC59" w14:textId="455F9FE2" w:rsidR="006A1E70" w:rsidRPr="006A1E70" w:rsidRDefault="006A1E70" w:rsidP="000E6FB4">
      <w:pPr>
        <w:rPr>
          <w:ins w:id="108" w:author="Eyal Trabelsi" w:date="2021-10-09T14:26:00Z"/>
          <w:rFonts w:asciiTheme="majorBidi" w:hAnsiTheme="majorBidi" w:cstheme="majorBidi"/>
          <w:rPrChange w:id="109" w:author="Eyal Trabelsi" w:date="2021-10-09T14:28:00Z">
            <w:rPr>
              <w:ins w:id="110" w:author="Eyal Trabelsi" w:date="2021-10-09T14:26:00Z"/>
            </w:rPr>
          </w:rPrChange>
        </w:rPr>
      </w:pPr>
      <w:ins w:id="111" w:author="Eyal Trabelsi" w:date="2021-10-09T14:28:00Z">
        <w:r>
          <w:rPr>
            <w:rFonts w:asciiTheme="majorBidi" w:hAnsiTheme="majorBidi" w:cstheme="majorBidi"/>
          </w:rPr>
          <w:t xml:space="preserve">Note: if we wouldn’t sort our nodes in topological order, some of </w:t>
        </w:r>
      </w:ins>
      <w:ins w:id="112" w:author="Eyal Trabelsi" w:date="2021-10-09T19:13:00Z">
        <w:r w:rsidR="002D7AAB">
          <w:rPr>
            <w:rFonts w:asciiTheme="majorBidi" w:hAnsiTheme="majorBidi" w:cstheme="majorBidi"/>
          </w:rPr>
          <w:t>the</w:t>
        </w:r>
      </w:ins>
      <w:ins w:id="113" w:author="Eyal Trabelsi" w:date="2021-10-09T14:28:00Z">
        <w:r>
          <w:rPr>
            <w:rFonts w:asciiTheme="majorBidi" w:hAnsiTheme="majorBidi" w:cstheme="majorBidi"/>
          </w:rPr>
          <w:t xml:space="preserve"> aggregated metrics would be wrong </w:t>
        </w:r>
      </w:ins>
      <w:ins w:id="114" w:author="Eyal Trabelsi" w:date="2021-10-09T15:05:00Z">
        <w:r w:rsidR="005A3DB8">
          <w:rPr>
            <w:rFonts w:asciiTheme="majorBidi" w:hAnsiTheme="majorBidi" w:cstheme="majorBidi"/>
          </w:rPr>
          <w:t>(</w:t>
        </w:r>
      </w:ins>
      <w:ins w:id="115" w:author="Eyal Trabelsi" w:date="2021-10-09T14:28:00Z">
        <w:r>
          <w:rPr>
            <w:rFonts w:asciiTheme="majorBidi" w:hAnsiTheme="majorBidi" w:cstheme="majorBidi"/>
          </w:rPr>
          <w:t>label</w:t>
        </w:r>
      </w:ins>
      <w:ins w:id="116" w:author="Eyal Trabelsi" w:date="2021-10-09T15:06:00Z">
        <w:r w:rsidR="005A3DB8">
          <w:rPr>
            <w:rFonts w:asciiTheme="majorBidi" w:hAnsiTheme="majorBidi" w:cstheme="majorBidi"/>
          </w:rPr>
          <w:t xml:space="preserve"> for example</w:t>
        </w:r>
      </w:ins>
      <w:ins w:id="117" w:author="Eyal Trabelsi" w:date="2021-10-09T15:05:00Z">
        <w:r w:rsidR="005A3DB8">
          <w:rPr>
            <w:rFonts w:asciiTheme="majorBidi" w:hAnsiTheme="majorBidi" w:cstheme="majorBidi"/>
          </w:rPr>
          <w:t>)</w:t>
        </w:r>
      </w:ins>
      <w:ins w:id="118" w:author="Eyal Trabelsi" w:date="2021-10-09T14:28:00Z">
        <w:r>
          <w:rPr>
            <w:rFonts w:asciiTheme="majorBidi" w:hAnsiTheme="majorBidi" w:cstheme="majorBidi"/>
          </w:rPr>
          <w:t>.</w:t>
        </w:r>
      </w:ins>
    </w:p>
    <w:p w14:paraId="5170CF70" w14:textId="77777777" w:rsidR="00427E28" w:rsidRPr="00427E28" w:rsidRDefault="00427E28" w:rsidP="00427E28">
      <w:pPr>
        <w:spacing w:line="360" w:lineRule="auto"/>
        <w:rPr>
          <w:rFonts w:asciiTheme="majorBidi" w:hAnsiTheme="majorBidi" w:cstheme="majorBidi"/>
          <w:szCs w:val="22"/>
          <w:lang w:val="en-GB"/>
        </w:rPr>
      </w:pPr>
    </w:p>
    <w:p w14:paraId="28FD1CBB" w14:textId="0AE69DBD" w:rsidR="00F51699" w:rsidRPr="00601154" w:rsidRDefault="000041BD" w:rsidP="007E25F0">
      <w:pPr>
        <w:spacing w:line="360" w:lineRule="auto"/>
        <w:rPr>
          <w:rFonts w:asciiTheme="majorBidi" w:hAnsiTheme="majorBidi" w:cstheme="majorBidi"/>
        </w:rPr>
      </w:pPr>
      <w:r w:rsidRPr="00601154">
        <w:rPr>
          <w:rFonts w:asciiTheme="majorBidi" w:hAnsiTheme="majorBidi" w:cstheme="majorBidi"/>
          <w:color w:val="000000" w:themeColor="text1"/>
          <w:lang w:val="en-GB"/>
        </w:rPr>
        <w:t xml:space="preserve">In the next section, we </w:t>
      </w:r>
      <w:r w:rsidR="007E25F0">
        <w:rPr>
          <w:rFonts w:asciiTheme="majorBidi" w:hAnsiTheme="majorBidi" w:cstheme="majorBidi"/>
          <w:color w:val="000000" w:themeColor="text1"/>
          <w:lang w:val="en-GB"/>
        </w:rPr>
        <w:t xml:space="preserve">show </w:t>
      </w:r>
      <w:r w:rsidRPr="00601154">
        <w:rPr>
          <w:rFonts w:asciiTheme="majorBidi" w:hAnsiTheme="majorBidi" w:cstheme="majorBidi"/>
          <w:color w:val="000000" w:themeColor="text1"/>
          <w:lang w:val="en-GB"/>
        </w:rPr>
        <w:t xml:space="preserve">how </w:t>
      </w:r>
      <w:proofErr w:type="spellStart"/>
      <w:r w:rsidRPr="00601154">
        <w:rPr>
          <w:rFonts w:asciiTheme="majorBidi" w:hAnsiTheme="majorBidi" w:cstheme="majorBidi"/>
          <w:color w:val="000000" w:themeColor="text1"/>
          <w:lang w:val="en-GB"/>
        </w:rPr>
        <w:t>QueryFlow’s</w:t>
      </w:r>
      <w:proofErr w:type="spellEnd"/>
      <w:r w:rsidRPr="00601154">
        <w:rPr>
          <w:rFonts w:asciiTheme="majorBidi" w:hAnsiTheme="majorBidi" w:cstheme="majorBidi"/>
          <w:color w:val="000000" w:themeColor="text1"/>
          <w:lang w:val="en-GB"/>
        </w:rPr>
        <w:t xml:space="preserve"> visualization phase take</w:t>
      </w:r>
      <w:r w:rsidR="001E4BFE" w:rsidRPr="00601154">
        <w:rPr>
          <w:rFonts w:asciiTheme="majorBidi" w:hAnsiTheme="majorBidi" w:cstheme="majorBidi"/>
          <w:color w:val="000000" w:themeColor="text1"/>
          <w:lang w:val="en-GB"/>
        </w:rPr>
        <w:t>s</w:t>
      </w:r>
      <w:r w:rsidRPr="00601154">
        <w:rPr>
          <w:rFonts w:asciiTheme="majorBidi" w:hAnsiTheme="majorBidi" w:cstheme="majorBidi"/>
          <w:color w:val="000000" w:themeColor="text1"/>
          <w:lang w:val="en-GB"/>
        </w:rPr>
        <w:t xml:space="preserve"> the </w:t>
      </w:r>
      <w:r w:rsidRPr="00601154">
        <w:rPr>
          <w:rFonts w:asciiTheme="majorBidi" w:hAnsiTheme="majorBidi" w:cstheme="majorBidi"/>
          <w:color w:val="000000" w:themeColor="text1"/>
          <w:szCs w:val="22"/>
          <w:lang w:val="en-GB"/>
        </w:rPr>
        <w:t xml:space="preserve">enriched execution plan </w:t>
      </w:r>
      <w:r w:rsidR="004A1FE5">
        <w:rPr>
          <w:rFonts w:asciiTheme="majorBidi" w:hAnsiTheme="majorBidi" w:cstheme="majorBidi"/>
          <w:color w:val="000000" w:themeColor="text1"/>
          <w:szCs w:val="22"/>
          <w:lang w:val="en-GB"/>
        </w:rPr>
        <w:t xml:space="preserve">and visualize it </w:t>
      </w:r>
      <w:r w:rsidR="00C65BAF" w:rsidRPr="00601154">
        <w:rPr>
          <w:rFonts w:asciiTheme="majorBidi" w:hAnsiTheme="majorBidi" w:cstheme="majorBidi"/>
          <w:color w:val="000000" w:themeColor="text1"/>
          <w:szCs w:val="22"/>
          <w:lang w:val="en-GB"/>
        </w:rPr>
        <w:t xml:space="preserve">in an </w:t>
      </w:r>
      <w:r w:rsidRPr="00601154">
        <w:rPr>
          <w:rFonts w:asciiTheme="majorBidi" w:hAnsiTheme="majorBidi" w:cstheme="majorBidi"/>
          <w:color w:val="000000" w:themeColor="text1"/>
          <w:szCs w:val="22"/>
          <w:lang w:val="en-GB"/>
        </w:rPr>
        <w:t>intuitive way</w:t>
      </w:r>
      <w:r w:rsidRPr="00601154">
        <w:rPr>
          <w:rFonts w:asciiTheme="majorBidi" w:hAnsiTheme="majorBidi" w:cstheme="majorBidi"/>
          <w:color w:val="000000" w:themeColor="text1"/>
          <w:lang w:val="en-GB"/>
        </w:rPr>
        <w:t>.</w:t>
      </w:r>
    </w:p>
    <w:p w14:paraId="5F6DD8AE" w14:textId="15FE2386" w:rsidR="00F51699" w:rsidRDefault="00F51699" w:rsidP="00F579FA">
      <w:pPr>
        <w:spacing w:line="360" w:lineRule="auto"/>
        <w:rPr>
          <w:ins w:id="119" w:author="Eyal Trabelsi" w:date="2021-10-09T15:06:00Z"/>
          <w:rFonts w:asciiTheme="majorBidi" w:hAnsiTheme="majorBidi" w:cstheme="majorBidi"/>
          <w:b/>
          <w:bCs/>
        </w:rPr>
      </w:pPr>
    </w:p>
    <w:p w14:paraId="51A59914" w14:textId="77777777" w:rsidR="005A3DB8" w:rsidRPr="00601154" w:rsidRDefault="005A3DB8" w:rsidP="00F579FA">
      <w:pPr>
        <w:spacing w:line="360" w:lineRule="auto"/>
        <w:rPr>
          <w:rFonts w:asciiTheme="majorBidi" w:hAnsiTheme="majorBidi" w:cstheme="majorBidi"/>
          <w:b/>
          <w:bCs/>
        </w:rPr>
      </w:pPr>
    </w:p>
    <w:p w14:paraId="7847C640" w14:textId="77777777" w:rsidR="00897547" w:rsidRPr="00601154" w:rsidRDefault="00D9085A" w:rsidP="00A732C3">
      <w:pPr>
        <w:spacing w:line="360" w:lineRule="auto"/>
        <w:rPr>
          <w:rFonts w:asciiTheme="majorBidi" w:hAnsiTheme="majorBidi" w:cstheme="majorBidi"/>
          <w:szCs w:val="22"/>
          <w:lang w:val="en-GB"/>
        </w:rPr>
      </w:pPr>
      <w:r w:rsidRPr="00601154">
        <w:rPr>
          <w:rStyle w:val="Heading5Char"/>
          <w:rFonts w:asciiTheme="majorBidi" w:hAnsiTheme="majorBidi"/>
        </w:rPr>
        <w:t>3</w:t>
      </w:r>
      <w:r w:rsidR="007653FF" w:rsidRPr="00601154">
        <w:rPr>
          <w:rStyle w:val="Heading5Char"/>
          <w:rFonts w:asciiTheme="majorBidi" w:hAnsiTheme="majorBidi"/>
        </w:rPr>
        <w:t xml:space="preserve">.4 </w:t>
      </w:r>
      <w:proofErr w:type="spellStart"/>
      <w:r w:rsidR="00570275" w:rsidRPr="00601154">
        <w:rPr>
          <w:rStyle w:val="Heading5Char"/>
          <w:rFonts w:asciiTheme="majorBidi" w:hAnsiTheme="majorBidi"/>
        </w:rPr>
        <w:t>QueryFlow</w:t>
      </w:r>
      <w:proofErr w:type="spellEnd"/>
      <w:r w:rsidR="00570275" w:rsidRPr="00601154">
        <w:rPr>
          <w:rStyle w:val="Heading5Char"/>
          <w:rFonts w:asciiTheme="majorBidi" w:hAnsiTheme="majorBidi"/>
        </w:rPr>
        <w:t xml:space="preserve"> Visualization</w:t>
      </w:r>
      <w:r w:rsidR="002F63B9" w:rsidRPr="00601154">
        <w:rPr>
          <w:rStyle w:val="Heading5Char"/>
          <w:rFonts w:asciiTheme="majorBidi" w:hAnsiTheme="majorBidi"/>
        </w:rPr>
        <w:br/>
      </w:r>
    </w:p>
    <w:p w14:paraId="05270894" w14:textId="7D7A858A" w:rsidR="009D6B5D" w:rsidRPr="00601154" w:rsidRDefault="00246A88" w:rsidP="00A732C3">
      <w:pPr>
        <w:spacing w:line="360" w:lineRule="auto"/>
        <w:rPr>
          <w:rFonts w:asciiTheme="majorBidi" w:hAnsiTheme="majorBidi" w:cstheme="majorBidi"/>
        </w:rPr>
      </w:pPr>
      <w:r w:rsidRPr="00601154">
        <w:rPr>
          <w:rFonts w:asciiTheme="majorBidi" w:hAnsiTheme="majorBidi" w:cstheme="majorBidi"/>
          <w:szCs w:val="22"/>
          <w:lang w:val="en-GB"/>
        </w:rPr>
        <w:t xml:space="preserve">A quick reminder, </w:t>
      </w:r>
      <w:r w:rsidR="00570275" w:rsidRPr="00601154">
        <w:rPr>
          <w:rFonts w:asciiTheme="majorBidi" w:hAnsiTheme="majorBidi" w:cstheme="majorBidi"/>
          <w:szCs w:val="22"/>
          <w:lang w:val="en-GB"/>
        </w:rPr>
        <w:t>Sankey</w:t>
      </w:r>
      <w:r w:rsidR="00114B69">
        <w:rPr>
          <w:rFonts w:asciiTheme="majorBidi" w:hAnsiTheme="majorBidi" w:cstheme="majorBidi"/>
          <w:szCs w:val="22"/>
          <w:lang w:val="en-GB"/>
        </w:rPr>
        <w:t>-</w:t>
      </w:r>
      <w:r w:rsidRPr="00601154">
        <w:rPr>
          <w:rFonts w:asciiTheme="majorBidi" w:hAnsiTheme="majorBidi" w:cstheme="majorBidi"/>
          <w:szCs w:val="22"/>
          <w:lang w:val="en-GB"/>
        </w:rPr>
        <w:t>diagrams </w:t>
      </w:r>
      <w:r w:rsidRPr="00601154">
        <w:rPr>
          <w:rFonts w:asciiTheme="majorBidi" w:hAnsiTheme="majorBidi" w:cstheme="majorBidi"/>
          <w:color w:val="000000" w:themeColor="text1"/>
        </w:rPr>
        <w:t>allow one to illustrate complex processes, with a focus on a single aspect or resource that you want to highlight</w:t>
      </w:r>
      <w:r w:rsidRPr="00601154">
        <w:rPr>
          <w:rFonts w:asciiTheme="majorBidi" w:hAnsiTheme="majorBidi" w:cstheme="majorBidi"/>
          <w:szCs w:val="22"/>
          <w:lang w:val="en-GB"/>
        </w:rPr>
        <w:t xml:space="preserve">. </w:t>
      </w:r>
      <w:r w:rsidR="007C5276" w:rsidRPr="00601154">
        <w:rPr>
          <w:rFonts w:asciiTheme="majorBidi" w:hAnsiTheme="majorBidi" w:cstheme="majorBidi"/>
          <w:color w:val="000000" w:themeColor="text1"/>
        </w:rPr>
        <w:t xml:space="preserve">Since SQL queries have interesting statistics for </w:t>
      </w:r>
      <w:r w:rsidR="00F01E2D" w:rsidRPr="00601154">
        <w:rPr>
          <w:rFonts w:asciiTheme="majorBidi" w:hAnsiTheme="majorBidi" w:cstheme="majorBidi"/>
          <w:color w:val="000000" w:themeColor="text1"/>
        </w:rPr>
        <w:t>their</w:t>
      </w:r>
      <w:r w:rsidR="00A732C3" w:rsidRPr="00601154">
        <w:rPr>
          <w:rFonts w:asciiTheme="majorBidi" w:hAnsiTheme="majorBidi" w:cstheme="majorBidi"/>
          <w:color w:val="000000" w:themeColor="text1"/>
        </w:rPr>
        <w:t xml:space="preserve"> </w:t>
      </w:r>
      <w:r w:rsidR="00570275" w:rsidRPr="00601154">
        <w:rPr>
          <w:rFonts w:asciiTheme="majorBidi" w:hAnsiTheme="majorBidi" w:cstheme="majorBidi"/>
          <w:color w:val="000000" w:themeColor="text1"/>
        </w:rPr>
        <w:t xml:space="preserve">intermediate </w:t>
      </w:r>
      <w:r w:rsidR="00A732C3" w:rsidRPr="00601154">
        <w:rPr>
          <w:rFonts w:asciiTheme="majorBidi" w:hAnsiTheme="majorBidi" w:cstheme="majorBidi"/>
          <w:color w:val="000000" w:themeColor="text1"/>
        </w:rPr>
        <w:t>sub</w:t>
      </w:r>
      <w:r w:rsidR="004A1FE5">
        <w:rPr>
          <w:rFonts w:asciiTheme="majorBidi" w:hAnsiTheme="majorBidi" w:cstheme="majorBidi"/>
          <w:color w:val="000000" w:themeColor="text1"/>
        </w:rPr>
        <w:t>-</w:t>
      </w:r>
      <w:r w:rsidR="00A732C3" w:rsidRPr="00601154">
        <w:rPr>
          <w:rFonts w:asciiTheme="majorBidi" w:hAnsiTheme="majorBidi" w:cstheme="majorBidi"/>
          <w:color w:val="000000" w:themeColor="text1"/>
        </w:rPr>
        <w:t xml:space="preserve">expressions </w:t>
      </w:r>
      <w:r w:rsidR="00570275" w:rsidRPr="00601154">
        <w:rPr>
          <w:rFonts w:asciiTheme="majorBidi" w:hAnsiTheme="majorBidi" w:cstheme="majorBidi"/>
          <w:color w:val="000000" w:themeColor="text1"/>
        </w:rPr>
        <w:t xml:space="preserve">such as </w:t>
      </w:r>
      <w:r w:rsidR="00A732C3" w:rsidRPr="00601154">
        <w:rPr>
          <w:rFonts w:asciiTheme="majorBidi" w:hAnsiTheme="majorBidi" w:cstheme="majorBidi"/>
          <w:color w:val="000000" w:themeColor="text1"/>
        </w:rPr>
        <w:t xml:space="preserve">the </w:t>
      </w:r>
      <w:r w:rsidR="00570275" w:rsidRPr="00601154">
        <w:rPr>
          <w:rFonts w:asciiTheme="majorBidi" w:hAnsiTheme="majorBidi" w:cstheme="majorBidi"/>
          <w:color w:val="000000" w:themeColor="text1"/>
        </w:rPr>
        <w:t xml:space="preserve">cardinality and </w:t>
      </w:r>
      <w:r w:rsidR="00A732C3" w:rsidRPr="00601154">
        <w:rPr>
          <w:rFonts w:asciiTheme="majorBidi" w:hAnsiTheme="majorBidi" w:cstheme="majorBidi"/>
          <w:color w:val="000000" w:themeColor="text1"/>
        </w:rPr>
        <w:t xml:space="preserve">the </w:t>
      </w:r>
      <w:proofErr w:type="gramStart"/>
      <w:r w:rsidR="00570275" w:rsidRPr="00601154">
        <w:rPr>
          <w:rFonts w:asciiTheme="majorBidi" w:hAnsiTheme="majorBidi" w:cstheme="majorBidi"/>
          <w:color w:val="000000" w:themeColor="text1"/>
        </w:rPr>
        <w:t>duration</w:t>
      </w:r>
      <w:proofErr w:type="gramEnd"/>
      <w:r w:rsidR="00570275" w:rsidRPr="00601154">
        <w:rPr>
          <w:rFonts w:asciiTheme="majorBidi" w:hAnsiTheme="majorBidi" w:cstheme="majorBidi"/>
          <w:color w:val="000000" w:themeColor="text1"/>
        </w:rPr>
        <w:t xml:space="preserve"> </w:t>
      </w:r>
      <w:r w:rsidR="00A732C3" w:rsidRPr="00601154">
        <w:rPr>
          <w:rFonts w:asciiTheme="majorBidi" w:hAnsiTheme="majorBidi" w:cstheme="majorBidi"/>
          <w:color w:val="000000" w:themeColor="text1"/>
        </w:rPr>
        <w:t xml:space="preserve">we can </w:t>
      </w:r>
      <w:r w:rsidR="00570275" w:rsidRPr="00601154">
        <w:rPr>
          <w:rFonts w:asciiTheme="majorBidi" w:hAnsiTheme="majorBidi" w:cstheme="majorBidi"/>
          <w:color w:val="000000" w:themeColor="text1"/>
        </w:rPr>
        <w:t xml:space="preserve">understand how the data “flow” in the query. </w:t>
      </w:r>
    </w:p>
    <w:p w14:paraId="76341E08" w14:textId="584F24F6" w:rsidR="006E297A" w:rsidRPr="00601154" w:rsidRDefault="00A732C3" w:rsidP="003D6E41">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br/>
      </w:r>
      <w:r w:rsidRPr="00601154">
        <w:rPr>
          <w:rFonts w:asciiTheme="majorBidi" w:hAnsiTheme="majorBidi" w:cstheme="majorBidi"/>
        </w:rPr>
        <w:t>After we parse</w:t>
      </w:r>
      <w:r w:rsidR="003E3222" w:rsidRPr="00601154">
        <w:rPr>
          <w:rFonts w:asciiTheme="majorBidi" w:hAnsiTheme="majorBidi" w:cstheme="majorBidi"/>
        </w:rPr>
        <w:t>d</w:t>
      </w:r>
      <w:r w:rsidRPr="00601154">
        <w:rPr>
          <w:rFonts w:asciiTheme="majorBidi" w:hAnsiTheme="majorBidi" w:cstheme="majorBidi"/>
        </w:rPr>
        <w:t xml:space="preserve"> and enriched the execution </w:t>
      </w:r>
      <w:proofErr w:type="gramStart"/>
      <w:r w:rsidRPr="00601154">
        <w:rPr>
          <w:rFonts w:asciiTheme="majorBidi" w:hAnsiTheme="majorBidi" w:cstheme="majorBidi"/>
        </w:rPr>
        <w:t>plan</w:t>
      </w:r>
      <w:proofErr w:type="gramEnd"/>
      <w:r w:rsidRPr="00601154">
        <w:rPr>
          <w:rFonts w:asciiTheme="majorBidi" w:hAnsiTheme="majorBidi" w:cstheme="majorBidi"/>
        </w:rPr>
        <w:t xml:space="preserve"> we want to transform it </w:t>
      </w:r>
      <w:r w:rsidR="00F01E2D" w:rsidRPr="00601154">
        <w:rPr>
          <w:rFonts w:asciiTheme="majorBidi" w:hAnsiTheme="majorBidi" w:cstheme="majorBidi"/>
        </w:rPr>
        <w:t>into</w:t>
      </w:r>
      <w:r w:rsidRPr="00601154">
        <w:rPr>
          <w:rFonts w:asciiTheme="majorBidi" w:hAnsiTheme="majorBidi" w:cstheme="majorBidi"/>
        </w:rPr>
        <w:t xml:space="preserve"> a more suitable representation for Sankey-diagrams.</w:t>
      </w:r>
      <w:r w:rsidR="003D6E41" w:rsidRPr="00601154">
        <w:rPr>
          <w:rFonts w:asciiTheme="majorBidi" w:hAnsiTheme="majorBidi" w:cstheme="majorBidi"/>
        </w:rPr>
        <w:t xml:space="preserve"> We want the </w:t>
      </w:r>
      <w:r w:rsidR="003D6E41" w:rsidRPr="00601154">
        <w:rPr>
          <w:rFonts w:asciiTheme="majorBidi" w:hAnsiTheme="majorBidi" w:cstheme="majorBidi"/>
          <w:color w:val="000000" w:themeColor="text1"/>
        </w:rPr>
        <w:t>n</w:t>
      </w:r>
      <w:r w:rsidR="00570275" w:rsidRPr="00601154">
        <w:rPr>
          <w:rFonts w:asciiTheme="majorBidi" w:hAnsiTheme="majorBidi" w:cstheme="majorBidi"/>
          <w:color w:val="000000" w:themeColor="text1"/>
        </w:rPr>
        <w:t xml:space="preserve">odes </w:t>
      </w:r>
      <w:r w:rsidR="003D6E41" w:rsidRPr="00601154">
        <w:rPr>
          <w:rFonts w:asciiTheme="majorBidi" w:hAnsiTheme="majorBidi" w:cstheme="majorBidi"/>
          <w:color w:val="000000" w:themeColor="text1"/>
        </w:rPr>
        <w:t>to</w:t>
      </w:r>
      <w:r w:rsidR="00570275" w:rsidRPr="00601154">
        <w:rPr>
          <w:rFonts w:asciiTheme="majorBidi" w:hAnsiTheme="majorBidi" w:cstheme="majorBidi"/>
          <w:color w:val="000000" w:themeColor="text1"/>
        </w:rPr>
        <w:t xml:space="preserve"> represent </w:t>
      </w:r>
      <w:r w:rsidR="003D6E41" w:rsidRPr="00601154">
        <w:rPr>
          <w:rFonts w:asciiTheme="majorBidi" w:hAnsiTheme="majorBidi" w:cstheme="majorBidi"/>
          <w:color w:val="000000" w:themeColor="text1"/>
        </w:rPr>
        <w:t>relational sub</w:t>
      </w:r>
      <w:r w:rsidR="00D235C4">
        <w:rPr>
          <w:rFonts w:asciiTheme="majorBidi" w:hAnsiTheme="majorBidi" w:cstheme="majorBidi"/>
          <w:color w:val="000000" w:themeColor="text1"/>
        </w:rPr>
        <w:t>-</w:t>
      </w:r>
      <w:r w:rsidR="003D6E41" w:rsidRPr="00601154">
        <w:rPr>
          <w:rFonts w:asciiTheme="majorBidi" w:hAnsiTheme="majorBidi" w:cstheme="majorBidi"/>
          <w:color w:val="000000" w:themeColor="text1"/>
        </w:rPr>
        <w:t>expression.</w:t>
      </w:r>
      <w:r w:rsidR="00F01E2D" w:rsidRPr="00601154">
        <w:rPr>
          <w:rFonts w:asciiTheme="majorBidi" w:hAnsiTheme="majorBidi" w:cstheme="majorBidi"/>
          <w:color w:val="000000" w:themeColor="text1"/>
        </w:rPr>
        <w:t xml:space="preserve"> </w:t>
      </w:r>
      <w:r w:rsidR="00570275" w:rsidRPr="00601154">
        <w:rPr>
          <w:rFonts w:asciiTheme="majorBidi" w:hAnsiTheme="majorBidi" w:cstheme="majorBidi"/>
          <w:color w:val="000000" w:themeColor="text1"/>
        </w:rPr>
        <w:t xml:space="preserve">While edges, will represent a parent-child relationship, aka the operator that was applied to the relations and width proportional to </w:t>
      </w:r>
      <w:r w:rsidR="00141831" w:rsidRPr="00601154">
        <w:rPr>
          <w:rFonts w:asciiTheme="majorBidi" w:hAnsiTheme="majorBidi" w:cstheme="majorBidi"/>
          <w:color w:val="000000" w:themeColor="text1"/>
        </w:rPr>
        <w:t>a measurable statistic</w:t>
      </w:r>
      <w:r w:rsidR="00570275" w:rsidRPr="00601154">
        <w:rPr>
          <w:rFonts w:asciiTheme="majorBidi" w:hAnsiTheme="majorBidi" w:cstheme="majorBidi"/>
          <w:color w:val="000000" w:themeColor="text1"/>
        </w:rPr>
        <w:t xml:space="preserve">, additional details </w:t>
      </w:r>
      <w:r w:rsidR="00B07439">
        <w:rPr>
          <w:rFonts w:asciiTheme="majorBidi" w:hAnsiTheme="majorBidi" w:cstheme="majorBidi"/>
          <w:color w:val="000000" w:themeColor="text1"/>
        </w:rPr>
        <w:t>of</w:t>
      </w:r>
      <w:r w:rsidR="00570275" w:rsidRPr="00601154">
        <w:rPr>
          <w:rFonts w:asciiTheme="majorBidi" w:hAnsiTheme="majorBidi" w:cstheme="majorBidi"/>
          <w:color w:val="000000" w:themeColor="text1"/>
        </w:rPr>
        <w:t xml:space="preserve"> the operator are provided when hovering an edge. </w:t>
      </w:r>
    </w:p>
    <w:p w14:paraId="7D308A46" w14:textId="4A35A939" w:rsidR="003D6E41" w:rsidRPr="00601154" w:rsidRDefault="003D6E41" w:rsidP="003D6E41">
      <w:pPr>
        <w:spacing w:line="360" w:lineRule="auto"/>
        <w:rPr>
          <w:rFonts w:asciiTheme="majorBidi" w:hAnsiTheme="majorBidi" w:cstheme="majorBidi"/>
          <w:color w:val="000000" w:themeColor="text1"/>
        </w:rPr>
      </w:pPr>
    </w:p>
    <w:p w14:paraId="6B44BDCF" w14:textId="58239BEC" w:rsidR="000529A4" w:rsidRPr="00601154" w:rsidRDefault="00B07439" w:rsidP="00E80080">
      <w:pPr>
        <w:spacing w:line="360" w:lineRule="auto"/>
        <w:rPr>
          <w:rFonts w:asciiTheme="majorBidi" w:hAnsiTheme="majorBidi" w:cstheme="majorBidi"/>
          <w:color w:val="FF0000"/>
        </w:rPr>
      </w:pPr>
      <w:r>
        <w:rPr>
          <w:rFonts w:asciiTheme="majorBidi" w:hAnsiTheme="majorBidi" w:cstheme="majorBidi"/>
          <w:color w:val="000000" w:themeColor="text1"/>
        </w:rPr>
        <w:lastRenderedPageBreak/>
        <w:t>T</w:t>
      </w:r>
      <w:r w:rsidR="003D6E41" w:rsidRPr="00601154">
        <w:rPr>
          <w:rFonts w:asciiTheme="majorBidi" w:hAnsiTheme="majorBidi" w:cstheme="majorBidi"/>
          <w:color w:val="000000" w:themeColor="text1"/>
        </w:rPr>
        <w:t>o do so, we transform the tree</w:t>
      </w:r>
      <w:r w:rsidR="00F01E2D" w:rsidRPr="00601154">
        <w:rPr>
          <w:rFonts w:asciiTheme="majorBidi" w:hAnsiTheme="majorBidi" w:cstheme="majorBidi"/>
          <w:color w:val="000000" w:themeColor="text1"/>
        </w:rPr>
        <w:t>-</w:t>
      </w:r>
      <w:r w:rsidR="003D6E41" w:rsidRPr="00601154">
        <w:rPr>
          <w:rFonts w:asciiTheme="majorBidi" w:hAnsiTheme="majorBidi" w:cstheme="majorBidi"/>
          <w:color w:val="000000" w:themeColor="text1"/>
        </w:rPr>
        <w:t xml:space="preserve">structured execution plan to a tabular representation, where we have the </w:t>
      </w:r>
      <w:proofErr w:type="spellStart"/>
      <w:r w:rsidR="00C30F32">
        <w:rPr>
          <w:rFonts w:asciiTheme="majorBidi" w:hAnsiTheme="majorBidi" w:cstheme="majorBidi"/>
          <w:i/>
          <w:iCs/>
          <w:color w:val="000000" w:themeColor="text1"/>
        </w:rPr>
        <w:t>node</w:t>
      </w:r>
      <w:r w:rsidR="0024553D">
        <w:rPr>
          <w:rFonts w:asciiTheme="majorBidi" w:hAnsiTheme="majorBidi" w:cstheme="majorBidi"/>
          <w:i/>
          <w:iCs/>
          <w:color w:val="000000" w:themeColor="text1"/>
        </w:rPr>
        <w:t>_id</w:t>
      </w:r>
      <w:proofErr w:type="spellEnd"/>
      <w:r w:rsidR="003D6E41" w:rsidRPr="00601154">
        <w:rPr>
          <w:rFonts w:asciiTheme="majorBidi" w:hAnsiTheme="majorBidi" w:cstheme="majorBidi"/>
          <w:color w:val="000000" w:themeColor="text1"/>
        </w:rPr>
        <w:t xml:space="preserve"> (represent</w:t>
      </w:r>
      <w:r w:rsidR="00F01E2D" w:rsidRPr="00601154">
        <w:rPr>
          <w:rFonts w:asciiTheme="majorBidi" w:hAnsiTheme="majorBidi" w:cstheme="majorBidi"/>
          <w:color w:val="000000" w:themeColor="text1"/>
        </w:rPr>
        <w:t>s</w:t>
      </w:r>
      <w:r w:rsidR="003D6E41" w:rsidRPr="00601154">
        <w:rPr>
          <w:rFonts w:asciiTheme="majorBidi" w:hAnsiTheme="majorBidi" w:cstheme="majorBidi"/>
          <w:color w:val="000000" w:themeColor="text1"/>
        </w:rPr>
        <w:t xml:space="preserve"> the current sub</w:t>
      </w:r>
      <w:r w:rsidR="000529A4" w:rsidRPr="00601154">
        <w:rPr>
          <w:rFonts w:asciiTheme="majorBidi" w:hAnsiTheme="majorBidi" w:cstheme="majorBidi"/>
          <w:color w:val="000000" w:themeColor="text1"/>
        </w:rPr>
        <w:t>-</w:t>
      </w:r>
      <w:r w:rsidR="003D6E41" w:rsidRPr="00601154">
        <w:rPr>
          <w:rFonts w:asciiTheme="majorBidi" w:hAnsiTheme="majorBidi" w:cstheme="majorBidi"/>
          <w:color w:val="000000" w:themeColor="text1"/>
        </w:rPr>
        <w:t xml:space="preserve">expression), </w:t>
      </w:r>
      <w:proofErr w:type="spellStart"/>
      <w:r w:rsidR="00C30F32">
        <w:rPr>
          <w:rFonts w:asciiTheme="majorBidi" w:hAnsiTheme="majorBidi" w:cstheme="majorBidi"/>
          <w:i/>
          <w:iCs/>
          <w:color w:val="000000" w:themeColor="text1"/>
        </w:rPr>
        <w:t>parent</w:t>
      </w:r>
      <w:r w:rsidR="00C30F32" w:rsidRPr="00C30F32">
        <w:rPr>
          <w:rFonts w:asciiTheme="majorBidi" w:hAnsiTheme="majorBidi" w:cstheme="majorBidi"/>
          <w:i/>
          <w:iCs/>
          <w:color w:val="000000" w:themeColor="text1"/>
        </w:rPr>
        <w:t>_id</w:t>
      </w:r>
      <w:proofErr w:type="spellEnd"/>
      <w:r w:rsidR="003D6E41" w:rsidRPr="00601154">
        <w:rPr>
          <w:rFonts w:asciiTheme="majorBidi" w:hAnsiTheme="majorBidi" w:cstheme="majorBidi"/>
          <w:color w:val="000000" w:themeColor="text1"/>
        </w:rPr>
        <w:t xml:space="preserve"> (represent</w:t>
      </w:r>
      <w:r w:rsidR="00F01E2D" w:rsidRPr="00601154">
        <w:rPr>
          <w:rFonts w:asciiTheme="majorBidi" w:hAnsiTheme="majorBidi" w:cstheme="majorBidi"/>
          <w:color w:val="000000" w:themeColor="text1"/>
        </w:rPr>
        <w:t>s</w:t>
      </w:r>
      <w:r w:rsidR="003D6E41" w:rsidRPr="00601154">
        <w:rPr>
          <w:rFonts w:asciiTheme="majorBidi" w:hAnsiTheme="majorBidi" w:cstheme="majorBidi"/>
          <w:color w:val="000000" w:themeColor="text1"/>
        </w:rPr>
        <w:t xml:space="preserve"> one direct ancestor), </w:t>
      </w:r>
      <w:r w:rsidR="003D6E41" w:rsidRPr="00601154">
        <w:rPr>
          <w:rFonts w:asciiTheme="majorBidi" w:hAnsiTheme="majorBidi" w:cstheme="majorBidi"/>
          <w:i/>
          <w:iCs/>
          <w:color w:val="000000" w:themeColor="text1"/>
        </w:rPr>
        <w:t>value</w:t>
      </w:r>
      <w:r w:rsidR="003D6E41" w:rsidRPr="00601154">
        <w:rPr>
          <w:rFonts w:asciiTheme="majorBidi" w:hAnsiTheme="majorBidi" w:cstheme="majorBidi"/>
          <w:color w:val="000000" w:themeColor="text1"/>
        </w:rPr>
        <w:t xml:space="preserve"> (represent</w:t>
      </w:r>
      <w:r w:rsidR="00F01E2D" w:rsidRPr="00601154">
        <w:rPr>
          <w:rFonts w:asciiTheme="majorBidi" w:hAnsiTheme="majorBidi" w:cstheme="majorBidi"/>
          <w:color w:val="000000" w:themeColor="text1"/>
        </w:rPr>
        <w:t>s</w:t>
      </w:r>
      <w:r w:rsidR="003D6E41" w:rsidRPr="00601154">
        <w:rPr>
          <w:rFonts w:asciiTheme="majorBidi" w:hAnsiTheme="majorBidi" w:cstheme="majorBidi"/>
          <w:color w:val="000000" w:themeColor="text1"/>
        </w:rPr>
        <w:t xml:space="preserve"> the metric</w:t>
      </w:r>
      <w:r w:rsidR="002713CE" w:rsidRPr="00601154">
        <w:rPr>
          <w:rFonts w:asciiTheme="majorBidi" w:hAnsiTheme="majorBidi" w:cstheme="majorBidi"/>
          <w:color w:val="000000" w:themeColor="text1"/>
        </w:rPr>
        <w:t xml:space="preserve"> value</w:t>
      </w:r>
      <w:r w:rsidR="003D6E41" w:rsidRPr="00601154">
        <w:rPr>
          <w:rFonts w:asciiTheme="majorBidi" w:hAnsiTheme="majorBidi" w:cstheme="majorBidi"/>
          <w:color w:val="000000" w:themeColor="text1"/>
        </w:rPr>
        <w:t xml:space="preserve"> we compare), </w:t>
      </w:r>
      <w:r w:rsidR="002713CE" w:rsidRPr="00601154">
        <w:rPr>
          <w:rFonts w:asciiTheme="majorBidi" w:hAnsiTheme="majorBidi" w:cstheme="majorBidi"/>
          <w:i/>
          <w:iCs/>
          <w:color w:val="000000" w:themeColor="text1"/>
        </w:rPr>
        <w:t>variable</w:t>
      </w:r>
      <w:r w:rsidR="002713CE" w:rsidRPr="00601154">
        <w:rPr>
          <w:rFonts w:asciiTheme="majorBidi" w:hAnsiTheme="majorBidi" w:cstheme="majorBidi"/>
          <w:color w:val="000000" w:themeColor="text1"/>
        </w:rPr>
        <w:t xml:space="preserve"> (represents the metric name we compare), </w:t>
      </w:r>
      <w:r w:rsidR="003D6E41" w:rsidRPr="00601154">
        <w:rPr>
          <w:rFonts w:asciiTheme="majorBidi" w:hAnsiTheme="majorBidi" w:cstheme="majorBidi"/>
          <w:color w:val="000000" w:themeColor="text1"/>
        </w:rPr>
        <w:t xml:space="preserve">and </w:t>
      </w:r>
      <w:r w:rsidR="003D6E41" w:rsidRPr="00601154">
        <w:rPr>
          <w:rFonts w:asciiTheme="majorBidi" w:hAnsiTheme="majorBidi" w:cstheme="majorBidi"/>
          <w:i/>
          <w:iCs/>
          <w:color w:val="000000" w:themeColor="text1"/>
        </w:rPr>
        <w:t>label</w:t>
      </w:r>
      <w:r w:rsidR="003D6E41" w:rsidRPr="00601154">
        <w:rPr>
          <w:rFonts w:asciiTheme="majorBidi" w:hAnsiTheme="majorBidi" w:cstheme="majorBidi"/>
          <w:color w:val="000000" w:themeColor="text1"/>
        </w:rPr>
        <w:t xml:space="preserve"> (the text that represent</w:t>
      </w:r>
      <w:r w:rsidR="00F01E2D" w:rsidRPr="00601154">
        <w:rPr>
          <w:rFonts w:asciiTheme="majorBidi" w:hAnsiTheme="majorBidi" w:cstheme="majorBidi"/>
          <w:color w:val="000000" w:themeColor="text1"/>
        </w:rPr>
        <w:t>s</w:t>
      </w:r>
      <w:r w:rsidR="003D6E41" w:rsidRPr="00601154">
        <w:rPr>
          <w:rFonts w:asciiTheme="majorBidi" w:hAnsiTheme="majorBidi" w:cstheme="majorBidi"/>
          <w:color w:val="000000" w:themeColor="text1"/>
        </w:rPr>
        <w:t xml:space="preserve"> the current sub</w:t>
      </w:r>
      <w:r w:rsidR="002713CE" w:rsidRPr="00601154">
        <w:rPr>
          <w:rFonts w:asciiTheme="majorBidi" w:hAnsiTheme="majorBidi" w:cstheme="majorBidi"/>
          <w:color w:val="000000" w:themeColor="text1"/>
        </w:rPr>
        <w:t>-</w:t>
      </w:r>
      <w:r w:rsidR="003D6E41" w:rsidRPr="00601154">
        <w:rPr>
          <w:rFonts w:asciiTheme="majorBidi" w:hAnsiTheme="majorBidi" w:cstheme="majorBidi"/>
          <w:color w:val="000000" w:themeColor="text1"/>
        </w:rPr>
        <w:t xml:space="preserve">expression). </w:t>
      </w:r>
      <w:r w:rsidR="000529A4" w:rsidRPr="00601154">
        <w:rPr>
          <w:rFonts w:asciiTheme="majorBidi" w:hAnsiTheme="majorBidi" w:cstheme="majorBidi"/>
          <w:color w:val="000000" w:themeColor="text1"/>
        </w:rPr>
        <w:t xml:space="preserve"> </w:t>
      </w:r>
      <w:r w:rsidR="00D235C4">
        <w:rPr>
          <w:rFonts w:asciiTheme="majorBidi" w:hAnsiTheme="majorBidi" w:cstheme="majorBidi"/>
          <w:color w:val="000000" w:themeColor="text1"/>
        </w:rPr>
        <w:t xml:space="preserve"> </w:t>
      </w:r>
      <w:r w:rsidR="00E80080" w:rsidRPr="00E80080">
        <w:rPr>
          <w:rFonts w:asciiTheme="majorBidi" w:hAnsiTheme="majorBidi" w:cstheme="majorBidi"/>
          <w:color w:val="000000" w:themeColor="text1"/>
        </w:rPr>
        <w:t xml:space="preserve">A detailed example can be seen in section </w:t>
      </w:r>
      <w:r w:rsidR="00E80080">
        <w:rPr>
          <w:rFonts w:asciiTheme="majorBidi" w:hAnsiTheme="majorBidi" w:cstheme="majorBidi"/>
          <w:color w:val="000000" w:themeColor="text1"/>
        </w:rPr>
        <w:t>3.5.5 (</w:t>
      </w:r>
      <w:r w:rsidR="00C049EB">
        <w:rPr>
          <w:rFonts w:asciiTheme="majorBidi" w:hAnsiTheme="majorBidi" w:cstheme="majorBidi"/>
          <w:color w:val="000000" w:themeColor="text1"/>
        </w:rPr>
        <w:t>f</w:t>
      </w:r>
      <w:r w:rsidR="00E80080">
        <w:rPr>
          <w:rFonts w:asciiTheme="majorBidi" w:hAnsiTheme="majorBidi" w:cstheme="majorBidi"/>
          <w:color w:val="000000" w:themeColor="text1"/>
        </w:rPr>
        <w:t>igure 24)</w:t>
      </w:r>
      <w:r w:rsidR="00E80080" w:rsidRPr="00E80080">
        <w:rPr>
          <w:rFonts w:asciiTheme="majorBidi" w:hAnsiTheme="majorBidi" w:cstheme="majorBidi"/>
          <w:color w:val="000000" w:themeColor="text1"/>
        </w:rPr>
        <w:t>.</w:t>
      </w:r>
      <w:r w:rsidR="00E80080">
        <w:rPr>
          <w:rFonts w:asciiTheme="majorBidi" w:hAnsiTheme="majorBidi" w:cstheme="majorBidi"/>
          <w:color w:val="000000" w:themeColor="text1"/>
        </w:rPr>
        <w:br/>
      </w:r>
      <w:r w:rsidR="002713CE" w:rsidRPr="00601154">
        <w:rPr>
          <w:rFonts w:asciiTheme="majorBidi" w:hAnsiTheme="majorBidi" w:cstheme="majorBidi"/>
          <w:color w:val="000000" w:themeColor="text1"/>
        </w:rPr>
        <w:br/>
      </w:r>
      <w:r w:rsidR="000529A4" w:rsidRPr="00601154">
        <w:rPr>
          <w:rFonts w:asciiTheme="majorBidi" w:hAnsiTheme="majorBidi" w:cstheme="majorBidi"/>
          <w:color w:val="000000" w:themeColor="text1"/>
        </w:rPr>
        <w:t xml:space="preserve">In cases where we want to visualize multiple </w:t>
      </w:r>
      <w:r w:rsidR="002713CE" w:rsidRPr="00601154">
        <w:rPr>
          <w:rFonts w:asciiTheme="majorBidi" w:hAnsiTheme="majorBidi" w:cstheme="majorBidi"/>
          <w:color w:val="000000" w:themeColor="text1"/>
        </w:rPr>
        <w:t>metrics, we will represent them as two edges between the same nodes</w:t>
      </w:r>
      <w:r w:rsidR="00870DB3" w:rsidRPr="00601154">
        <w:rPr>
          <w:rFonts w:asciiTheme="majorBidi" w:hAnsiTheme="majorBidi" w:cstheme="majorBidi"/>
          <w:color w:val="000000" w:themeColor="text1"/>
        </w:rPr>
        <w:t xml:space="preserve"> with different brightness</w:t>
      </w:r>
      <w:r w:rsidR="002713CE" w:rsidRPr="00601154">
        <w:rPr>
          <w:rFonts w:asciiTheme="majorBidi" w:hAnsiTheme="majorBidi" w:cstheme="majorBidi"/>
          <w:color w:val="000000" w:themeColor="text1"/>
        </w:rPr>
        <w:t xml:space="preserve">. This will require an extra step, of pivoting the metrics to be represented in different rows. The rows will have the same </w:t>
      </w:r>
      <w:proofErr w:type="spellStart"/>
      <w:r w:rsidR="00C30F32">
        <w:rPr>
          <w:rFonts w:asciiTheme="majorBidi" w:hAnsiTheme="majorBidi" w:cstheme="majorBidi"/>
          <w:i/>
          <w:iCs/>
          <w:color w:val="000000" w:themeColor="text1"/>
        </w:rPr>
        <w:t>node</w:t>
      </w:r>
      <w:r w:rsidR="0024553D">
        <w:rPr>
          <w:rFonts w:asciiTheme="majorBidi" w:hAnsiTheme="majorBidi" w:cstheme="majorBidi"/>
          <w:i/>
          <w:iCs/>
          <w:color w:val="000000" w:themeColor="text1"/>
        </w:rPr>
        <w:t>_id</w:t>
      </w:r>
      <w:proofErr w:type="spellEnd"/>
      <w:r w:rsidR="002713CE" w:rsidRPr="00601154">
        <w:rPr>
          <w:rFonts w:asciiTheme="majorBidi" w:hAnsiTheme="majorBidi" w:cstheme="majorBidi"/>
          <w:color w:val="000000" w:themeColor="text1"/>
        </w:rPr>
        <w:t xml:space="preserve">, </w:t>
      </w:r>
      <w:proofErr w:type="spellStart"/>
      <w:r w:rsidR="00C30F32">
        <w:rPr>
          <w:rFonts w:asciiTheme="majorBidi" w:hAnsiTheme="majorBidi" w:cstheme="majorBidi"/>
          <w:i/>
          <w:iCs/>
          <w:color w:val="000000" w:themeColor="text1"/>
        </w:rPr>
        <w:t>parent</w:t>
      </w:r>
      <w:r w:rsidR="00C30F32" w:rsidRPr="00C30F32">
        <w:rPr>
          <w:rFonts w:asciiTheme="majorBidi" w:hAnsiTheme="majorBidi" w:cstheme="majorBidi"/>
          <w:i/>
          <w:iCs/>
          <w:color w:val="000000" w:themeColor="text1"/>
        </w:rPr>
        <w:t>_id</w:t>
      </w:r>
      <w:proofErr w:type="spellEnd"/>
      <w:r w:rsidR="00C152E0" w:rsidRPr="00601154">
        <w:rPr>
          <w:rFonts w:asciiTheme="majorBidi" w:hAnsiTheme="majorBidi" w:cstheme="majorBidi"/>
          <w:color w:val="000000" w:themeColor="text1"/>
        </w:rPr>
        <w:t xml:space="preserve">, </w:t>
      </w:r>
      <w:r w:rsidR="00EA0372" w:rsidRPr="00601154">
        <w:rPr>
          <w:rFonts w:asciiTheme="majorBidi" w:hAnsiTheme="majorBidi" w:cstheme="majorBidi"/>
          <w:i/>
          <w:iCs/>
          <w:color w:val="000000" w:themeColor="text1"/>
        </w:rPr>
        <w:t>label,</w:t>
      </w:r>
      <w:r w:rsidR="00F16DAE" w:rsidRPr="00601154">
        <w:rPr>
          <w:rFonts w:asciiTheme="majorBidi" w:hAnsiTheme="majorBidi" w:cstheme="majorBidi"/>
          <w:i/>
          <w:iCs/>
          <w:color w:val="000000" w:themeColor="text1"/>
        </w:rPr>
        <w:t xml:space="preserve"> </w:t>
      </w:r>
      <w:r w:rsidR="00F16DAE" w:rsidRPr="00601154">
        <w:rPr>
          <w:rFonts w:asciiTheme="majorBidi" w:hAnsiTheme="majorBidi" w:cstheme="majorBidi"/>
          <w:color w:val="000000" w:themeColor="text1"/>
        </w:rPr>
        <w:t>and</w:t>
      </w:r>
      <w:r w:rsidR="002713CE" w:rsidRPr="00601154">
        <w:rPr>
          <w:rFonts w:asciiTheme="majorBidi" w:hAnsiTheme="majorBidi" w:cstheme="majorBidi"/>
          <w:color w:val="000000" w:themeColor="text1"/>
        </w:rPr>
        <w:t xml:space="preserve"> </w:t>
      </w:r>
      <w:r w:rsidR="002713CE" w:rsidRPr="00601154">
        <w:rPr>
          <w:rFonts w:asciiTheme="majorBidi" w:hAnsiTheme="majorBidi" w:cstheme="majorBidi"/>
          <w:i/>
          <w:iCs/>
          <w:color w:val="000000" w:themeColor="text1"/>
        </w:rPr>
        <w:t>value</w:t>
      </w:r>
      <w:r w:rsidR="002713CE" w:rsidRPr="00601154">
        <w:rPr>
          <w:rFonts w:asciiTheme="majorBidi" w:hAnsiTheme="majorBidi" w:cstheme="majorBidi"/>
          <w:color w:val="000000" w:themeColor="text1"/>
        </w:rPr>
        <w:t xml:space="preserve"> will differ in </w:t>
      </w:r>
      <w:r w:rsidR="00C152E0" w:rsidRPr="00601154">
        <w:rPr>
          <w:rFonts w:asciiTheme="majorBidi" w:hAnsiTheme="majorBidi" w:cstheme="majorBidi"/>
          <w:color w:val="000000" w:themeColor="text1"/>
        </w:rPr>
        <w:t>the</w:t>
      </w:r>
      <w:r w:rsidR="00C152E0" w:rsidRPr="00601154">
        <w:rPr>
          <w:rFonts w:asciiTheme="majorBidi" w:hAnsiTheme="majorBidi" w:cstheme="majorBidi"/>
          <w:i/>
          <w:iCs/>
          <w:color w:val="000000" w:themeColor="text1"/>
        </w:rPr>
        <w:t xml:space="preserve"> variable</w:t>
      </w:r>
      <w:r w:rsidR="002713CE" w:rsidRPr="00601154">
        <w:rPr>
          <w:rFonts w:asciiTheme="majorBidi" w:hAnsiTheme="majorBidi" w:cstheme="majorBidi"/>
          <w:color w:val="000000" w:themeColor="text1"/>
        </w:rPr>
        <w:t xml:space="preserve"> </w:t>
      </w:r>
      <w:r w:rsidR="00C152E0" w:rsidRPr="00601154">
        <w:rPr>
          <w:rFonts w:asciiTheme="majorBidi" w:hAnsiTheme="majorBidi" w:cstheme="majorBidi"/>
          <w:color w:val="000000" w:themeColor="text1"/>
        </w:rPr>
        <w:t>which will be</w:t>
      </w:r>
      <w:r w:rsidR="002713CE" w:rsidRPr="00601154">
        <w:rPr>
          <w:rFonts w:asciiTheme="majorBidi" w:hAnsiTheme="majorBidi" w:cstheme="majorBidi"/>
          <w:color w:val="000000" w:themeColor="text1"/>
        </w:rPr>
        <w:t xml:space="preserve"> different</w:t>
      </w:r>
      <w:r w:rsidR="00F16DAE">
        <w:rPr>
          <w:rFonts w:asciiTheme="majorBidi" w:hAnsiTheme="majorBidi" w:cstheme="majorBidi"/>
          <w:color w:val="000000" w:themeColor="text1"/>
        </w:rPr>
        <w:t>, meaning they will be two different edges between the same nodes</w:t>
      </w:r>
      <w:r w:rsidR="002713CE" w:rsidRPr="00601154">
        <w:rPr>
          <w:rFonts w:asciiTheme="majorBidi" w:hAnsiTheme="majorBidi" w:cstheme="majorBidi"/>
          <w:color w:val="000000" w:themeColor="text1"/>
        </w:rPr>
        <w:t xml:space="preserve">. </w:t>
      </w:r>
    </w:p>
    <w:p w14:paraId="43393A3B" w14:textId="057BD4F6" w:rsidR="002713CE" w:rsidRPr="00601154" w:rsidRDefault="002713CE" w:rsidP="002713CE">
      <w:pPr>
        <w:spacing w:line="360" w:lineRule="auto"/>
        <w:rPr>
          <w:rFonts w:asciiTheme="majorBidi" w:hAnsiTheme="majorBidi" w:cstheme="majorBidi"/>
          <w:color w:val="FF0000"/>
        </w:rPr>
      </w:pPr>
    </w:p>
    <w:p w14:paraId="5E288587" w14:textId="3D84F62D" w:rsidR="002713CE" w:rsidRPr="00601154" w:rsidRDefault="002713CE" w:rsidP="007E25F0">
      <w:pPr>
        <w:spacing w:line="360" w:lineRule="auto"/>
        <w:rPr>
          <w:rFonts w:asciiTheme="majorBidi" w:hAnsiTheme="majorBidi" w:cstheme="majorBidi"/>
          <w:color w:val="000000" w:themeColor="text1"/>
        </w:rPr>
      </w:pPr>
      <w:proofErr w:type="spellStart"/>
      <w:r w:rsidRPr="00601154">
        <w:rPr>
          <w:rFonts w:asciiTheme="majorBidi" w:hAnsiTheme="majorBidi" w:cstheme="majorBidi"/>
          <w:color w:val="000000" w:themeColor="text1"/>
        </w:rPr>
        <w:t>QueryFlow</w:t>
      </w:r>
      <w:proofErr w:type="spellEnd"/>
      <w:r w:rsidRPr="00601154">
        <w:rPr>
          <w:rFonts w:asciiTheme="majorBidi" w:hAnsiTheme="majorBidi" w:cstheme="majorBidi"/>
          <w:color w:val="000000" w:themeColor="text1"/>
        </w:rPr>
        <w:t xml:space="preserve"> support</w:t>
      </w:r>
      <w:r w:rsidR="00185466">
        <w:rPr>
          <w:rFonts w:asciiTheme="majorBidi" w:hAnsiTheme="majorBidi" w:cstheme="majorBidi"/>
          <w:color w:val="000000" w:themeColor="text1"/>
        </w:rPr>
        <w:t>s</w:t>
      </w:r>
      <w:r w:rsidRPr="00601154">
        <w:rPr>
          <w:rFonts w:asciiTheme="majorBidi" w:hAnsiTheme="majorBidi" w:cstheme="majorBidi"/>
          <w:color w:val="000000" w:themeColor="text1"/>
        </w:rPr>
        <w:t xml:space="preserve"> </w:t>
      </w:r>
      <w:r w:rsidR="00185466">
        <w:rPr>
          <w:rFonts w:asciiTheme="majorBidi" w:hAnsiTheme="majorBidi" w:cstheme="majorBidi"/>
          <w:color w:val="000000" w:themeColor="text1"/>
        </w:rPr>
        <w:t xml:space="preserve">an </w:t>
      </w:r>
      <w:r w:rsidRPr="00601154">
        <w:rPr>
          <w:rFonts w:asciiTheme="majorBidi" w:hAnsiTheme="majorBidi" w:cstheme="majorBidi"/>
          <w:color w:val="000000" w:themeColor="text1"/>
        </w:rPr>
        <w:t xml:space="preserve">advance and configurable coloring mechanism for both edges and </w:t>
      </w:r>
      <w:proofErr w:type="spellStart"/>
      <w:proofErr w:type="gramStart"/>
      <w:r w:rsidRPr="00601154">
        <w:rPr>
          <w:rFonts w:asciiTheme="majorBidi" w:hAnsiTheme="majorBidi" w:cstheme="majorBidi"/>
          <w:color w:val="000000" w:themeColor="text1"/>
        </w:rPr>
        <w:t>nodes.QueryFlow’s</w:t>
      </w:r>
      <w:proofErr w:type="spellEnd"/>
      <w:proofErr w:type="gramEnd"/>
      <w:r w:rsidRPr="00601154">
        <w:rPr>
          <w:rFonts w:asciiTheme="majorBidi" w:hAnsiTheme="majorBidi" w:cstheme="majorBidi"/>
          <w:color w:val="000000" w:themeColor="text1"/>
        </w:rPr>
        <w:t xml:space="preserve"> nodes represent relational sub</w:t>
      </w:r>
      <w:r w:rsidR="00141831" w:rsidRPr="00601154">
        <w:rPr>
          <w:rFonts w:asciiTheme="majorBidi" w:hAnsiTheme="majorBidi" w:cstheme="majorBidi"/>
          <w:color w:val="000000" w:themeColor="text1"/>
        </w:rPr>
        <w:t>-</w:t>
      </w:r>
      <w:r w:rsidRPr="00601154">
        <w:rPr>
          <w:rFonts w:asciiTheme="majorBidi" w:hAnsiTheme="majorBidi" w:cstheme="majorBidi"/>
          <w:color w:val="000000" w:themeColor="text1"/>
        </w:rPr>
        <w:t xml:space="preserve">expression </w:t>
      </w:r>
      <w:r w:rsidR="007E25F0">
        <w:rPr>
          <w:rFonts w:asciiTheme="majorBidi" w:hAnsiTheme="majorBidi" w:cstheme="majorBidi"/>
          <w:color w:val="000000" w:themeColor="text1"/>
        </w:rPr>
        <w:t>that</w:t>
      </w:r>
      <w:r w:rsidR="007E25F0"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t xml:space="preserve">can be colored by sub-expression type, for example, we can indicate that all the </w:t>
      </w:r>
      <w:r w:rsidRPr="00601154">
        <w:rPr>
          <w:rFonts w:asciiTheme="majorBidi" w:hAnsiTheme="majorBidi" w:cstheme="majorBidi"/>
          <w:i/>
          <w:iCs/>
          <w:color w:val="000000" w:themeColor="text1"/>
        </w:rPr>
        <w:t>Join</w:t>
      </w:r>
      <w:r w:rsidRPr="00601154">
        <w:rPr>
          <w:rFonts w:asciiTheme="majorBidi" w:hAnsiTheme="majorBidi" w:cstheme="majorBidi"/>
          <w:color w:val="000000" w:themeColor="text1"/>
        </w:rPr>
        <w:t xml:space="preserve"> operation</w:t>
      </w:r>
      <w:r w:rsidR="00C152E0" w:rsidRPr="00601154">
        <w:rPr>
          <w:rFonts w:asciiTheme="majorBidi" w:hAnsiTheme="majorBidi" w:cstheme="majorBidi"/>
          <w:color w:val="000000" w:themeColor="text1"/>
        </w:rPr>
        <w:t>s</w:t>
      </w:r>
      <w:r w:rsidRPr="00601154">
        <w:rPr>
          <w:rFonts w:asciiTheme="majorBidi" w:hAnsiTheme="majorBidi" w:cstheme="majorBidi"/>
          <w:color w:val="000000" w:themeColor="text1"/>
        </w:rPr>
        <w:t xml:space="preserve"> will be blue. By default, all the nodes are colored in black</w:t>
      </w:r>
      <w:r w:rsidR="00141831" w:rsidRPr="00601154">
        <w:rPr>
          <w:rFonts w:asciiTheme="majorBidi" w:hAnsiTheme="majorBidi" w:cstheme="majorBidi"/>
          <w:color w:val="000000" w:themeColor="text1"/>
        </w:rPr>
        <w:t xml:space="preserve"> as it can be quite overwhelming due to </w:t>
      </w:r>
      <w:r w:rsidR="00C152E0" w:rsidRPr="00601154">
        <w:rPr>
          <w:rFonts w:asciiTheme="majorBidi" w:hAnsiTheme="majorBidi" w:cstheme="majorBidi"/>
          <w:color w:val="000000" w:themeColor="text1"/>
        </w:rPr>
        <w:t xml:space="preserve">the </w:t>
      </w:r>
      <w:r w:rsidR="00141831" w:rsidRPr="00601154">
        <w:rPr>
          <w:rFonts w:asciiTheme="majorBidi" w:hAnsiTheme="majorBidi" w:cstheme="majorBidi"/>
          <w:color w:val="000000" w:themeColor="text1"/>
        </w:rPr>
        <w:t>number of different operations.</w:t>
      </w:r>
      <w:r w:rsidRPr="00601154">
        <w:rPr>
          <w:rFonts w:asciiTheme="majorBidi" w:hAnsiTheme="majorBidi" w:cstheme="majorBidi"/>
          <w:color w:val="000000" w:themeColor="text1"/>
        </w:rPr>
        <w:t xml:space="preserve"> </w:t>
      </w:r>
    </w:p>
    <w:p w14:paraId="42D02EB1" w14:textId="7A045566" w:rsidR="006C5D3F" w:rsidRPr="00601154" w:rsidRDefault="00141831" w:rsidP="00141831">
      <w:pPr>
        <w:spacing w:line="360" w:lineRule="auto"/>
        <w:rPr>
          <w:rFonts w:asciiTheme="majorBidi" w:hAnsiTheme="majorBidi" w:cstheme="majorBidi"/>
          <w:color w:val="000000" w:themeColor="text1"/>
        </w:rPr>
      </w:pPr>
      <w:r w:rsidRPr="00601154">
        <w:rPr>
          <w:rFonts w:asciiTheme="majorBidi" w:hAnsiTheme="majorBidi" w:cstheme="majorBidi"/>
          <w:szCs w:val="22"/>
        </w:rPr>
        <w:br/>
      </w:r>
      <w:proofErr w:type="spellStart"/>
      <w:r w:rsidRPr="00601154">
        <w:rPr>
          <w:rFonts w:asciiTheme="majorBidi" w:hAnsiTheme="majorBidi" w:cstheme="majorBidi"/>
          <w:szCs w:val="22"/>
        </w:rPr>
        <w:t>QueryFlow’s</w:t>
      </w:r>
      <w:proofErr w:type="spellEnd"/>
      <w:r w:rsidRPr="00601154">
        <w:rPr>
          <w:rFonts w:asciiTheme="majorBidi" w:hAnsiTheme="majorBidi" w:cstheme="majorBidi"/>
          <w:szCs w:val="22"/>
        </w:rPr>
        <w:t xml:space="preserve"> edges </w:t>
      </w:r>
      <w:r w:rsidRPr="00601154">
        <w:rPr>
          <w:rFonts w:asciiTheme="majorBidi" w:hAnsiTheme="majorBidi" w:cstheme="majorBidi"/>
          <w:color w:val="000000" w:themeColor="text1"/>
        </w:rPr>
        <w:t>represent measurable statistics like cardinality or duration. To</w:t>
      </w:r>
      <w:r w:rsidR="000529A4" w:rsidRPr="00601154">
        <w:rPr>
          <w:rFonts w:asciiTheme="majorBidi" w:hAnsiTheme="majorBidi" w:cstheme="majorBidi"/>
          <w:color w:val="000000" w:themeColor="text1"/>
        </w:rPr>
        <w:t xml:space="preserve"> emphasi</w:t>
      </w:r>
      <w:r w:rsidR="00C152E0" w:rsidRPr="00601154">
        <w:rPr>
          <w:rFonts w:asciiTheme="majorBidi" w:hAnsiTheme="majorBidi" w:cstheme="majorBidi"/>
          <w:color w:val="000000" w:themeColor="text1"/>
        </w:rPr>
        <w:t>ze</w:t>
      </w:r>
      <w:r w:rsidR="00101DE0" w:rsidRPr="00601154">
        <w:rPr>
          <w:rFonts w:asciiTheme="majorBidi" w:hAnsiTheme="majorBidi" w:cstheme="majorBidi"/>
          <w:color w:val="000000" w:themeColor="text1"/>
        </w:rPr>
        <w:t xml:space="preserve"> </w:t>
      </w:r>
      <w:r w:rsidR="006C5D3F" w:rsidRPr="00601154">
        <w:rPr>
          <w:rFonts w:asciiTheme="majorBidi" w:hAnsiTheme="majorBidi" w:cstheme="majorBidi"/>
          <w:color w:val="000000" w:themeColor="text1"/>
        </w:rPr>
        <w:t xml:space="preserve">parts of the query that might need some special </w:t>
      </w:r>
      <w:r w:rsidRPr="00601154">
        <w:rPr>
          <w:rFonts w:asciiTheme="majorBidi" w:hAnsiTheme="majorBidi" w:cstheme="majorBidi"/>
          <w:color w:val="000000" w:themeColor="text1"/>
        </w:rPr>
        <w:t>attentio</w:t>
      </w:r>
      <w:r w:rsidR="006C5D3F" w:rsidRPr="00601154">
        <w:rPr>
          <w:rFonts w:asciiTheme="majorBidi" w:hAnsiTheme="majorBidi" w:cstheme="majorBidi"/>
          <w:color w:val="000000" w:themeColor="text1"/>
        </w:rPr>
        <w:t>n</w:t>
      </w:r>
      <w:r w:rsidRPr="00601154">
        <w:rPr>
          <w:rFonts w:asciiTheme="majorBidi" w:hAnsiTheme="majorBidi" w:cstheme="majorBidi"/>
          <w:color w:val="000000" w:themeColor="text1"/>
        </w:rPr>
        <w:t xml:space="preserve"> we will add coloring heuristics to the edge</w:t>
      </w:r>
      <w:r w:rsidR="00B746C1" w:rsidRPr="00601154">
        <w:rPr>
          <w:rFonts w:asciiTheme="majorBidi" w:hAnsiTheme="majorBidi" w:cstheme="majorBidi"/>
          <w:color w:val="000000" w:themeColor="text1"/>
        </w:rPr>
        <w:t xml:space="preserve">s and nodes of the </w:t>
      </w:r>
      <w:r w:rsidR="00C42899" w:rsidRPr="00601154">
        <w:rPr>
          <w:rFonts w:asciiTheme="majorBidi" w:hAnsiTheme="majorBidi" w:cstheme="majorBidi"/>
          <w:color w:val="000000" w:themeColor="text1"/>
        </w:rPr>
        <w:t>Sankey</w:t>
      </w:r>
      <w:r w:rsidR="00B746C1" w:rsidRPr="00601154">
        <w:rPr>
          <w:rFonts w:asciiTheme="majorBidi" w:hAnsiTheme="majorBidi" w:cstheme="majorBidi"/>
          <w:color w:val="000000" w:themeColor="text1"/>
        </w:rPr>
        <w:t>-diagram</w:t>
      </w:r>
      <w:r w:rsidR="006C5D3F" w:rsidRPr="00601154">
        <w:rPr>
          <w:rFonts w:asciiTheme="majorBidi" w:hAnsiTheme="majorBidi" w:cstheme="majorBidi"/>
          <w:color w:val="000000" w:themeColor="text1"/>
        </w:rPr>
        <w:t>.</w:t>
      </w:r>
      <w:r w:rsidR="003D6E41" w:rsidRPr="00601154">
        <w:rPr>
          <w:rFonts w:asciiTheme="majorBidi" w:hAnsiTheme="majorBidi" w:cstheme="majorBidi"/>
          <w:color w:val="000000" w:themeColor="text1"/>
        </w:rPr>
        <w:t xml:space="preserve"> </w:t>
      </w:r>
      <w:r w:rsidR="00BA29A6" w:rsidRPr="00E80080">
        <w:rPr>
          <w:rFonts w:asciiTheme="majorBidi" w:hAnsiTheme="majorBidi" w:cstheme="majorBidi"/>
          <w:color w:val="000000" w:themeColor="text1"/>
        </w:rPr>
        <w:t>A detailed example can be seen in</w:t>
      </w:r>
      <w:r w:rsidR="00D235C4" w:rsidRPr="00E80080">
        <w:rPr>
          <w:rFonts w:asciiTheme="majorBidi" w:hAnsiTheme="majorBidi" w:cstheme="majorBidi"/>
          <w:color w:val="000000" w:themeColor="text1"/>
        </w:rPr>
        <w:t xml:space="preserve"> section</w:t>
      </w:r>
      <w:r w:rsidR="00E80080" w:rsidRPr="00E80080">
        <w:rPr>
          <w:rFonts w:asciiTheme="majorBidi" w:hAnsiTheme="majorBidi" w:cstheme="majorBidi"/>
          <w:color w:val="000000" w:themeColor="text1"/>
        </w:rPr>
        <w:t xml:space="preserve"> 4.1.</w:t>
      </w:r>
      <w:r w:rsidR="00B746C1" w:rsidRPr="00601154">
        <w:rPr>
          <w:rFonts w:asciiTheme="majorBidi" w:hAnsiTheme="majorBidi" w:cstheme="majorBidi"/>
          <w:color w:val="000000" w:themeColor="text1"/>
        </w:rPr>
        <w:br/>
      </w:r>
      <w:r w:rsidR="00B746C1" w:rsidRPr="00601154">
        <w:rPr>
          <w:rFonts w:asciiTheme="majorBidi" w:hAnsiTheme="majorBidi" w:cstheme="majorBidi"/>
          <w:color w:val="000000" w:themeColor="text1"/>
        </w:rPr>
        <w:br/>
      </w:r>
      <w:r w:rsidR="006C5D3F" w:rsidRPr="00601154">
        <w:rPr>
          <w:rFonts w:asciiTheme="majorBidi" w:hAnsiTheme="majorBidi" w:cstheme="majorBidi"/>
          <w:color w:val="000000" w:themeColor="text1"/>
        </w:rPr>
        <w:t xml:space="preserve">The first set of heuristics </w:t>
      </w:r>
      <w:r w:rsidR="00B746C1" w:rsidRPr="00601154">
        <w:rPr>
          <w:rFonts w:asciiTheme="majorBidi" w:hAnsiTheme="majorBidi" w:cstheme="majorBidi"/>
          <w:color w:val="000000" w:themeColor="text1"/>
        </w:rPr>
        <w:t>is the edges and</w:t>
      </w:r>
      <w:r w:rsidR="00434688">
        <w:rPr>
          <w:rFonts w:asciiTheme="majorBidi" w:hAnsiTheme="majorBidi" w:cstheme="majorBidi"/>
          <w:color w:val="000000" w:themeColor="text1"/>
        </w:rPr>
        <w:t xml:space="preserve"> it</w:t>
      </w:r>
      <w:r w:rsidR="00B746C1" w:rsidRPr="00601154">
        <w:rPr>
          <w:rFonts w:asciiTheme="majorBidi" w:hAnsiTheme="majorBidi" w:cstheme="majorBidi"/>
          <w:color w:val="000000" w:themeColor="text1"/>
        </w:rPr>
        <w:t xml:space="preserve"> </w:t>
      </w:r>
      <w:r w:rsidR="006C5D3F" w:rsidRPr="00601154">
        <w:rPr>
          <w:rFonts w:asciiTheme="majorBidi" w:hAnsiTheme="majorBidi" w:cstheme="majorBidi"/>
          <w:color w:val="000000" w:themeColor="text1"/>
        </w:rPr>
        <w:t>indicate a potential flaw in the sub-</w:t>
      </w:r>
      <w:r w:rsidR="00C50965" w:rsidRPr="00601154">
        <w:rPr>
          <w:rFonts w:asciiTheme="majorBidi" w:hAnsiTheme="majorBidi" w:cstheme="majorBidi"/>
          <w:color w:val="000000" w:themeColor="text1"/>
        </w:rPr>
        <w:t>expressions:</w:t>
      </w:r>
    </w:p>
    <w:p w14:paraId="001AB0C6" w14:textId="11127101" w:rsidR="006E297A" w:rsidRPr="00601154" w:rsidRDefault="006E297A" w:rsidP="008B2088">
      <w:pPr>
        <w:pStyle w:val="ListParagraph"/>
        <w:numPr>
          <w:ilvl w:val="0"/>
          <w:numId w:val="8"/>
        </w:numPr>
        <w:rPr>
          <w:rFonts w:asciiTheme="majorBidi" w:hAnsiTheme="majorBidi" w:cstheme="majorBidi"/>
          <w:color w:val="000000" w:themeColor="text1"/>
        </w:rPr>
      </w:pPr>
      <w:r w:rsidRPr="00601154">
        <w:rPr>
          <w:rFonts w:asciiTheme="majorBidi" w:hAnsiTheme="majorBidi" w:cstheme="majorBidi"/>
          <w:color w:val="000000" w:themeColor="text1"/>
          <w:lang w:val="en-US"/>
        </w:rPr>
        <w:t xml:space="preserve">When a </w:t>
      </w:r>
      <w:r w:rsidR="00B746C1" w:rsidRPr="00601154">
        <w:rPr>
          <w:rFonts w:asciiTheme="majorBidi" w:hAnsiTheme="majorBidi" w:cstheme="majorBidi"/>
          <w:color w:val="000000" w:themeColor="text1"/>
        </w:rPr>
        <w:t>r</w:t>
      </w:r>
      <w:r w:rsidR="00570275" w:rsidRPr="00601154">
        <w:rPr>
          <w:rFonts w:asciiTheme="majorBidi" w:hAnsiTheme="majorBidi" w:cstheme="majorBidi"/>
          <w:color w:val="000000" w:themeColor="text1"/>
        </w:rPr>
        <w:t xml:space="preserve">elation </w:t>
      </w:r>
      <w:r w:rsidRPr="00601154">
        <w:rPr>
          <w:rFonts w:asciiTheme="majorBidi" w:hAnsiTheme="majorBidi" w:cstheme="majorBidi"/>
          <w:color w:val="000000" w:themeColor="text1"/>
        </w:rPr>
        <w:t xml:space="preserve">cardinality </w:t>
      </w:r>
      <w:r w:rsidR="00570275" w:rsidRPr="00601154">
        <w:rPr>
          <w:rFonts w:asciiTheme="majorBidi" w:hAnsiTheme="majorBidi" w:cstheme="majorBidi"/>
          <w:color w:val="000000" w:themeColor="text1"/>
        </w:rPr>
        <w:t>is zero</w:t>
      </w:r>
      <w:r w:rsidR="00F14CE6" w:rsidRPr="00601154">
        <w:rPr>
          <w:rFonts w:asciiTheme="majorBidi" w:hAnsiTheme="majorBidi" w:cstheme="majorBidi"/>
          <w:color w:val="000000" w:themeColor="text1"/>
        </w:rPr>
        <w:t xml:space="preserve">, this can help us find the </w:t>
      </w:r>
      <w:r w:rsidR="00D235C4">
        <w:rPr>
          <w:rFonts w:asciiTheme="majorBidi" w:hAnsiTheme="majorBidi" w:cstheme="majorBidi"/>
          <w:color w:val="000000" w:themeColor="text1"/>
        </w:rPr>
        <w:t>problematic sub-</w:t>
      </w:r>
      <w:r w:rsidR="00F14CE6" w:rsidRPr="00601154">
        <w:rPr>
          <w:rFonts w:asciiTheme="majorBidi" w:hAnsiTheme="majorBidi" w:cstheme="majorBidi"/>
          <w:color w:val="000000" w:themeColor="text1"/>
        </w:rPr>
        <w:t>expression we need to rewrite to fix cardinality issues.</w:t>
      </w:r>
      <w:ins w:id="120" w:author="Eyal Trabelsi" w:date="2021-10-04T11:24:00Z">
        <w:r w:rsidR="00434688">
          <w:rPr>
            <w:rFonts w:asciiTheme="majorBidi" w:hAnsiTheme="majorBidi" w:cstheme="majorBidi"/>
            <w:color w:val="000000" w:themeColor="text1"/>
          </w:rPr>
          <w:t xml:space="preserve"> </w:t>
        </w:r>
      </w:ins>
      <w:ins w:id="121" w:author="Eyal Trabelsi" w:date="2021-10-09T10:16:00Z">
        <w:r w:rsidR="00EA40A9">
          <w:rPr>
            <w:rFonts w:asciiTheme="majorBidi" w:hAnsiTheme="majorBidi" w:cstheme="majorBidi"/>
            <w:color w:val="000000" w:themeColor="text1"/>
          </w:rPr>
          <w:t xml:space="preserve">In this case the edge will have red </w:t>
        </w:r>
      </w:ins>
      <w:proofErr w:type="spellStart"/>
      <w:ins w:id="122" w:author="Eyal Trabelsi" w:date="2021-10-09T10:18:00Z">
        <w:r w:rsidR="00EA40A9">
          <w:rPr>
            <w:rFonts w:asciiTheme="majorBidi" w:hAnsiTheme="majorBidi" w:cstheme="majorBidi"/>
            <w:color w:val="000000" w:themeColor="text1"/>
          </w:rPr>
          <w:t>color</w:t>
        </w:r>
      </w:ins>
      <w:proofErr w:type="spellEnd"/>
      <w:ins w:id="123" w:author="Eyal Trabelsi" w:date="2021-10-09T10:16:00Z">
        <w:r w:rsidR="00EA40A9">
          <w:rPr>
            <w:rFonts w:asciiTheme="majorBidi" w:hAnsiTheme="majorBidi" w:cstheme="majorBidi"/>
            <w:color w:val="000000" w:themeColor="text1"/>
          </w:rPr>
          <w:t xml:space="preserve"> as can be seen in </w:t>
        </w:r>
      </w:ins>
      <w:ins w:id="124" w:author="Eyal Trabelsi" w:date="2021-10-09T10:17:00Z">
        <w:r w:rsidR="00EA40A9">
          <w:rPr>
            <w:rFonts w:asciiTheme="majorBidi" w:hAnsiTheme="majorBidi" w:cstheme="majorBidi"/>
            <w:color w:val="000000" w:themeColor="text1"/>
          </w:rPr>
          <w:t>F</w:t>
        </w:r>
      </w:ins>
      <w:ins w:id="125" w:author="Eyal Trabelsi" w:date="2021-10-09T10:16:00Z">
        <w:r w:rsidR="00EA40A9">
          <w:rPr>
            <w:rFonts w:asciiTheme="majorBidi" w:hAnsiTheme="majorBidi" w:cstheme="majorBidi"/>
            <w:color w:val="000000" w:themeColor="text1"/>
          </w:rPr>
          <w:t>igure</w:t>
        </w:r>
      </w:ins>
      <w:ins w:id="126" w:author="Eyal Trabelsi" w:date="2021-10-09T10:17:00Z">
        <w:r w:rsidR="00EA40A9">
          <w:rPr>
            <w:rFonts w:asciiTheme="majorBidi" w:hAnsiTheme="majorBidi" w:cstheme="majorBidi"/>
            <w:color w:val="000000" w:themeColor="text1"/>
          </w:rPr>
          <w:t xml:space="preserve"> 29.</w:t>
        </w:r>
      </w:ins>
    </w:p>
    <w:p w14:paraId="0503046D" w14:textId="04631556" w:rsidR="003D6E41" w:rsidRPr="00EA40A9" w:rsidRDefault="006E297A" w:rsidP="00EA40A9">
      <w:pPr>
        <w:pStyle w:val="ListParagraph"/>
        <w:numPr>
          <w:ilvl w:val="0"/>
          <w:numId w:val="8"/>
        </w:numPr>
        <w:rPr>
          <w:rFonts w:asciiTheme="majorBidi" w:hAnsiTheme="majorBidi" w:cstheme="majorBidi"/>
          <w:color w:val="000000" w:themeColor="text1"/>
          <w:rPrChange w:id="127" w:author="Eyal Trabelsi" w:date="2021-10-09T10:18:00Z">
            <w:rPr/>
          </w:rPrChange>
        </w:rPr>
      </w:pPr>
      <w:r w:rsidRPr="00601154">
        <w:rPr>
          <w:rFonts w:asciiTheme="majorBidi" w:hAnsiTheme="majorBidi" w:cstheme="majorBidi"/>
          <w:color w:val="000000" w:themeColor="text1"/>
        </w:rPr>
        <w:t>When an operation is redundant</w:t>
      </w:r>
      <w:r w:rsidR="00F14CE6" w:rsidRPr="00601154">
        <w:rPr>
          <w:rFonts w:asciiTheme="majorBidi" w:hAnsiTheme="majorBidi" w:cstheme="majorBidi"/>
          <w:color w:val="000000" w:themeColor="text1"/>
        </w:rPr>
        <w:t>, this can help us improve the queries</w:t>
      </w:r>
      <w:r w:rsidR="00C152E0" w:rsidRPr="00601154">
        <w:rPr>
          <w:rFonts w:asciiTheme="majorBidi" w:hAnsiTheme="majorBidi" w:cstheme="majorBidi"/>
          <w:color w:val="000000" w:themeColor="text1"/>
        </w:rPr>
        <w:t>’</w:t>
      </w:r>
      <w:r w:rsidR="00F14CE6" w:rsidRPr="00601154">
        <w:rPr>
          <w:rFonts w:asciiTheme="majorBidi" w:hAnsiTheme="majorBidi" w:cstheme="majorBidi"/>
          <w:color w:val="000000" w:themeColor="text1"/>
        </w:rPr>
        <w:t xml:space="preserve"> performance by removing operations that don’t change the actual output</w:t>
      </w:r>
      <w:r w:rsidR="00B746C1" w:rsidRPr="00601154">
        <w:rPr>
          <w:rFonts w:asciiTheme="majorBidi" w:hAnsiTheme="majorBidi" w:cstheme="majorBidi"/>
          <w:color w:val="000000" w:themeColor="text1"/>
        </w:rPr>
        <w:t>.</w:t>
      </w:r>
      <w:ins w:id="128" w:author="Eyal Trabelsi" w:date="2021-10-09T10:18:00Z">
        <w:r w:rsidR="00EA40A9">
          <w:rPr>
            <w:rFonts w:asciiTheme="majorBidi" w:hAnsiTheme="majorBidi" w:cstheme="majorBidi"/>
            <w:color w:val="000000" w:themeColor="text1"/>
          </w:rPr>
          <w:t xml:space="preserve"> In this case the edge will have orange </w:t>
        </w:r>
        <w:proofErr w:type="spellStart"/>
        <w:r w:rsidR="00EA40A9">
          <w:rPr>
            <w:rFonts w:asciiTheme="majorBidi" w:hAnsiTheme="majorBidi" w:cstheme="majorBidi"/>
            <w:color w:val="000000" w:themeColor="text1"/>
          </w:rPr>
          <w:t>color</w:t>
        </w:r>
        <w:proofErr w:type="spellEnd"/>
        <w:r w:rsidR="00EA40A9">
          <w:rPr>
            <w:rFonts w:asciiTheme="majorBidi" w:hAnsiTheme="majorBidi" w:cstheme="majorBidi"/>
            <w:color w:val="000000" w:themeColor="text1"/>
          </w:rPr>
          <w:t xml:space="preserve"> as can be seen in Figure </w:t>
        </w:r>
      </w:ins>
      <w:ins w:id="129" w:author="Eyal Trabelsi" w:date="2021-10-09T10:19:00Z">
        <w:r w:rsidR="00EA40A9">
          <w:rPr>
            <w:rFonts w:asciiTheme="majorBidi" w:hAnsiTheme="majorBidi" w:cstheme="majorBidi"/>
            <w:color w:val="000000" w:themeColor="text1"/>
          </w:rPr>
          <w:t>33</w:t>
        </w:r>
      </w:ins>
      <w:ins w:id="130" w:author="Eyal Trabelsi" w:date="2021-10-09T10:18:00Z">
        <w:r w:rsidR="00EA40A9">
          <w:rPr>
            <w:rFonts w:asciiTheme="majorBidi" w:hAnsiTheme="majorBidi" w:cstheme="majorBidi"/>
            <w:color w:val="000000" w:themeColor="text1"/>
          </w:rPr>
          <w:t>.</w:t>
        </w:r>
      </w:ins>
    </w:p>
    <w:p w14:paraId="27721800" w14:textId="7F528975" w:rsidR="003D6E41" w:rsidRPr="00601154" w:rsidRDefault="00B746C1" w:rsidP="003D6E41">
      <w:pPr>
        <w:pStyle w:val="ListParagraph"/>
        <w:ind w:left="0"/>
        <w:rPr>
          <w:rFonts w:asciiTheme="majorBidi" w:hAnsiTheme="majorBidi" w:cstheme="majorBidi"/>
          <w:color w:val="000000" w:themeColor="text1"/>
        </w:rPr>
      </w:pPr>
      <w:r w:rsidRPr="00601154">
        <w:rPr>
          <w:rFonts w:asciiTheme="majorBidi" w:hAnsiTheme="majorBidi" w:cstheme="majorBidi"/>
          <w:color w:val="000000" w:themeColor="text1"/>
          <w:lang w:val="en-US"/>
        </w:rPr>
        <w:br/>
      </w:r>
      <w:r w:rsidR="006C5D3F" w:rsidRPr="00601154">
        <w:rPr>
          <w:rFonts w:asciiTheme="majorBidi" w:hAnsiTheme="majorBidi" w:cstheme="majorBidi"/>
          <w:color w:val="000000" w:themeColor="text1"/>
          <w:lang w:val="en-US"/>
        </w:rPr>
        <w:t>The second</w:t>
      </w:r>
      <w:r w:rsidR="003D6E41" w:rsidRPr="00601154">
        <w:rPr>
          <w:rFonts w:asciiTheme="majorBidi" w:hAnsiTheme="majorBidi" w:cstheme="majorBidi"/>
          <w:color w:val="000000" w:themeColor="text1"/>
          <w:lang w:val="en-US"/>
        </w:rPr>
        <w:t xml:space="preserve"> </w:t>
      </w:r>
      <w:r w:rsidR="006C5D3F" w:rsidRPr="00601154">
        <w:rPr>
          <w:rFonts w:asciiTheme="majorBidi" w:hAnsiTheme="majorBidi" w:cstheme="majorBidi"/>
          <w:color w:val="000000" w:themeColor="text1"/>
          <w:lang w:val="en-US"/>
        </w:rPr>
        <w:t xml:space="preserve">set of </w:t>
      </w:r>
      <w:r w:rsidR="006C5D3F" w:rsidRPr="00601154">
        <w:rPr>
          <w:rFonts w:asciiTheme="majorBidi" w:hAnsiTheme="majorBidi" w:cstheme="majorBidi"/>
          <w:color w:val="000000" w:themeColor="text1"/>
        </w:rPr>
        <w:t>heuristics</w:t>
      </w:r>
      <w:r w:rsidR="006C5D3F"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lang w:val="en-US"/>
        </w:rPr>
        <w:t xml:space="preserve">is on the edges as well and </w:t>
      </w:r>
      <w:r w:rsidR="006C5D3F" w:rsidRPr="00601154">
        <w:rPr>
          <w:rFonts w:asciiTheme="majorBidi" w:hAnsiTheme="majorBidi" w:cstheme="majorBidi"/>
          <w:color w:val="000000" w:themeColor="text1"/>
          <w:lang w:val="en-US"/>
        </w:rPr>
        <w:t xml:space="preserve">helps </w:t>
      </w:r>
      <w:r w:rsidR="003D6E41" w:rsidRPr="00601154">
        <w:rPr>
          <w:rFonts w:asciiTheme="majorBidi" w:hAnsiTheme="majorBidi" w:cstheme="majorBidi"/>
          <w:color w:val="000000" w:themeColor="text1"/>
        </w:rPr>
        <w:t>differentiate between different</w:t>
      </w:r>
      <w:r w:rsidR="00C152E0" w:rsidRPr="00601154">
        <w:rPr>
          <w:rFonts w:asciiTheme="majorBidi" w:hAnsiTheme="majorBidi" w:cstheme="majorBidi"/>
          <w:color w:val="000000" w:themeColor="text1"/>
        </w:rPr>
        <w:t xml:space="preserve"> </w:t>
      </w:r>
      <w:r w:rsidR="006C5D3F" w:rsidRPr="00601154">
        <w:rPr>
          <w:rFonts w:asciiTheme="majorBidi" w:hAnsiTheme="majorBidi" w:cstheme="majorBidi"/>
          <w:color w:val="000000" w:themeColor="text1"/>
        </w:rPr>
        <w:t>entities</w:t>
      </w:r>
      <w:r w:rsidR="003D6E41" w:rsidRPr="00601154">
        <w:rPr>
          <w:rFonts w:asciiTheme="majorBidi" w:hAnsiTheme="majorBidi" w:cstheme="majorBidi"/>
          <w:color w:val="000000" w:themeColor="text1"/>
        </w:rPr>
        <w:t>:</w:t>
      </w:r>
    </w:p>
    <w:p w14:paraId="5625F88C" w14:textId="3F966BED" w:rsidR="003D6E41" w:rsidRPr="00601154" w:rsidRDefault="003D6E41" w:rsidP="008B2088">
      <w:pPr>
        <w:pStyle w:val="ListParagraph"/>
        <w:numPr>
          <w:ilvl w:val="0"/>
          <w:numId w:val="8"/>
        </w:numPr>
        <w:rPr>
          <w:rFonts w:asciiTheme="majorBidi" w:hAnsiTheme="majorBidi" w:cstheme="majorBidi"/>
          <w:color w:val="000000" w:themeColor="text1"/>
        </w:rPr>
      </w:pPr>
      <w:r w:rsidRPr="00601154">
        <w:rPr>
          <w:rFonts w:asciiTheme="majorBidi" w:hAnsiTheme="majorBidi" w:cstheme="majorBidi"/>
          <w:color w:val="000000" w:themeColor="text1"/>
        </w:rPr>
        <w:lastRenderedPageBreak/>
        <w:t xml:space="preserve">We want to be able to distinguish </w:t>
      </w:r>
      <w:r w:rsidRPr="00601154">
        <w:rPr>
          <w:rFonts w:asciiTheme="majorBidi" w:hAnsiTheme="majorBidi" w:cstheme="majorBidi"/>
          <w:color w:val="000000" w:themeColor="text1"/>
          <w:lang w:val="en-US"/>
        </w:rPr>
        <w:t>between multiple queries</w:t>
      </w:r>
      <w:r w:rsidRPr="00601154">
        <w:rPr>
          <w:rFonts w:asciiTheme="majorBidi" w:hAnsiTheme="majorBidi" w:cstheme="majorBidi"/>
          <w:color w:val="000000" w:themeColor="text1"/>
        </w:rPr>
        <w:t xml:space="preserve">. We represent each of them in a different </w:t>
      </w:r>
      <w:proofErr w:type="spellStart"/>
      <w:r w:rsidRPr="00601154">
        <w:rPr>
          <w:rFonts w:asciiTheme="majorBidi" w:hAnsiTheme="majorBidi" w:cstheme="majorBidi"/>
          <w:color w:val="000000" w:themeColor="text1"/>
        </w:rPr>
        <w:t>color</w:t>
      </w:r>
      <w:proofErr w:type="spellEnd"/>
      <w:r w:rsidRPr="00601154">
        <w:rPr>
          <w:rFonts w:asciiTheme="majorBidi" w:hAnsiTheme="majorBidi" w:cstheme="majorBidi"/>
          <w:color w:val="000000" w:themeColor="text1"/>
        </w:rPr>
        <w:t xml:space="preserve"> by randomly assigning each query a </w:t>
      </w:r>
      <w:proofErr w:type="spellStart"/>
      <w:r w:rsidRPr="00601154">
        <w:rPr>
          <w:rFonts w:asciiTheme="majorBidi" w:hAnsiTheme="majorBidi" w:cstheme="majorBidi"/>
          <w:color w:val="000000" w:themeColor="text1"/>
        </w:rPr>
        <w:t>color</w:t>
      </w:r>
      <w:proofErr w:type="spellEnd"/>
      <w:r w:rsidRPr="00601154">
        <w:rPr>
          <w:rFonts w:asciiTheme="majorBidi" w:hAnsiTheme="majorBidi" w:cstheme="majorBidi"/>
          <w:color w:val="000000" w:themeColor="text1"/>
        </w:rPr>
        <w:t>.</w:t>
      </w:r>
      <w:r w:rsidR="00E80080" w:rsidRPr="00E80080">
        <w:rPr>
          <w:rFonts w:asciiTheme="majorBidi" w:hAnsiTheme="majorBidi" w:cstheme="majorBidi"/>
          <w:color w:val="000000" w:themeColor="text1"/>
          <w:lang w:val="en-US"/>
        </w:rPr>
        <w:t xml:space="preserve"> A detailed example can be seen in</w:t>
      </w:r>
      <w:r w:rsidR="00E80080" w:rsidRPr="00E80080">
        <w:rPr>
          <w:rFonts w:asciiTheme="majorBidi" w:hAnsiTheme="majorBidi" w:cstheme="majorBidi"/>
          <w:color w:val="000000" w:themeColor="text1"/>
        </w:rPr>
        <w:t xml:space="preserve"> section</w:t>
      </w:r>
      <w:r w:rsidR="00E80080" w:rsidRPr="00E80080">
        <w:rPr>
          <w:rFonts w:asciiTheme="majorBidi" w:hAnsiTheme="majorBidi" w:cstheme="majorBidi"/>
          <w:color w:val="000000" w:themeColor="text1"/>
          <w:lang w:val="en-US"/>
        </w:rPr>
        <w:t xml:space="preserve"> </w:t>
      </w:r>
      <w:r w:rsidR="00C50965" w:rsidRPr="00E80080">
        <w:rPr>
          <w:rFonts w:asciiTheme="majorBidi" w:hAnsiTheme="majorBidi" w:cstheme="majorBidi"/>
          <w:color w:val="000000" w:themeColor="text1"/>
          <w:lang w:val="en-US"/>
        </w:rPr>
        <w:t>4.</w:t>
      </w:r>
      <w:r w:rsidR="00C50965">
        <w:rPr>
          <w:rFonts w:asciiTheme="majorBidi" w:hAnsiTheme="majorBidi" w:cstheme="majorBidi"/>
          <w:color w:val="000000" w:themeColor="text1"/>
          <w:lang w:val="en-US"/>
        </w:rPr>
        <w:t>6.</w:t>
      </w:r>
    </w:p>
    <w:p w14:paraId="6A09C6E1" w14:textId="70337BAC" w:rsidR="000529A4" w:rsidRPr="00E80080" w:rsidRDefault="003D6E41" w:rsidP="00E80080">
      <w:pPr>
        <w:pStyle w:val="ListParagraph"/>
        <w:numPr>
          <w:ilvl w:val="0"/>
          <w:numId w:val="8"/>
        </w:numPr>
        <w:rPr>
          <w:rFonts w:asciiTheme="majorBidi" w:hAnsiTheme="majorBidi" w:cstheme="majorBidi"/>
          <w:color w:val="000000" w:themeColor="text1"/>
        </w:rPr>
      </w:pPr>
      <w:r w:rsidRPr="00601154">
        <w:rPr>
          <w:rFonts w:asciiTheme="majorBidi" w:hAnsiTheme="majorBidi" w:cstheme="majorBidi"/>
          <w:color w:val="000000" w:themeColor="text1"/>
        </w:rPr>
        <w:t xml:space="preserve">We want to be able to distinguish </w:t>
      </w:r>
      <w:r w:rsidRPr="00601154">
        <w:rPr>
          <w:rFonts w:asciiTheme="majorBidi" w:hAnsiTheme="majorBidi" w:cstheme="majorBidi"/>
          <w:color w:val="000000" w:themeColor="text1"/>
          <w:lang w:val="en-US"/>
        </w:rPr>
        <w:t>between multiple metrics of the same query</w:t>
      </w:r>
      <w:r w:rsidRPr="00601154">
        <w:rPr>
          <w:rFonts w:asciiTheme="majorBidi" w:hAnsiTheme="majorBidi" w:cstheme="majorBidi"/>
          <w:color w:val="000000" w:themeColor="text1"/>
        </w:rPr>
        <w:t xml:space="preserve">. We represent each of them in the same </w:t>
      </w:r>
      <w:proofErr w:type="spellStart"/>
      <w:r w:rsidRPr="00601154">
        <w:rPr>
          <w:rFonts w:asciiTheme="majorBidi" w:hAnsiTheme="majorBidi" w:cstheme="majorBidi"/>
          <w:color w:val="000000" w:themeColor="text1"/>
        </w:rPr>
        <w:t>colors</w:t>
      </w:r>
      <w:proofErr w:type="spellEnd"/>
      <w:r w:rsidRPr="00601154">
        <w:rPr>
          <w:rFonts w:asciiTheme="majorBidi" w:hAnsiTheme="majorBidi" w:cstheme="majorBidi"/>
          <w:color w:val="000000" w:themeColor="text1"/>
        </w:rPr>
        <w:t xml:space="preserve"> with different saturation</w:t>
      </w:r>
      <w:r w:rsidR="00D235C4">
        <w:rPr>
          <w:rFonts w:asciiTheme="majorBidi" w:hAnsiTheme="majorBidi" w:cstheme="majorBidi"/>
          <w:color w:val="000000" w:themeColor="text1"/>
        </w:rPr>
        <w:t>.</w:t>
      </w:r>
      <w:r w:rsidR="00E80080">
        <w:rPr>
          <w:rFonts w:asciiTheme="majorBidi" w:hAnsiTheme="majorBidi" w:cstheme="majorBidi"/>
          <w:color w:val="000000" w:themeColor="text1"/>
        </w:rPr>
        <w:t xml:space="preserve"> </w:t>
      </w:r>
      <w:r w:rsidR="00E80080" w:rsidRPr="00E80080">
        <w:rPr>
          <w:rFonts w:asciiTheme="majorBidi" w:hAnsiTheme="majorBidi" w:cstheme="majorBidi"/>
          <w:color w:val="000000" w:themeColor="text1"/>
          <w:lang w:val="en-US"/>
        </w:rPr>
        <w:t>A detailed example can be seen in</w:t>
      </w:r>
      <w:r w:rsidR="00E80080" w:rsidRPr="00E80080">
        <w:rPr>
          <w:rFonts w:asciiTheme="majorBidi" w:hAnsiTheme="majorBidi" w:cstheme="majorBidi"/>
          <w:color w:val="000000" w:themeColor="text1"/>
        </w:rPr>
        <w:t xml:space="preserve"> section</w:t>
      </w:r>
      <w:r w:rsidR="00E80080" w:rsidRPr="00E80080">
        <w:rPr>
          <w:rFonts w:asciiTheme="majorBidi" w:hAnsiTheme="majorBidi" w:cstheme="majorBidi"/>
          <w:color w:val="000000" w:themeColor="text1"/>
          <w:lang w:val="en-US"/>
        </w:rPr>
        <w:t xml:space="preserve"> 4.</w:t>
      </w:r>
      <w:r w:rsidR="00E80080">
        <w:rPr>
          <w:rFonts w:asciiTheme="majorBidi" w:hAnsiTheme="majorBidi" w:cstheme="majorBidi"/>
          <w:color w:val="000000" w:themeColor="text1"/>
          <w:lang w:val="en-US"/>
        </w:rPr>
        <w:t>5</w:t>
      </w:r>
      <w:r w:rsidR="00E80080" w:rsidRPr="00E80080">
        <w:rPr>
          <w:rFonts w:asciiTheme="majorBidi" w:hAnsiTheme="majorBidi" w:cstheme="majorBidi"/>
          <w:color w:val="000000" w:themeColor="text1"/>
          <w:lang w:val="en-US"/>
        </w:rPr>
        <w:t>.</w:t>
      </w:r>
    </w:p>
    <w:p w14:paraId="1D2F5126" w14:textId="6E5B1C37" w:rsidR="006202EC" w:rsidRDefault="00C152E0" w:rsidP="006202EC">
      <w:pPr>
        <w:pStyle w:val="ListParagraph"/>
        <w:ind w:left="0"/>
        <w:rPr>
          <w:rFonts w:asciiTheme="majorBidi" w:hAnsiTheme="majorBidi" w:cstheme="majorBidi"/>
          <w:color w:val="FF0000"/>
          <w:lang w:val="en-US"/>
        </w:rPr>
      </w:pPr>
      <w:r w:rsidRPr="00601154">
        <w:rPr>
          <w:rFonts w:asciiTheme="majorBidi" w:hAnsiTheme="majorBidi" w:cstheme="majorBidi"/>
          <w:color w:val="000000" w:themeColor="text1"/>
          <w:lang w:val="en-US"/>
        </w:rPr>
        <w:br/>
      </w:r>
      <w:r w:rsidR="00B746C1" w:rsidRPr="001F39E9">
        <w:rPr>
          <w:rFonts w:asciiTheme="majorBidi" w:hAnsiTheme="majorBidi" w:cstheme="majorBidi"/>
          <w:color w:val="000000" w:themeColor="text1"/>
          <w:lang w:val="en-US"/>
        </w:rPr>
        <w:t xml:space="preserve">The last set of </w:t>
      </w:r>
      <w:r w:rsidR="00B746C1" w:rsidRPr="001F39E9">
        <w:rPr>
          <w:rFonts w:asciiTheme="majorBidi" w:hAnsiTheme="majorBidi" w:cstheme="majorBidi"/>
          <w:color w:val="000000" w:themeColor="text1"/>
        </w:rPr>
        <w:t>heuristics</w:t>
      </w:r>
      <w:r w:rsidR="00B746C1" w:rsidRPr="001F39E9">
        <w:rPr>
          <w:rFonts w:asciiTheme="majorBidi" w:hAnsiTheme="majorBidi" w:cstheme="majorBidi"/>
          <w:color w:val="000000" w:themeColor="text1"/>
          <w:lang w:val="en-US"/>
        </w:rPr>
        <w:t xml:space="preserve"> </w:t>
      </w:r>
      <w:r w:rsidRPr="001F39E9">
        <w:rPr>
          <w:rFonts w:asciiTheme="majorBidi" w:hAnsiTheme="majorBidi" w:cstheme="majorBidi"/>
          <w:color w:val="000000" w:themeColor="text1"/>
          <w:lang w:val="en-US"/>
        </w:rPr>
        <w:t>are</w:t>
      </w:r>
      <w:r w:rsidR="00B746C1" w:rsidRPr="001F39E9">
        <w:rPr>
          <w:rFonts w:asciiTheme="majorBidi" w:hAnsiTheme="majorBidi" w:cstheme="majorBidi"/>
          <w:color w:val="000000" w:themeColor="text1"/>
          <w:lang w:val="en-US"/>
        </w:rPr>
        <w:t xml:space="preserve"> on the </w:t>
      </w:r>
      <w:r w:rsidR="00C50965" w:rsidRPr="001F39E9">
        <w:rPr>
          <w:rFonts w:asciiTheme="majorBidi" w:hAnsiTheme="majorBidi" w:cstheme="majorBidi"/>
          <w:color w:val="000000" w:themeColor="text1"/>
          <w:lang w:val="en-US"/>
        </w:rPr>
        <w:t>nodes,</w:t>
      </w:r>
      <w:r w:rsidR="00B746C1" w:rsidRPr="001F39E9">
        <w:rPr>
          <w:rFonts w:asciiTheme="majorBidi" w:hAnsiTheme="majorBidi" w:cstheme="majorBidi"/>
          <w:color w:val="000000" w:themeColor="text1"/>
          <w:lang w:val="en-US"/>
        </w:rPr>
        <w:t xml:space="preserve"> and </w:t>
      </w:r>
      <w:r w:rsidRPr="001F39E9">
        <w:rPr>
          <w:rFonts w:asciiTheme="majorBidi" w:hAnsiTheme="majorBidi" w:cstheme="majorBidi"/>
          <w:color w:val="000000" w:themeColor="text1"/>
          <w:lang w:val="en-US"/>
        </w:rPr>
        <w:t>they</w:t>
      </w:r>
      <w:r w:rsidR="00B746C1" w:rsidRPr="001F39E9">
        <w:rPr>
          <w:rFonts w:asciiTheme="majorBidi" w:hAnsiTheme="majorBidi" w:cstheme="majorBidi"/>
          <w:color w:val="000000" w:themeColor="text1"/>
          <w:lang w:val="en-US"/>
        </w:rPr>
        <w:t xml:space="preserve"> help to distinguish between different types of relational operations</w:t>
      </w:r>
      <w:ins w:id="131" w:author="Eyal Trabelsi" w:date="2021-10-09T10:20:00Z">
        <w:r w:rsidR="0039378E">
          <w:rPr>
            <w:rFonts w:asciiTheme="majorBidi" w:hAnsiTheme="majorBidi" w:cstheme="majorBidi"/>
            <w:color w:val="000000" w:themeColor="text1"/>
            <w:lang w:val="en-US"/>
          </w:rPr>
          <w:t xml:space="preserve"> by color</w:t>
        </w:r>
      </w:ins>
      <w:r w:rsidR="001F39E9">
        <w:rPr>
          <w:rFonts w:asciiTheme="majorBidi" w:hAnsiTheme="majorBidi" w:cstheme="majorBidi"/>
          <w:color w:val="000000" w:themeColor="text1"/>
          <w:lang w:val="en-US"/>
        </w:rPr>
        <w:t>, but it disabled by default.</w:t>
      </w:r>
    </w:p>
    <w:p w14:paraId="3913D9AD" w14:textId="1BFBF1F4" w:rsidR="00752D7F" w:rsidRDefault="008778E7" w:rsidP="00752D7F">
      <w:pPr>
        <w:spacing w:line="360" w:lineRule="auto"/>
        <w:rPr>
          <w:ins w:id="132" w:author="Eyal Trabelsi" w:date="2021-10-09T14:29:00Z"/>
          <w:rFonts w:asciiTheme="majorBidi" w:hAnsiTheme="majorBidi" w:cstheme="majorBidi"/>
        </w:rPr>
      </w:pPr>
      <w:r>
        <w:rPr>
          <w:rFonts w:asciiTheme="majorBidi" w:hAnsiTheme="majorBidi" w:cstheme="majorBidi"/>
        </w:rPr>
        <w:t>For a more fluent reading</w:t>
      </w:r>
      <w:r w:rsidR="00441B61">
        <w:rPr>
          <w:rFonts w:asciiTheme="majorBidi" w:hAnsiTheme="majorBidi" w:cstheme="majorBidi"/>
        </w:rPr>
        <w:t>,</w:t>
      </w:r>
      <w:r>
        <w:rPr>
          <w:rFonts w:asciiTheme="majorBidi" w:hAnsiTheme="majorBidi" w:cstheme="majorBidi"/>
        </w:rPr>
        <w:t xml:space="preserve"> t</w:t>
      </w:r>
      <w:r w:rsidR="006202EC">
        <w:rPr>
          <w:rFonts w:asciiTheme="majorBidi" w:hAnsiTheme="majorBidi" w:cstheme="majorBidi"/>
        </w:rPr>
        <w:t xml:space="preserve">he </w:t>
      </w:r>
      <w:r w:rsidR="006202EC">
        <w:rPr>
          <w:rFonts w:asciiTheme="majorBidi" w:hAnsiTheme="majorBidi" w:cstheme="majorBidi"/>
          <w:szCs w:val="22"/>
          <w:lang w:val="en-GB"/>
        </w:rPr>
        <w:t>visualization</w:t>
      </w:r>
      <w:r w:rsidR="006202EC" w:rsidRPr="00601154">
        <w:rPr>
          <w:rFonts w:asciiTheme="majorBidi" w:hAnsiTheme="majorBidi" w:cstheme="majorBidi"/>
          <w:szCs w:val="22"/>
          <w:lang w:val="en-GB"/>
        </w:rPr>
        <w:t xml:space="preserve"> </w:t>
      </w:r>
      <w:r w:rsidR="006202EC">
        <w:rPr>
          <w:rFonts w:asciiTheme="majorBidi" w:hAnsiTheme="majorBidi" w:cstheme="majorBidi"/>
        </w:rPr>
        <w:t>algorithm can be seen in section 3.5.5 (</w:t>
      </w:r>
      <w:r w:rsidR="00474651">
        <w:rPr>
          <w:rFonts w:asciiTheme="majorBidi" w:hAnsiTheme="majorBidi" w:cstheme="majorBidi"/>
        </w:rPr>
        <w:t>f</w:t>
      </w:r>
      <w:r w:rsidR="006202EC">
        <w:rPr>
          <w:rFonts w:asciiTheme="majorBidi" w:hAnsiTheme="majorBidi" w:cstheme="majorBidi"/>
        </w:rPr>
        <w:t xml:space="preserve">igure </w:t>
      </w:r>
      <w:r w:rsidR="008B677C">
        <w:rPr>
          <w:rFonts w:asciiTheme="majorBidi" w:hAnsiTheme="majorBidi" w:cstheme="majorBidi"/>
        </w:rPr>
        <w:t>24</w:t>
      </w:r>
      <w:r w:rsidR="006202EC">
        <w:rPr>
          <w:rFonts w:asciiTheme="majorBidi" w:hAnsiTheme="majorBidi" w:cstheme="majorBidi"/>
        </w:rPr>
        <w:t>)</w:t>
      </w:r>
      <w:r w:rsidR="00441B61">
        <w:rPr>
          <w:rFonts w:asciiTheme="majorBidi" w:hAnsiTheme="majorBidi" w:cstheme="majorBidi"/>
        </w:rPr>
        <w:t>.</w:t>
      </w:r>
      <w:r>
        <w:rPr>
          <w:rFonts w:asciiTheme="majorBidi" w:hAnsiTheme="majorBidi" w:cstheme="majorBidi"/>
        </w:rPr>
        <w:t xml:space="preserve"> </w:t>
      </w:r>
      <w:r w:rsidR="00441B61">
        <w:rPr>
          <w:rFonts w:asciiTheme="majorBidi" w:hAnsiTheme="majorBidi" w:cstheme="majorBidi"/>
        </w:rPr>
        <w:t>The modification to support multiple metrics visualization can be seen in section 4.5 (figure 45), and the</w:t>
      </w:r>
      <w:r>
        <w:rPr>
          <w:rFonts w:asciiTheme="majorBidi" w:hAnsiTheme="majorBidi" w:cstheme="majorBidi"/>
        </w:rPr>
        <w:t xml:space="preserve"> modification to support multiple </w:t>
      </w:r>
      <w:r w:rsidR="00441B61">
        <w:rPr>
          <w:rFonts w:asciiTheme="majorBidi" w:hAnsiTheme="majorBidi" w:cstheme="majorBidi"/>
        </w:rPr>
        <w:t>queries</w:t>
      </w:r>
      <w:r>
        <w:rPr>
          <w:rFonts w:asciiTheme="majorBidi" w:hAnsiTheme="majorBidi" w:cstheme="majorBidi"/>
        </w:rPr>
        <w:t xml:space="preserve"> visualization can be seen in section 4.5 (figure </w:t>
      </w:r>
      <w:r w:rsidR="00441B61">
        <w:rPr>
          <w:rFonts w:asciiTheme="majorBidi" w:hAnsiTheme="majorBidi" w:cstheme="majorBidi"/>
        </w:rPr>
        <w:t>50</w:t>
      </w:r>
      <w:r>
        <w:rPr>
          <w:rFonts w:asciiTheme="majorBidi" w:hAnsiTheme="majorBidi" w:cstheme="majorBidi"/>
        </w:rPr>
        <w:t>).</w:t>
      </w:r>
      <w:ins w:id="133" w:author="Eyal Trabelsi" w:date="2021-10-09T14:29:00Z">
        <w:r w:rsidR="00752D7F">
          <w:rPr>
            <w:rFonts w:asciiTheme="majorBidi" w:hAnsiTheme="majorBidi" w:cstheme="majorBidi"/>
          </w:rPr>
          <w:t xml:space="preserve"> </w:t>
        </w:r>
      </w:ins>
      <w:ins w:id="134" w:author="Eyal Trabelsi" w:date="2021-10-09T15:07:00Z">
        <w:r w:rsidR="005A3DB8">
          <w:rPr>
            <w:rFonts w:asciiTheme="majorBidi" w:hAnsiTheme="majorBidi" w:cstheme="majorBidi"/>
          </w:rPr>
          <w:br/>
        </w:r>
        <w:r w:rsidR="005A3DB8">
          <w:rPr>
            <w:rFonts w:asciiTheme="majorBidi" w:hAnsiTheme="majorBidi" w:cstheme="majorBidi"/>
          </w:rPr>
          <w:br/>
        </w:r>
      </w:ins>
      <w:ins w:id="135" w:author="Eyal Trabelsi" w:date="2021-10-09T14:29:00Z">
        <w:r w:rsidR="00752D7F">
          <w:rPr>
            <w:rFonts w:asciiTheme="majorBidi" w:hAnsiTheme="majorBidi" w:cstheme="majorBidi"/>
          </w:rPr>
          <w:t>The outline of the visualization algorithm is as follows:</w:t>
        </w:r>
      </w:ins>
    </w:p>
    <w:p w14:paraId="49929C70" w14:textId="03858307" w:rsidR="00752D7F" w:rsidRDefault="00752D7F" w:rsidP="00752D7F">
      <w:pPr>
        <w:pStyle w:val="ListParagraph"/>
        <w:numPr>
          <w:ilvl w:val="0"/>
          <w:numId w:val="18"/>
        </w:numPr>
        <w:rPr>
          <w:ins w:id="136" w:author="Eyal Trabelsi" w:date="2021-10-09T14:32:00Z"/>
          <w:rFonts w:asciiTheme="majorBidi" w:hAnsiTheme="majorBidi" w:cstheme="majorBidi"/>
        </w:rPr>
      </w:pPr>
      <w:ins w:id="137" w:author="Eyal Trabelsi" w:date="2021-10-09T14:32:00Z">
        <w:r>
          <w:rPr>
            <w:rFonts w:asciiTheme="majorBidi" w:hAnsiTheme="majorBidi" w:cstheme="majorBidi"/>
          </w:rPr>
          <w:t>T</w:t>
        </w:r>
      </w:ins>
      <w:ins w:id="138" w:author="Eyal Trabelsi" w:date="2021-10-09T14:30:00Z">
        <w:r>
          <w:rPr>
            <w:rFonts w:asciiTheme="majorBidi" w:hAnsiTheme="majorBidi" w:cstheme="majorBidi"/>
          </w:rPr>
          <w:t>ransform</w:t>
        </w:r>
      </w:ins>
      <w:ins w:id="139" w:author="Eyal Trabelsi" w:date="2021-10-09T14:32:00Z">
        <w:r>
          <w:rPr>
            <w:rFonts w:asciiTheme="majorBidi" w:hAnsiTheme="majorBidi" w:cstheme="majorBidi"/>
          </w:rPr>
          <w:t>ing</w:t>
        </w:r>
      </w:ins>
      <w:ins w:id="140" w:author="Eyal Trabelsi" w:date="2021-10-09T14:30:00Z">
        <w:r>
          <w:rPr>
            <w:rFonts w:asciiTheme="majorBidi" w:hAnsiTheme="majorBidi" w:cstheme="majorBidi"/>
          </w:rPr>
          <w:t xml:space="preserve"> our table representation </w:t>
        </w:r>
      </w:ins>
      <w:ins w:id="141" w:author="Eyal Trabelsi" w:date="2021-10-09T14:31:00Z">
        <w:r>
          <w:rPr>
            <w:rFonts w:asciiTheme="majorBidi" w:hAnsiTheme="majorBidi" w:cstheme="majorBidi"/>
          </w:rPr>
          <w:t>to hold 1 row for each of the query sub-expression and each of the metrics.</w:t>
        </w:r>
      </w:ins>
    </w:p>
    <w:p w14:paraId="000F1A7F" w14:textId="171A0E8C" w:rsidR="00752D7F" w:rsidRDefault="00752D7F" w:rsidP="00752D7F">
      <w:pPr>
        <w:pStyle w:val="ListParagraph"/>
        <w:numPr>
          <w:ilvl w:val="0"/>
          <w:numId w:val="18"/>
        </w:numPr>
        <w:rPr>
          <w:ins w:id="142" w:author="Eyal Trabelsi" w:date="2021-10-09T14:33:00Z"/>
          <w:rFonts w:asciiTheme="majorBidi" w:hAnsiTheme="majorBidi" w:cstheme="majorBidi"/>
        </w:rPr>
      </w:pPr>
      <w:ins w:id="143" w:author="Eyal Trabelsi" w:date="2021-10-09T14:33:00Z">
        <w:r>
          <w:rPr>
            <w:rFonts w:asciiTheme="majorBidi" w:hAnsiTheme="majorBidi" w:cstheme="majorBidi"/>
          </w:rPr>
          <w:t>Adjusting edges’</w:t>
        </w:r>
        <w:r w:rsidR="00037B34">
          <w:rPr>
            <w:rFonts w:asciiTheme="majorBidi" w:hAnsiTheme="majorBidi" w:cstheme="majorBidi"/>
          </w:rPr>
          <w:t xml:space="preserve"> </w:t>
        </w:r>
        <w:proofErr w:type="spellStart"/>
        <w:r>
          <w:rPr>
            <w:rFonts w:asciiTheme="majorBidi" w:hAnsiTheme="majorBidi" w:cstheme="majorBidi"/>
          </w:rPr>
          <w:t>colors</w:t>
        </w:r>
        <w:proofErr w:type="spellEnd"/>
        <w:r>
          <w:rPr>
            <w:rFonts w:asciiTheme="majorBidi" w:hAnsiTheme="majorBidi" w:cstheme="majorBidi"/>
          </w:rPr>
          <w:t>.</w:t>
        </w:r>
      </w:ins>
    </w:p>
    <w:p w14:paraId="34005658" w14:textId="49E5502E" w:rsidR="00752D7F" w:rsidRDefault="00752D7F" w:rsidP="00752D7F">
      <w:pPr>
        <w:pStyle w:val="ListParagraph"/>
        <w:numPr>
          <w:ilvl w:val="0"/>
          <w:numId w:val="18"/>
        </w:numPr>
        <w:rPr>
          <w:ins w:id="144" w:author="Eyal Trabelsi" w:date="2021-10-09T14:33:00Z"/>
          <w:rFonts w:asciiTheme="majorBidi" w:hAnsiTheme="majorBidi" w:cstheme="majorBidi"/>
        </w:rPr>
      </w:pPr>
      <w:ins w:id="145" w:author="Eyal Trabelsi" w:date="2021-10-09T14:33:00Z">
        <w:r>
          <w:rPr>
            <w:rFonts w:asciiTheme="majorBidi" w:hAnsiTheme="majorBidi" w:cstheme="majorBidi"/>
          </w:rPr>
          <w:t>Adjusting</w:t>
        </w:r>
      </w:ins>
      <w:ins w:id="146" w:author="Eyal Trabelsi" w:date="2021-10-09T14:32:00Z">
        <w:r>
          <w:rPr>
            <w:rFonts w:asciiTheme="majorBidi" w:hAnsiTheme="majorBidi" w:cstheme="majorBidi"/>
          </w:rPr>
          <w:t xml:space="preserve"> nodes’</w:t>
        </w:r>
      </w:ins>
      <w:ins w:id="147" w:author="Eyal Trabelsi" w:date="2021-10-09T14:33:00Z">
        <w:r w:rsidR="00037B34">
          <w:rPr>
            <w:rFonts w:asciiTheme="majorBidi" w:hAnsiTheme="majorBidi" w:cstheme="majorBidi"/>
          </w:rPr>
          <w:t xml:space="preserve"> </w:t>
        </w:r>
      </w:ins>
      <w:proofErr w:type="spellStart"/>
      <w:ins w:id="148" w:author="Eyal Trabelsi" w:date="2021-10-09T14:32:00Z">
        <w:r>
          <w:rPr>
            <w:rFonts w:asciiTheme="majorBidi" w:hAnsiTheme="majorBidi" w:cstheme="majorBidi"/>
          </w:rPr>
          <w:t>color</w:t>
        </w:r>
      </w:ins>
      <w:ins w:id="149" w:author="Eyal Trabelsi" w:date="2021-10-09T14:33:00Z">
        <w:r>
          <w:rPr>
            <w:rFonts w:asciiTheme="majorBidi" w:hAnsiTheme="majorBidi" w:cstheme="majorBidi"/>
          </w:rPr>
          <w:t>s</w:t>
        </w:r>
        <w:proofErr w:type="spellEnd"/>
        <w:r>
          <w:rPr>
            <w:rFonts w:asciiTheme="majorBidi" w:hAnsiTheme="majorBidi" w:cstheme="majorBidi"/>
          </w:rPr>
          <w:t>.</w:t>
        </w:r>
      </w:ins>
    </w:p>
    <w:p w14:paraId="18883F52" w14:textId="12BF8711" w:rsidR="00752D7F" w:rsidRPr="00752D7F" w:rsidRDefault="00752D7F" w:rsidP="00752D7F">
      <w:pPr>
        <w:pStyle w:val="ListParagraph"/>
        <w:numPr>
          <w:ilvl w:val="0"/>
          <w:numId w:val="18"/>
        </w:numPr>
        <w:rPr>
          <w:ins w:id="150" w:author="Eyal Trabelsi" w:date="2021-10-09T14:29:00Z"/>
          <w:rFonts w:asciiTheme="majorBidi" w:hAnsiTheme="majorBidi" w:cstheme="majorBidi"/>
          <w:rPrChange w:id="151" w:author="Eyal Trabelsi" w:date="2021-10-09T14:33:00Z">
            <w:rPr>
              <w:ins w:id="152" w:author="Eyal Trabelsi" w:date="2021-10-09T14:29:00Z"/>
            </w:rPr>
          </w:rPrChange>
        </w:rPr>
      </w:pPr>
      <w:ins w:id="153" w:author="Eyal Trabelsi" w:date="2021-10-09T14:33:00Z">
        <w:r>
          <w:rPr>
            <w:rFonts w:asciiTheme="majorBidi" w:hAnsiTheme="majorBidi" w:cstheme="majorBidi"/>
          </w:rPr>
          <w:t>Plotting our table as a Sankey diagram.</w:t>
        </w:r>
      </w:ins>
    </w:p>
    <w:p w14:paraId="26C8ECD8" w14:textId="07DC60E6" w:rsidR="00417D05" w:rsidRPr="00441B61" w:rsidRDefault="000041BD" w:rsidP="00972939">
      <w:pPr>
        <w:spacing w:line="360" w:lineRule="auto"/>
        <w:rPr>
          <w:ins w:id="154" w:author="Eyal Trabelsi" w:date="2021-10-09T15:59:00Z"/>
          <w:rFonts w:asciiTheme="majorBidi" w:hAnsiTheme="majorBidi" w:cstheme="majorBidi"/>
        </w:rPr>
      </w:pPr>
      <w:r w:rsidRPr="00601154">
        <w:rPr>
          <w:rFonts w:asciiTheme="majorBidi" w:hAnsiTheme="majorBidi" w:cstheme="majorBidi"/>
          <w:color w:val="000000" w:themeColor="text1"/>
          <w:lang w:val="en-GB"/>
        </w:rPr>
        <w:t xml:space="preserve">In the next section, we </w:t>
      </w:r>
      <w:r w:rsidR="00972939">
        <w:rPr>
          <w:rFonts w:asciiTheme="majorBidi" w:hAnsiTheme="majorBidi" w:cstheme="majorBidi"/>
          <w:color w:val="000000" w:themeColor="text1"/>
          <w:lang w:val="en-GB"/>
        </w:rPr>
        <w:t>present</w:t>
      </w:r>
      <w:r w:rsidR="00972939" w:rsidRPr="00601154">
        <w:rPr>
          <w:rFonts w:asciiTheme="majorBidi" w:hAnsiTheme="majorBidi" w:cstheme="majorBidi"/>
          <w:color w:val="000000" w:themeColor="text1"/>
          <w:lang w:val="en-GB"/>
        </w:rPr>
        <w:t xml:space="preserve"> </w:t>
      </w:r>
      <w:r w:rsidRPr="00601154">
        <w:rPr>
          <w:rFonts w:asciiTheme="majorBidi" w:hAnsiTheme="majorBidi" w:cstheme="majorBidi"/>
          <w:color w:val="000000" w:themeColor="text1"/>
          <w:lang w:val="en-GB"/>
        </w:rPr>
        <w:t xml:space="preserve">a detailed example </w:t>
      </w:r>
      <w:r w:rsidR="007B0114" w:rsidRPr="00601154">
        <w:rPr>
          <w:rFonts w:asciiTheme="majorBidi" w:hAnsiTheme="majorBidi" w:cstheme="majorBidi"/>
          <w:color w:val="000000" w:themeColor="text1"/>
          <w:lang w:val="en-GB"/>
        </w:rPr>
        <w:t xml:space="preserve">of </w:t>
      </w:r>
      <w:proofErr w:type="spellStart"/>
      <w:r w:rsidRPr="00601154">
        <w:rPr>
          <w:rFonts w:asciiTheme="majorBidi" w:hAnsiTheme="majorBidi" w:cstheme="majorBidi"/>
          <w:color w:val="000000" w:themeColor="text1"/>
          <w:lang w:val="en-GB"/>
        </w:rPr>
        <w:t>QueryFlow</w:t>
      </w:r>
      <w:proofErr w:type="spellEnd"/>
      <w:r w:rsidR="007B0114" w:rsidRPr="00601154">
        <w:rPr>
          <w:rFonts w:asciiTheme="majorBidi" w:hAnsiTheme="majorBidi" w:cstheme="majorBidi"/>
          <w:color w:val="000000" w:themeColor="text1"/>
          <w:lang w:val="en-GB"/>
        </w:rPr>
        <w:t xml:space="preserve"> execution</w:t>
      </w:r>
      <w:r w:rsidR="00B746C1" w:rsidRPr="00601154">
        <w:rPr>
          <w:rFonts w:asciiTheme="majorBidi" w:hAnsiTheme="majorBidi" w:cstheme="majorBidi"/>
          <w:color w:val="000000" w:themeColor="text1"/>
          <w:lang w:val="en-GB"/>
        </w:rPr>
        <w:t xml:space="preserve">, to understand what </w:t>
      </w:r>
      <w:proofErr w:type="spellStart"/>
      <w:r w:rsidR="00B746C1" w:rsidRPr="00601154">
        <w:rPr>
          <w:rFonts w:asciiTheme="majorBidi" w:hAnsiTheme="majorBidi" w:cstheme="majorBidi"/>
          <w:color w:val="000000" w:themeColor="text1"/>
          <w:lang w:val="en-GB"/>
        </w:rPr>
        <w:t>QueryFlow</w:t>
      </w:r>
      <w:proofErr w:type="spellEnd"/>
      <w:r w:rsidR="00B746C1" w:rsidRPr="00601154">
        <w:rPr>
          <w:rFonts w:asciiTheme="majorBidi" w:hAnsiTheme="majorBidi" w:cstheme="majorBidi"/>
          <w:color w:val="000000" w:themeColor="text1"/>
          <w:lang w:val="en-GB"/>
        </w:rPr>
        <w:t xml:space="preserve"> does behind the scenes in each of its steps.</w:t>
      </w:r>
    </w:p>
    <w:p w14:paraId="6715D283" w14:textId="735BB9E2" w:rsidR="00417D05" w:rsidRDefault="00417D05" w:rsidP="000E6FB4">
      <w:pPr>
        <w:spacing w:line="360" w:lineRule="auto"/>
        <w:rPr>
          <w:ins w:id="155" w:author="Eyal Trabelsi" w:date="2021-10-09T15:58:00Z"/>
        </w:rPr>
      </w:pPr>
      <w:ins w:id="156" w:author="Eyal Trabelsi" w:date="2021-10-09T15:58:00Z">
        <w:r>
          <w:br/>
        </w:r>
      </w:ins>
    </w:p>
    <w:p w14:paraId="1202724A" w14:textId="30026628" w:rsidR="00175C6B" w:rsidRPr="00601154" w:rsidRDefault="00175C6B" w:rsidP="00175C6B">
      <w:pPr>
        <w:pStyle w:val="Heading5"/>
        <w:rPr>
          <w:rFonts w:asciiTheme="majorBidi" w:hAnsiTheme="majorBidi"/>
          <w:color w:val="000000" w:themeColor="text1"/>
        </w:rPr>
      </w:pPr>
      <w:r w:rsidRPr="00601154">
        <w:rPr>
          <w:rFonts w:asciiTheme="majorBidi" w:hAnsiTheme="majorBidi"/>
        </w:rPr>
        <w:t>3.</w:t>
      </w:r>
      <w:r w:rsidR="00E02343" w:rsidRPr="00601154">
        <w:rPr>
          <w:rFonts w:asciiTheme="majorBidi" w:hAnsiTheme="majorBidi"/>
        </w:rPr>
        <w:t>5</w:t>
      </w:r>
      <w:r w:rsidRPr="00601154">
        <w:rPr>
          <w:rFonts w:asciiTheme="majorBidi" w:hAnsiTheme="majorBidi"/>
          <w:color w:val="000000" w:themeColor="text1"/>
        </w:rPr>
        <w:t xml:space="preserve"> </w:t>
      </w:r>
      <w:proofErr w:type="spellStart"/>
      <w:r w:rsidRPr="00601154">
        <w:rPr>
          <w:rFonts w:asciiTheme="majorBidi" w:hAnsiTheme="majorBidi"/>
        </w:rPr>
        <w:t>QueryFlow</w:t>
      </w:r>
      <w:proofErr w:type="spellEnd"/>
      <w:r w:rsidRPr="00601154">
        <w:rPr>
          <w:rFonts w:asciiTheme="majorBidi" w:hAnsiTheme="majorBidi"/>
        </w:rPr>
        <w:t xml:space="preserve"> Detailed Example</w:t>
      </w:r>
      <w:ins w:id="157" w:author="Eyal Trabelsi" w:date="2021-10-09T15:07:00Z">
        <w:r w:rsidR="005A3DB8">
          <w:rPr>
            <w:rFonts w:asciiTheme="majorBidi" w:hAnsiTheme="majorBidi"/>
          </w:rPr>
          <w:br/>
        </w:r>
      </w:ins>
    </w:p>
    <w:p w14:paraId="7D91FC85" w14:textId="01E130FA" w:rsidR="00972939" w:rsidRDefault="00972939" w:rsidP="002363E8">
      <w:pPr>
        <w:spacing w:line="360" w:lineRule="auto"/>
        <w:rPr>
          <w:rFonts w:asciiTheme="majorBidi" w:hAnsiTheme="majorBidi" w:cstheme="majorBidi"/>
          <w:color w:val="000000" w:themeColor="text1"/>
        </w:rPr>
      </w:pPr>
      <w:r>
        <w:rPr>
          <w:rFonts w:asciiTheme="majorBidi" w:hAnsiTheme="majorBidi" w:cstheme="majorBidi"/>
          <w:color w:val="000000" w:themeColor="text1"/>
        </w:rPr>
        <w:t xml:space="preserve">In this section we present a detailed </w:t>
      </w:r>
      <w:ins w:id="158" w:author="Eyal Trabelsi" w:date="2021-10-09T15:08:00Z">
        <w:r w:rsidR="00907A43">
          <w:rPr>
            <w:rFonts w:asciiTheme="majorBidi" w:hAnsiTheme="majorBidi" w:cstheme="majorBidi"/>
            <w:color w:val="000000" w:themeColor="text1"/>
          </w:rPr>
          <w:t>example and</w:t>
        </w:r>
      </w:ins>
      <w:r>
        <w:rPr>
          <w:rFonts w:asciiTheme="majorBidi" w:hAnsiTheme="majorBidi" w:cstheme="majorBidi"/>
          <w:color w:val="000000" w:themeColor="text1"/>
        </w:rPr>
        <w:t xml:space="preserve"> using it we detail the three phases described above: parsing, </w:t>
      </w:r>
      <w:ins w:id="159" w:author="Eyal Trabelsi" w:date="2021-10-16T14:26:00Z">
        <w:r w:rsidR="000E6FB4">
          <w:rPr>
            <w:rFonts w:asciiTheme="majorBidi" w:hAnsiTheme="majorBidi" w:cstheme="majorBidi"/>
            <w:color w:val="000000" w:themeColor="text1"/>
          </w:rPr>
          <w:t>enrichment,</w:t>
        </w:r>
      </w:ins>
      <w:r>
        <w:rPr>
          <w:rFonts w:asciiTheme="majorBidi" w:hAnsiTheme="majorBidi" w:cstheme="majorBidi"/>
          <w:color w:val="000000" w:themeColor="text1"/>
        </w:rPr>
        <w:t xml:space="preserve"> and visualization.</w:t>
      </w:r>
    </w:p>
    <w:p w14:paraId="41FB6F4B" w14:textId="34E8D305" w:rsidR="00A10A63" w:rsidRPr="00601154" w:rsidRDefault="00417D05" w:rsidP="00972939">
      <w:pPr>
        <w:spacing w:line="360" w:lineRule="auto"/>
        <w:rPr>
          <w:rFonts w:asciiTheme="majorBidi" w:hAnsiTheme="majorBidi" w:cstheme="majorBidi"/>
          <w:color w:val="000000" w:themeColor="text1"/>
        </w:rPr>
      </w:pPr>
      <w:ins w:id="160" w:author="Eyal Trabelsi" w:date="2021-10-09T15:58:00Z">
        <w:r>
          <w:rPr>
            <w:rFonts w:asciiTheme="majorBidi" w:hAnsiTheme="majorBidi" w:cstheme="majorBidi"/>
            <w:color w:val="000000" w:themeColor="text1"/>
          </w:rPr>
          <w:br/>
        </w:r>
      </w:ins>
      <w:r w:rsidR="002363E8" w:rsidRPr="00601154">
        <w:rPr>
          <w:rFonts w:asciiTheme="majorBidi" w:eastAsiaTheme="majorEastAsia" w:hAnsiTheme="majorBidi" w:cstheme="majorBidi"/>
          <w:color w:val="2F5496" w:themeColor="accent1" w:themeShade="BF"/>
          <w:sz w:val="22"/>
          <w:szCs w:val="22"/>
        </w:rPr>
        <w:t>3.5.1 Example Definition</w:t>
      </w:r>
      <w:r w:rsidR="005A3DB8">
        <w:rPr>
          <w:rFonts w:asciiTheme="majorBidi" w:hAnsiTheme="majorBidi" w:cstheme="majorBidi"/>
          <w:color w:val="000000" w:themeColor="text1"/>
        </w:rPr>
        <w:br/>
      </w:r>
      <w:r w:rsidR="00B3184B" w:rsidRPr="00601154">
        <w:rPr>
          <w:rFonts w:asciiTheme="majorBidi" w:hAnsiTheme="majorBidi" w:cstheme="majorBidi"/>
          <w:color w:val="000000" w:themeColor="text1"/>
        </w:rPr>
        <w:t xml:space="preserve">Through chapter </w:t>
      </w:r>
      <w:r w:rsidR="00E91927" w:rsidRPr="00601154">
        <w:rPr>
          <w:rFonts w:asciiTheme="majorBidi" w:hAnsiTheme="majorBidi" w:cstheme="majorBidi"/>
          <w:color w:val="000000" w:themeColor="text1"/>
        </w:rPr>
        <w:t>3</w:t>
      </w:r>
      <w:r w:rsidR="00B3184B" w:rsidRPr="00601154">
        <w:rPr>
          <w:rFonts w:asciiTheme="majorBidi" w:hAnsiTheme="majorBidi" w:cstheme="majorBidi"/>
          <w:color w:val="000000" w:themeColor="text1"/>
        </w:rPr>
        <w:t xml:space="preserve"> and chapter </w:t>
      </w:r>
      <w:r w:rsidR="00D235C4">
        <w:rPr>
          <w:rFonts w:asciiTheme="majorBidi" w:hAnsiTheme="majorBidi" w:cstheme="majorBidi"/>
          <w:color w:val="000000" w:themeColor="text1"/>
        </w:rPr>
        <w:t>4</w:t>
      </w:r>
      <w:r w:rsidR="00175C6B" w:rsidRPr="00601154">
        <w:rPr>
          <w:rFonts w:asciiTheme="majorBidi" w:hAnsiTheme="majorBidi" w:cstheme="majorBidi"/>
          <w:color w:val="000000" w:themeColor="text1"/>
        </w:rPr>
        <w:t xml:space="preserve">, </w:t>
      </w:r>
      <w:r w:rsidR="00972939">
        <w:rPr>
          <w:rFonts w:asciiTheme="majorBidi" w:hAnsiTheme="majorBidi" w:cstheme="majorBidi"/>
          <w:color w:val="000000" w:themeColor="text1"/>
        </w:rPr>
        <w:t>we are</w:t>
      </w:r>
      <w:r w:rsidR="00B3184B" w:rsidRPr="00601154">
        <w:rPr>
          <w:rFonts w:asciiTheme="majorBidi" w:hAnsiTheme="majorBidi" w:cstheme="majorBidi"/>
          <w:color w:val="000000" w:themeColor="text1"/>
        </w:rPr>
        <w:t xml:space="preserve"> going to use the IMDB dataset. The dataset contains </w:t>
      </w:r>
      <w:r w:rsidR="00F01E2D" w:rsidRPr="00601154">
        <w:rPr>
          <w:rFonts w:asciiTheme="majorBidi" w:hAnsiTheme="majorBidi" w:cstheme="majorBidi"/>
          <w:color w:val="000000" w:themeColor="text1"/>
        </w:rPr>
        <w:t xml:space="preserve">a </w:t>
      </w:r>
      <w:r w:rsidR="00E1046B" w:rsidRPr="00601154">
        <w:rPr>
          <w:rFonts w:asciiTheme="majorBidi" w:hAnsiTheme="majorBidi" w:cstheme="majorBidi"/>
          <w:color w:val="000000" w:themeColor="text1"/>
        </w:rPr>
        <w:t xml:space="preserve">total </w:t>
      </w:r>
      <w:r w:rsidR="00F01E2D" w:rsidRPr="00601154">
        <w:rPr>
          <w:rFonts w:asciiTheme="majorBidi" w:hAnsiTheme="majorBidi" w:cstheme="majorBidi"/>
          <w:color w:val="000000" w:themeColor="text1"/>
        </w:rPr>
        <w:t xml:space="preserve">of </w:t>
      </w:r>
      <w:r w:rsidR="00B3184B" w:rsidRPr="00601154">
        <w:rPr>
          <w:rFonts w:asciiTheme="majorBidi" w:hAnsiTheme="majorBidi" w:cstheme="majorBidi"/>
          <w:color w:val="000000" w:themeColor="text1"/>
        </w:rPr>
        <w:t xml:space="preserve">eleven tables, but </w:t>
      </w:r>
      <w:r w:rsidR="00E1046B" w:rsidRPr="00601154">
        <w:rPr>
          <w:rFonts w:asciiTheme="majorBidi" w:hAnsiTheme="majorBidi" w:cstheme="majorBidi"/>
          <w:color w:val="000000" w:themeColor="text1"/>
        </w:rPr>
        <w:t xml:space="preserve">we only use </w:t>
      </w:r>
      <w:r w:rsidR="00E1046B" w:rsidRPr="00601154">
        <w:rPr>
          <w:rFonts w:asciiTheme="majorBidi" w:hAnsiTheme="majorBidi" w:cstheme="majorBidi"/>
          <w:i/>
          <w:iCs/>
          <w:color w:val="000000" w:themeColor="text1"/>
        </w:rPr>
        <w:t xml:space="preserve">titles, crew, people </w:t>
      </w:r>
      <w:proofErr w:type="gramStart"/>
      <w:r w:rsidR="00E1046B" w:rsidRPr="00601154">
        <w:rPr>
          <w:rFonts w:asciiTheme="majorBidi" w:hAnsiTheme="majorBidi" w:cstheme="majorBidi"/>
          <w:color w:val="000000" w:themeColor="text1"/>
        </w:rPr>
        <w:t>and</w:t>
      </w:r>
      <w:r w:rsidR="00F01E2D" w:rsidRPr="00601154">
        <w:rPr>
          <w:rFonts w:asciiTheme="majorBidi" w:hAnsiTheme="majorBidi" w:cstheme="majorBidi"/>
          <w:color w:val="000000" w:themeColor="text1"/>
        </w:rPr>
        <w:t>,</w:t>
      </w:r>
      <w:proofErr w:type="gramEnd"/>
      <w:r w:rsidR="00E1046B" w:rsidRPr="00601154">
        <w:rPr>
          <w:rFonts w:asciiTheme="majorBidi" w:hAnsiTheme="majorBidi" w:cstheme="majorBidi"/>
          <w:i/>
          <w:iCs/>
          <w:color w:val="000000" w:themeColor="text1"/>
        </w:rPr>
        <w:t xml:space="preserve"> </w:t>
      </w:r>
      <w:r w:rsidR="0038058F" w:rsidRPr="00601154">
        <w:rPr>
          <w:rFonts w:asciiTheme="majorBidi" w:hAnsiTheme="majorBidi" w:cstheme="majorBidi"/>
          <w:i/>
          <w:iCs/>
          <w:color w:val="000000" w:themeColor="text1"/>
        </w:rPr>
        <w:t>genre</w:t>
      </w:r>
      <w:r w:rsidR="00F77307">
        <w:rPr>
          <w:rFonts w:asciiTheme="majorBidi" w:hAnsiTheme="majorBidi" w:cstheme="majorBidi"/>
          <w:i/>
          <w:iCs/>
          <w:color w:val="000000" w:themeColor="text1"/>
        </w:rPr>
        <w:t>s</w:t>
      </w:r>
      <w:r w:rsidR="0038058F" w:rsidRPr="00601154">
        <w:rPr>
          <w:rFonts w:asciiTheme="majorBidi" w:hAnsiTheme="majorBidi" w:cstheme="majorBidi"/>
          <w:i/>
          <w:iCs/>
          <w:color w:val="000000" w:themeColor="text1"/>
        </w:rPr>
        <w:t xml:space="preserve"> </w:t>
      </w:r>
      <w:r w:rsidR="0038058F" w:rsidRPr="00601154">
        <w:rPr>
          <w:rFonts w:asciiTheme="majorBidi" w:hAnsiTheme="majorBidi" w:cstheme="majorBidi"/>
          <w:color w:val="000000" w:themeColor="text1"/>
        </w:rPr>
        <w:t xml:space="preserve">tables. The tables and </w:t>
      </w:r>
      <w:r w:rsidR="0038058F" w:rsidRPr="00601154">
        <w:rPr>
          <w:rFonts w:asciiTheme="majorBidi" w:hAnsiTheme="majorBidi" w:cstheme="majorBidi"/>
          <w:color w:val="000000" w:themeColor="text1"/>
        </w:rPr>
        <w:lastRenderedPageBreak/>
        <w:t>their relations</w:t>
      </w:r>
      <w:r w:rsidR="00F77307">
        <w:rPr>
          <w:rFonts w:asciiTheme="majorBidi" w:hAnsiTheme="majorBidi" w:cstheme="majorBidi"/>
          <w:color w:val="000000" w:themeColor="text1"/>
        </w:rPr>
        <w:t xml:space="preserve"> schema</w:t>
      </w:r>
      <w:r w:rsidR="0038058F" w:rsidRPr="00601154">
        <w:rPr>
          <w:rFonts w:asciiTheme="majorBidi" w:hAnsiTheme="majorBidi" w:cstheme="majorBidi"/>
          <w:color w:val="000000" w:themeColor="text1"/>
        </w:rPr>
        <w:t xml:space="preserve"> can </w:t>
      </w:r>
      <w:r w:rsidR="00E1046B" w:rsidRPr="00601154">
        <w:rPr>
          <w:rFonts w:asciiTheme="majorBidi" w:hAnsiTheme="majorBidi" w:cstheme="majorBidi"/>
          <w:color w:val="000000" w:themeColor="text1"/>
        </w:rPr>
        <w:t xml:space="preserve">be </w:t>
      </w:r>
      <w:r w:rsidR="00972939">
        <w:rPr>
          <w:rFonts w:asciiTheme="majorBidi" w:hAnsiTheme="majorBidi" w:cstheme="majorBidi"/>
          <w:color w:val="000000" w:themeColor="text1"/>
        </w:rPr>
        <w:t>seen</w:t>
      </w:r>
      <w:r w:rsidR="00972939" w:rsidRPr="00601154">
        <w:rPr>
          <w:rFonts w:asciiTheme="majorBidi" w:hAnsiTheme="majorBidi" w:cstheme="majorBidi"/>
          <w:color w:val="000000" w:themeColor="text1"/>
        </w:rPr>
        <w:t xml:space="preserve"> </w:t>
      </w:r>
      <w:r w:rsidR="00F01E2D" w:rsidRPr="00601154">
        <w:rPr>
          <w:rFonts w:asciiTheme="majorBidi" w:hAnsiTheme="majorBidi" w:cstheme="majorBidi"/>
          <w:color w:val="000000" w:themeColor="text1"/>
        </w:rPr>
        <w:t xml:space="preserve">in </w:t>
      </w:r>
      <w:r w:rsidR="00F955A7">
        <w:rPr>
          <w:rFonts w:asciiTheme="majorBidi" w:hAnsiTheme="majorBidi" w:cstheme="majorBidi"/>
          <w:color w:val="000000" w:themeColor="text1"/>
        </w:rPr>
        <w:t>f</w:t>
      </w:r>
      <w:r w:rsidR="0038058F" w:rsidRPr="00601154">
        <w:rPr>
          <w:rFonts w:asciiTheme="majorBidi" w:hAnsiTheme="majorBidi" w:cstheme="majorBidi"/>
          <w:color w:val="000000" w:themeColor="text1"/>
        </w:rPr>
        <w:t xml:space="preserve">igure </w:t>
      </w:r>
      <w:r w:rsidR="00A47549" w:rsidRPr="00601154">
        <w:rPr>
          <w:rFonts w:asciiTheme="majorBidi" w:hAnsiTheme="majorBidi" w:cstheme="majorBidi"/>
          <w:color w:val="000000" w:themeColor="text1"/>
        </w:rPr>
        <w:t>1</w:t>
      </w:r>
      <w:r w:rsidR="00D235C4">
        <w:rPr>
          <w:rFonts w:asciiTheme="majorBidi" w:hAnsiTheme="majorBidi" w:cstheme="majorBidi"/>
          <w:color w:val="000000" w:themeColor="text1"/>
        </w:rPr>
        <w:t>2</w:t>
      </w:r>
      <w:r w:rsidR="00E84217" w:rsidRPr="00601154">
        <w:rPr>
          <w:rFonts w:asciiTheme="majorBidi" w:hAnsiTheme="majorBidi" w:cstheme="majorBidi"/>
          <w:color w:val="000000" w:themeColor="text1"/>
        </w:rPr>
        <w:t>.</w:t>
      </w:r>
      <w:r w:rsidR="00E1046B" w:rsidRPr="00601154">
        <w:rPr>
          <w:rFonts w:asciiTheme="majorBidi" w:hAnsiTheme="majorBidi" w:cstheme="majorBidi"/>
          <w:i/>
          <w:iCs/>
          <w:color w:val="000000" w:themeColor="text1"/>
          <w:u w:val="single"/>
        </w:rPr>
        <w:br/>
      </w:r>
      <w:r w:rsidR="00E84217" w:rsidRPr="00601154">
        <w:rPr>
          <w:rFonts w:asciiTheme="majorBidi" w:hAnsiTheme="majorBidi" w:cstheme="majorBidi"/>
          <w:noProof/>
        </w:rPr>
        <w:drawing>
          <wp:inline distT="0" distB="0" distL="0" distR="0" wp14:anchorId="45D422FD" wp14:editId="0DB73218">
            <wp:extent cx="5438606" cy="1491102"/>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93297" cy="1506097"/>
                    </a:xfrm>
                    <a:prstGeom prst="rect">
                      <a:avLst/>
                    </a:prstGeom>
                  </pic:spPr>
                </pic:pic>
              </a:graphicData>
            </a:graphic>
          </wp:inline>
        </w:drawing>
      </w:r>
    </w:p>
    <w:p w14:paraId="0334ECC5" w14:textId="078D2525" w:rsidR="00E84217" w:rsidRPr="00601154" w:rsidRDefault="00EA2E01" w:rsidP="00A10A63">
      <w:pPr>
        <w:jc w:val="center"/>
        <w:rPr>
          <w:rFonts w:asciiTheme="majorBidi" w:hAnsiTheme="majorBidi" w:cstheme="majorBidi"/>
          <w:color w:val="000000" w:themeColor="text1"/>
        </w:rPr>
      </w:pPr>
      <w:r w:rsidRPr="00601154">
        <w:rPr>
          <w:rFonts w:asciiTheme="majorBidi" w:hAnsiTheme="majorBidi" w:cstheme="majorBidi"/>
          <w:b/>
          <w:bCs/>
        </w:rPr>
        <w:t xml:space="preserve">Figure </w:t>
      </w:r>
      <w:r w:rsidR="00911D92" w:rsidRPr="00601154">
        <w:rPr>
          <w:rFonts w:asciiTheme="majorBidi" w:hAnsiTheme="majorBidi" w:cstheme="majorBidi"/>
          <w:b/>
          <w:bCs/>
        </w:rPr>
        <w:t xml:space="preserve">12- </w:t>
      </w:r>
      <w:r w:rsidR="00911D92" w:rsidRPr="00601154">
        <w:rPr>
          <w:rFonts w:asciiTheme="majorBidi" w:hAnsiTheme="majorBidi" w:cstheme="majorBidi"/>
        </w:rPr>
        <w:t>IMDB Schema</w:t>
      </w:r>
      <w:r w:rsidR="002363E8" w:rsidRPr="00601154">
        <w:rPr>
          <w:rFonts w:asciiTheme="majorBidi" w:hAnsiTheme="majorBidi" w:cstheme="majorBidi"/>
        </w:rPr>
        <w:br/>
      </w:r>
    </w:p>
    <w:p w14:paraId="47BCD279" w14:textId="77777777" w:rsidR="00A10A63" w:rsidRPr="00601154" w:rsidRDefault="00A10A63" w:rsidP="00A10A63">
      <w:pPr>
        <w:rPr>
          <w:rFonts w:asciiTheme="majorBidi" w:hAnsiTheme="majorBidi" w:cstheme="majorBidi"/>
          <w:color w:val="000000" w:themeColor="text1"/>
        </w:rPr>
      </w:pPr>
    </w:p>
    <w:p w14:paraId="206BE47C" w14:textId="40B9EAE1" w:rsidR="00ED75C3" w:rsidRPr="00601154" w:rsidRDefault="00F14CE6" w:rsidP="00F579FA">
      <w:pPr>
        <w:spacing w:line="360" w:lineRule="auto"/>
        <w:rPr>
          <w:rFonts w:asciiTheme="majorBidi" w:hAnsiTheme="majorBidi" w:cstheme="majorBidi"/>
        </w:rPr>
      </w:pPr>
      <w:r w:rsidRPr="00601154">
        <w:rPr>
          <w:rFonts w:asciiTheme="majorBidi" w:hAnsiTheme="majorBidi" w:cstheme="majorBidi"/>
        </w:rPr>
        <w:t xml:space="preserve">We introduce a simple example, that is rich enough to illustrate the gist of the </w:t>
      </w:r>
      <w:proofErr w:type="spellStart"/>
      <w:r w:rsidRPr="00601154">
        <w:rPr>
          <w:rFonts w:asciiTheme="majorBidi" w:hAnsiTheme="majorBidi" w:cstheme="majorBidi"/>
        </w:rPr>
        <w:t>QueryFlow</w:t>
      </w:r>
      <w:proofErr w:type="spellEnd"/>
      <w:r w:rsidR="0038058F" w:rsidRPr="00601154">
        <w:rPr>
          <w:rFonts w:asciiTheme="majorBidi" w:hAnsiTheme="majorBidi" w:cstheme="majorBidi"/>
        </w:rPr>
        <w:t xml:space="preserve"> and how it work</w:t>
      </w:r>
      <w:r w:rsidR="00F01E2D" w:rsidRPr="00601154">
        <w:rPr>
          <w:rFonts w:asciiTheme="majorBidi" w:hAnsiTheme="majorBidi" w:cstheme="majorBidi"/>
        </w:rPr>
        <w:t>s</w:t>
      </w:r>
      <w:r w:rsidR="0038058F" w:rsidRPr="00601154">
        <w:rPr>
          <w:rFonts w:asciiTheme="majorBidi" w:hAnsiTheme="majorBidi" w:cstheme="majorBidi"/>
        </w:rPr>
        <w:t xml:space="preserve"> under the hoo</w:t>
      </w:r>
      <w:r w:rsidR="00356AC4">
        <w:rPr>
          <w:rFonts w:asciiTheme="majorBidi" w:hAnsiTheme="majorBidi" w:cstheme="majorBidi"/>
        </w:rPr>
        <w:t>d</w:t>
      </w:r>
      <w:r w:rsidRPr="00601154">
        <w:rPr>
          <w:rFonts w:asciiTheme="majorBidi" w:hAnsiTheme="majorBidi" w:cstheme="majorBidi"/>
        </w:rPr>
        <w:t xml:space="preserve">. </w:t>
      </w:r>
      <w:r w:rsidR="0038058F" w:rsidRPr="00601154">
        <w:rPr>
          <w:rFonts w:asciiTheme="majorBidi" w:hAnsiTheme="majorBidi" w:cstheme="majorBidi"/>
        </w:rPr>
        <w:t xml:space="preserve">From the </w:t>
      </w:r>
      <w:r w:rsidR="00B746C1" w:rsidRPr="00601154">
        <w:rPr>
          <w:rFonts w:asciiTheme="majorBidi" w:hAnsiTheme="majorBidi" w:cstheme="majorBidi"/>
        </w:rPr>
        <w:t xml:space="preserve">input </w:t>
      </w:r>
      <w:r w:rsidR="0038058F" w:rsidRPr="00601154">
        <w:rPr>
          <w:rFonts w:asciiTheme="majorBidi" w:hAnsiTheme="majorBidi" w:cstheme="majorBidi"/>
        </w:rPr>
        <w:t>query to the parsing phase through the enrichment phase and finally the visualization phase.</w:t>
      </w:r>
      <w:r w:rsidR="0038058F" w:rsidRPr="00601154">
        <w:rPr>
          <w:rFonts w:asciiTheme="majorBidi" w:hAnsiTheme="majorBidi" w:cstheme="majorBidi"/>
        </w:rPr>
        <w:br/>
      </w:r>
      <w:r w:rsidR="0038058F" w:rsidRPr="00601154">
        <w:rPr>
          <w:rFonts w:asciiTheme="majorBidi" w:hAnsiTheme="majorBidi" w:cstheme="majorBidi"/>
        </w:rPr>
        <w:br/>
        <w:t>In our example</w:t>
      </w:r>
      <w:r w:rsidR="00F01E2D" w:rsidRPr="00601154">
        <w:rPr>
          <w:rFonts w:asciiTheme="majorBidi" w:hAnsiTheme="majorBidi" w:cstheme="majorBidi"/>
        </w:rPr>
        <w:t>,</w:t>
      </w:r>
      <w:r w:rsidR="0038058F" w:rsidRPr="00601154">
        <w:rPr>
          <w:rFonts w:asciiTheme="majorBidi" w:hAnsiTheme="majorBidi" w:cstheme="majorBidi"/>
        </w:rPr>
        <w:t xml:space="preserve"> we want to answer </w:t>
      </w:r>
      <w:r w:rsidRPr="00601154">
        <w:rPr>
          <w:rFonts w:asciiTheme="majorBidi" w:hAnsiTheme="majorBidi" w:cstheme="majorBidi"/>
        </w:rPr>
        <w:t xml:space="preserve">the following question, </w:t>
      </w:r>
      <w:r w:rsidR="00FF4F26" w:rsidRPr="00601154">
        <w:rPr>
          <w:rFonts w:asciiTheme="majorBidi" w:hAnsiTheme="majorBidi" w:cstheme="majorBidi"/>
          <w:color w:val="000000" w:themeColor="text1"/>
        </w:rPr>
        <w:t>“</w:t>
      </w:r>
      <w:r w:rsidR="00F27580" w:rsidRPr="00601154">
        <w:rPr>
          <w:rFonts w:asciiTheme="majorBidi" w:hAnsiTheme="majorBidi" w:cstheme="majorBidi"/>
          <w:color w:val="000000" w:themeColor="text1"/>
        </w:rPr>
        <w:t>What movies are</w:t>
      </w:r>
      <w:r w:rsidR="00C03759" w:rsidRPr="00601154">
        <w:rPr>
          <w:rFonts w:asciiTheme="majorBidi" w:hAnsiTheme="majorBidi" w:cstheme="majorBidi"/>
          <w:color w:val="000000" w:themeColor="text1"/>
        </w:rPr>
        <w:t xml:space="preserve"> </w:t>
      </w:r>
      <w:r w:rsidR="00ED75C3" w:rsidRPr="00601154">
        <w:rPr>
          <w:rFonts w:asciiTheme="majorBidi" w:hAnsiTheme="majorBidi" w:cstheme="majorBidi"/>
          <w:color w:val="000000" w:themeColor="text1"/>
        </w:rPr>
        <w:t xml:space="preserve">recommended for </w:t>
      </w:r>
      <w:r w:rsidR="00FF4F26" w:rsidRPr="00601154">
        <w:rPr>
          <w:rFonts w:asciiTheme="majorBidi" w:hAnsiTheme="majorBidi" w:cstheme="majorBidi"/>
          <w:color w:val="000000" w:themeColor="text1"/>
        </w:rPr>
        <w:t>me</w:t>
      </w:r>
      <w:r w:rsidR="0038058F" w:rsidRPr="00601154">
        <w:rPr>
          <w:rFonts w:asciiTheme="majorBidi" w:hAnsiTheme="majorBidi" w:cstheme="majorBidi"/>
          <w:color w:val="000000" w:themeColor="text1"/>
        </w:rPr>
        <w:t>?</w:t>
      </w:r>
      <w:r w:rsidR="00C03759" w:rsidRPr="00601154">
        <w:rPr>
          <w:rFonts w:asciiTheme="majorBidi" w:hAnsiTheme="majorBidi" w:cstheme="majorBidi"/>
          <w:color w:val="000000" w:themeColor="text1"/>
        </w:rPr>
        <w:t xml:space="preserve"> </w:t>
      </w:r>
      <w:r w:rsidR="00ED2B47" w:rsidRPr="00601154">
        <w:rPr>
          <w:rFonts w:asciiTheme="majorBidi" w:hAnsiTheme="majorBidi" w:cstheme="majorBidi"/>
          <w:color w:val="000000" w:themeColor="text1"/>
        </w:rPr>
        <w:t>G</w:t>
      </w:r>
      <w:r w:rsidR="00F27580" w:rsidRPr="00601154">
        <w:rPr>
          <w:rFonts w:asciiTheme="majorBidi" w:hAnsiTheme="majorBidi" w:cstheme="majorBidi"/>
          <w:color w:val="000000" w:themeColor="text1"/>
        </w:rPr>
        <w:t xml:space="preserve">iven that I love </w:t>
      </w:r>
      <w:r w:rsidR="004B156B" w:rsidRPr="00601154">
        <w:rPr>
          <w:rFonts w:asciiTheme="majorBidi" w:hAnsiTheme="majorBidi" w:cstheme="majorBidi"/>
          <w:color w:val="000000" w:themeColor="text1"/>
        </w:rPr>
        <w:t xml:space="preserve">comedy movies with Owen Wilson, Adam Sandler, or Jason </w:t>
      </w:r>
      <w:proofErr w:type="spellStart"/>
      <w:r w:rsidR="004B156B" w:rsidRPr="00601154">
        <w:rPr>
          <w:rFonts w:asciiTheme="majorBidi" w:hAnsiTheme="majorBidi" w:cstheme="majorBidi"/>
          <w:color w:val="000000" w:themeColor="text1"/>
        </w:rPr>
        <w:t>Segel</w:t>
      </w:r>
      <w:proofErr w:type="spellEnd"/>
      <w:r w:rsidR="004B156B" w:rsidRPr="00601154">
        <w:rPr>
          <w:rFonts w:asciiTheme="majorBidi" w:hAnsiTheme="majorBidi" w:cstheme="majorBidi"/>
          <w:color w:val="000000" w:themeColor="text1"/>
        </w:rPr>
        <w:t>”</w:t>
      </w:r>
      <w:r w:rsidRPr="00601154">
        <w:rPr>
          <w:rFonts w:asciiTheme="majorBidi" w:hAnsiTheme="majorBidi" w:cstheme="majorBidi"/>
          <w:color w:val="000000" w:themeColor="text1"/>
        </w:rPr>
        <w:t xml:space="preserve">. This question is equivalent to the </w:t>
      </w:r>
      <w:r w:rsidR="0038058F" w:rsidRPr="00601154">
        <w:rPr>
          <w:rFonts w:asciiTheme="majorBidi" w:hAnsiTheme="majorBidi" w:cstheme="majorBidi"/>
          <w:color w:val="000000" w:themeColor="text1"/>
        </w:rPr>
        <w:t xml:space="preserve">following </w:t>
      </w:r>
      <w:r w:rsidR="00B73CC5" w:rsidRPr="00601154">
        <w:rPr>
          <w:rFonts w:asciiTheme="majorBidi" w:hAnsiTheme="majorBidi" w:cstheme="majorBidi"/>
          <w:color w:val="000000" w:themeColor="text1"/>
        </w:rPr>
        <w:t xml:space="preserve">SQL </w:t>
      </w:r>
      <w:r w:rsidR="00F27580" w:rsidRPr="00601154">
        <w:rPr>
          <w:rFonts w:asciiTheme="majorBidi" w:hAnsiTheme="majorBidi" w:cstheme="majorBidi"/>
          <w:color w:val="000000" w:themeColor="text1"/>
        </w:rPr>
        <w:t xml:space="preserve">query </w:t>
      </w:r>
      <w:r w:rsidR="0038058F" w:rsidRPr="00601154">
        <w:rPr>
          <w:rFonts w:asciiTheme="majorBidi" w:hAnsiTheme="majorBidi" w:cstheme="majorBidi"/>
          <w:color w:val="000000" w:themeColor="text1"/>
        </w:rPr>
        <w:t>define</w:t>
      </w:r>
      <w:r w:rsidR="00F01E2D" w:rsidRPr="00601154">
        <w:rPr>
          <w:rFonts w:asciiTheme="majorBidi" w:hAnsiTheme="majorBidi" w:cstheme="majorBidi"/>
          <w:color w:val="000000" w:themeColor="text1"/>
        </w:rPr>
        <w:t>d</w:t>
      </w:r>
      <w:r w:rsidR="0038058F" w:rsidRPr="00601154">
        <w:rPr>
          <w:rFonts w:asciiTheme="majorBidi" w:hAnsiTheme="majorBidi" w:cstheme="majorBidi"/>
          <w:color w:val="000000" w:themeColor="text1"/>
        </w:rPr>
        <w:t xml:space="preserve"> </w:t>
      </w:r>
      <w:r w:rsidR="00F27580" w:rsidRPr="00601154">
        <w:rPr>
          <w:rFonts w:asciiTheme="majorBidi" w:hAnsiTheme="majorBidi" w:cstheme="majorBidi"/>
          <w:color w:val="000000" w:themeColor="text1"/>
        </w:rPr>
        <w:t xml:space="preserve">in </w:t>
      </w:r>
      <w:r w:rsidR="00F955A7">
        <w:rPr>
          <w:rFonts w:asciiTheme="majorBidi" w:hAnsiTheme="majorBidi" w:cstheme="majorBidi"/>
          <w:color w:val="000000" w:themeColor="text1"/>
        </w:rPr>
        <w:t>f</w:t>
      </w:r>
      <w:r w:rsidR="00B73CC5" w:rsidRPr="00601154">
        <w:rPr>
          <w:rFonts w:asciiTheme="majorBidi" w:hAnsiTheme="majorBidi" w:cstheme="majorBidi"/>
          <w:color w:val="000000" w:themeColor="text1"/>
        </w:rPr>
        <w:t xml:space="preserve">igure </w:t>
      </w:r>
      <w:r w:rsidR="00A47549" w:rsidRPr="00601154">
        <w:rPr>
          <w:rFonts w:asciiTheme="majorBidi" w:hAnsiTheme="majorBidi" w:cstheme="majorBidi"/>
          <w:color w:val="000000" w:themeColor="text1"/>
        </w:rPr>
        <w:t>1</w:t>
      </w:r>
      <w:r w:rsidR="00D235C4">
        <w:rPr>
          <w:rFonts w:asciiTheme="majorBidi" w:hAnsiTheme="majorBidi" w:cstheme="majorBidi"/>
          <w:color w:val="000000" w:themeColor="text1"/>
        </w:rPr>
        <w:t>3</w:t>
      </w:r>
      <w:r w:rsidR="004B156B" w:rsidRPr="00601154">
        <w:rPr>
          <w:rFonts w:asciiTheme="majorBidi" w:hAnsiTheme="majorBidi" w:cstheme="majorBidi"/>
          <w:color w:val="000000" w:themeColor="text1"/>
        </w:rPr>
        <w:t>.</w:t>
      </w:r>
      <w:r w:rsidR="00F51699" w:rsidRPr="00601154">
        <w:rPr>
          <w:rFonts w:asciiTheme="majorBidi" w:hAnsiTheme="majorBidi" w:cstheme="majorBidi"/>
          <w:color w:val="000000" w:themeColor="text1"/>
        </w:rPr>
        <w:br/>
      </w:r>
    </w:p>
    <w:p w14:paraId="66293540" w14:textId="77777777" w:rsidR="00ED75C3" w:rsidRPr="00601154" w:rsidRDefault="004B156B" w:rsidP="00F579FA">
      <w:pPr>
        <w:spacing w:line="360" w:lineRule="auto"/>
        <w:rPr>
          <w:rFonts w:asciiTheme="majorBidi" w:hAnsiTheme="majorBidi" w:cstheme="majorBidi"/>
          <w:color w:val="0000FF"/>
          <w:sz w:val="22"/>
          <w:szCs w:val="22"/>
        </w:rPr>
      </w:pPr>
      <w:r w:rsidRPr="00601154">
        <w:rPr>
          <w:rFonts w:asciiTheme="majorBidi" w:hAnsiTheme="majorBidi" w:cstheme="majorBidi"/>
          <w:noProof/>
          <w:color w:val="0000FF"/>
          <w:sz w:val="22"/>
          <w:szCs w:val="22"/>
        </w:rPr>
        <w:drawing>
          <wp:inline distT="0" distB="0" distL="0" distR="0" wp14:anchorId="536069FE" wp14:editId="34CF0CB7">
            <wp:extent cx="5727700" cy="1264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55ECBEAD" w14:textId="7F7CB253" w:rsidR="004B156B" w:rsidRDefault="004B156B" w:rsidP="00A10A63">
      <w:pPr>
        <w:spacing w:line="360" w:lineRule="auto"/>
        <w:jc w:val="center"/>
        <w:rPr>
          <w:ins w:id="161" w:author="Eyal Trabelsi" w:date="2021-10-09T15:59:00Z"/>
          <w:rFonts w:asciiTheme="majorBidi" w:hAnsiTheme="majorBidi" w:cstheme="majorBidi"/>
          <w:lang w:val="en-GB"/>
        </w:rPr>
      </w:pPr>
      <w:r w:rsidRPr="00601154">
        <w:rPr>
          <w:rFonts w:asciiTheme="majorBidi" w:hAnsiTheme="majorBidi" w:cstheme="majorBidi"/>
          <w:b/>
          <w:bCs/>
          <w:lang w:val="en-GB"/>
        </w:rPr>
        <w:t xml:space="preserve">Figure </w:t>
      </w:r>
      <w:r w:rsidR="00A47549" w:rsidRPr="00601154">
        <w:rPr>
          <w:rFonts w:asciiTheme="majorBidi" w:hAnsiTheme="majorBidi" w:cstheme="majorBidi"/>
          <w:b/>
          <w:bCs/>
          <w:lang w:val="en-GB"/>
        </w:rPr>
        <w:t>1</w:t>
      </w:r>
      <w:r w:rsidR="002363E8" w:rsidRPr="00601154">
        <w:rPr>
          <w:rFonts w:asciiTheme="majorBidi" w:hAnsiTheme="majorBidi" w:cstheme="majorBidi"/>
          <w:b/>
          <w:bCs/>
          <w:lang w:val="en-GB"/>
        </w:rPr>
        <w:t xml:space="preserve">3- </w:t>
      </w:r>
      <w:r w:rsidR="002363E8" w:rsidRPr="00601154">
        <w:rPr>
          <w:rFonts w:asciiTheme="majorBidi" w:hAnsiTheme="majorBidi" w:cstheme="majorBidi"/>
          <w:lang w:val="en-GB"/>
        </w:rPr>
        <w:t>Detailed Example’s Query</w:t>
      </w:r>
      <w:r w:rsidR="00D235C4">
        <w:rPr>
          <w:rFonts w:asciiTheme="majorBidi" w:hAnsiTheme="majorBidi" w:cstheme="majorBidi"/>
          <w:lang w:val="en-GB"/>
        </w:rPr>
        <w:br/>
      </w:r>
    </w:p>
    <w:p w14:paraId="6DD20F43" w14:textId="77777777" w:rsidR="00417D05" w:rsidRPr="00601154" w:rsidRDefault="00417D05" w:rsidP="00A10A63">
      <w:pPr>
        <w:spacing w:line="360" w:lineRule="auto"/>
        <w:jc w:val="center"/>
        <w:rPr>
          <w:rFonts w:asciiTheme="majorBidi" w:hAnsiTheme="majorBidi" w:cstheme="majorBidi"/>
          <w:lang w:val="en-GB"/>
        </w:rPr>
      </w:pPr>
    </w:p>
    <w:p w14:paraId="6AEC103D" w14:textId="77777777" w:rsidR="00F77307" w:rsidRDefault="002363E8" w:rsidP="00E574D1">
      <w:pPr>
        <w:spacing w:line="360" w:lineRule="auto"/>
        <w:rPr>
          <w:rFonts w:asciiTheme="majorBidi" w:hAnsiTheme="majorBidi" w:cstheme="majorBidi"/>
          <w:color w:val="222222"/>
        </w:rPr>
      </w:pPr>
      <w:r w:rsidRPr="00601154">
        <w:rPr>
          <w:rFonts w:asciiTheme="majorBidi" w:eastAsiaTheme="majorEastAsia" w:hAnsiTheme="majorBidi" w:cstheme="majorBidi"/>
          <w:color w:val="2F5496" w:themeColor="accent1" w:themeShade="BF"/>
          <w:sz w:val="22"/>
          <w:szCs w:val="22"/>
        </w:rPr>
        <w:t xml:space="preserve">3.5.2 </w:t>
      </w:r>
      <w:r w:rsidR="00415D0C">
        <w:rPr>
          <w:rFonts w:asciiTheme="majorBidi" w:eastAsiaTheme="majorEastAsia" w:hAnsiTheme="majorBidi" w:cstheme="majorBidi"/>
          <w:color w:val="2F5496" w:themeColor="accent1" w:themeShade="BF"/>
          <w:sz w:val="22"/>
          <w:szCs w:val="22"/>
        </w:rPr>
        <w:t xml:space="preserve">Getting the </w:t>
      </w:r>
      <w:r w:rsidRPr="00601154">
        <w:rPr>
          <w:rFonts w:asciiTheme="majorBidi" w:eastAsiaTheme="majorEastAsia" w:hAnsiTheme="majorBidi" w:cstheme="majorBidi"/>
          <w:color w:val="2F5496" w:themeColor="accent1" w:themeShade="BF"/>
          <w:sz w:val="22"/>
          <w:szCs w:val="22"/>
        </w:rPr>
        <w:t>Database Execution Plan</w:t>
      </w:r>
      <w:r w:rsidR="00D235C4">
        <w:rPr>
          <w:rFonts w:asciiTheme="majorBidi" w:hAnsiTheme="majorBidi" w:cstheme="majorBidi"/>
          <w:color w:val="FF0000"/>
        </w:rPr>
        <w:br/>
      </w:r>
    </w:p>
    <w:p w14:paraId="51CF2DD8" w14:textId="4D3F96BF" w:rsidR="00F01BC9" w:rsidRPr="00601154" w:rsidRDefault="00B73CC5" w:rsidP="00972939">
      <w:pPr>
        <w:spacing w:line="360" w:lineRule="auto"/>
        <w:rPr>
          <w:rFonts w:asciiTheme="majorBidi" w:hAnsiTheme="majorBidi" w:cstheme="majorBidi"/>
          <w:color w:val="222222"/>
        </w:rPr>
      </w:pPr>
      <w:r w:rsidRPr="00601154">
        <w:rPr>
          <w:rFonts w:asciiTheme="majorBidi" w:hAnsiTheme="majorBidi" w:cstheme="majorBidi"/>
          <w:color w:val="222222"/>
        </w:rPr>
        <w:t xml:space="preserve">After we are given the query </w:t>
      </w:r>
      <w:r w:rsidR="00F27580" w:rsidRPr="00601154">
        <w:rPr>
          <w:rFonts w:asciiTheme="majorBidi" w:hAnsiTheme="majorBidi" w:cstheme="majorBidi"/>
          <w:color w:val="222222"/>
        </w:rPr>
        <w:t xml:space="preserve">in </w:t>
      </w:r>
      <w:r w:rsidR="00F955A7">
        <w:rPr>
          <w:rFonts w:asciiTheme="majorBidi" w:hAnsiTheme="majorBidi" w:cstheme="majorBidi"/>
          <w:color w:val="222222"/>
        </w:rPr>
        <w:t>f</w:t>
      </w:r>
      <w:r w:rsidRPr="00601154">
        <w:rPr>
          <w:rFonts w:asciiTheme="majorBidi" w:hAnsiTheme="majorBidi" w:cstheme="majorBidi"/>
          <w:color w:val="222222"/>
        </w:rPr>
        <w:t>igure</w:t>
      </w:r>
      <w:r w:rsidR="00EA2E01" w:rsidRPr="00601154">
        <w:rPr>
          <w:rFonts w:asciiTheme="majorBidi" w:hAnsiTheme="majorBidi" w:cstheme="majorBidi"/>
          <w:color w:val="222222"/>
        </w:rPr>
        <w:t xml:space="preserve"> </w:t>
      </w:r>
      <w:r w:rsidR="00B746C1" w:rsidRPr="00601154">
        <w:rPr>
          <w:rFonts w:asciiTheme="majorBidi" w:hAnsiTheme="majorBidi" w:cstheme="majorBidi"/>
          <w:color w:val="222222"/>
        </w:rPr>
        <w:t>1</w:t>
      </w:r>
      <w:r w:rsidR="002363E8" w:rsidRPr="00601154">
        <w:rPr>
          <w:rFonts w:asciiTheme="majorBidi" w:hAnsiTheme="majorBidi" w:cstheme="majorBidi"/>
          <w:color w:val="222222"/>
        </w:rPr>
        <w:t>3</w:t>
      </w:r>
      <w:r w:rsidRPr="00601154">
        <w:rPr>
          <w:rFonts w:asciiTheme="majorBidi" w:hAnsiTheme="majorBidi" w:cstheme="majorBidi"/>
          <w:color w:val="222222"/>
        </w:rPr>
        <w:t xml:space="preserve">, we </w:t>
      </w:r>
      <w:r w:rsidR="00D03904" w:rsidRPr="00601154">
        <w:rPr>
          <w:rFonts w:asciiTheme="majorBidi" w:hAnsiTheme="majorBidi" w:cstheme="majorBidi"/>
          <w:color w:val="222222"/>
        </w:rPr>
        <w:t xml:space="preserve">will </w:t>
      </w:r>
      <w:r w:rsidRPr="00601154">
        <w:rPr>
          <w:rFonts w:asciiTheme="majorBidi" w:hAnsiTheme="majorBidi" w:cstheme="majorBidi"/>
          <w:color w:val="222222"/>
        </w:rPr>
        <w:t>modify the query by adding</w:t>
      </w:r>
      <w:r w:rsidR="0038058F" w:rsidRPr="00601154">
        <w:rPr>
          <w:rFonts w:asciiTheme="majorBidi" w:hAnsiTheme="majorBidi" w:cstheme="majorBidi"/>
          <w:color w:val="222222"/>
        </w:rPr>
        <w:t xml:space="preserve"> the</w:t>
      </w:r>
      <w:r w:rsidRPr="00601154">
        <w:rPr>
          <w:rFonts w:asciiTheme="majorBidi" w:hAnsiTheme="majorBidi" w:cstheme="majorBidi"/>
          <w:color w:val="222222"/>
        </w:rPr>
        <w:t xml:space="preserve"> </w:t>
      </w:r>
      <w:r w:rsidR="005030CA" w:rsidRPr="00601154">
        <w:rPr>
          <w:rFonts w:asciiTheme="majorBidi" w:hAnsiTheme="majorBidi" w:cstheme="majorBidi"/>
          <w:i/>
          <w:iCs/>
          <w:color w:val="222222"/>
        </w:rPr>
        <w:t xml:space="preserve">EXPLAIN </w:t>
      </w:r>
      <w:r w:rsidR="005030CA" w:rsidRPr="00601154">
        <w:rPr>
          <w:rFonts w:asciiTheme="majorBidi" w:hAnsiTheme="majorBidi" w:cstheme="majorBidi"/>
          <w:color w:val="222222"/>
        </w:rPr>
        <w:t xml:space="preserve">prefix </w:t>
      </w:r>
      <w:r w:rsidR="00243F0A" w:rsidRPr="00601154">
        <w:rPr>
          <w:rFonts w:asciiTheme="majorBidi" w:hAnsiTheme="majorBidi" w:cstheme="majorBidi"/>
          <w:color w:val="222222"/>
        </w:rPr>
        <w:t>t</w:t>
      </w:r>
      <w:r w:rsidRPr="00601154">
        <w:rPr>
          <w:rFonts w:asciiTheme="majorBidi" w:hAnsiTheme="majorBidi" w:cstheme="majorBidi"/>
          <w:color w:val="222222"/>
        </w:rPr>
        <w:t>o the beginning of the query</w:t>
      </w:r>
      <w:r w:rsidR="0038058F" w:rsidRPr="00601154">
        <w:rPr>
          <w:rFonts w:asciiTheme="majorBidi" w:hAnsiTheme="majorBidi" w:cstheme="majorBidi"/>
          <w:color w:val="222222"/>
        </w:rPr>
        <w:t>.</w:t>
      </w:r>
      <w:r w:rsidRPr="00601154">
        <w:rPr>
          <w:rFonts w:asciiTheme="majorBidi" w:hAnsiTheme="majorBidi" w:cstheme="majorBidi"/>
          <w:color w:val="222222"/>
        </w:rPr>
        <w:t xml:space="preserve"> </w:t>
      </w:r>
      <w:r w:rsidR="00E574D1" w:rsidRPr="00601154">
        <w:rPr>
          <w:rFonts w:asciiTheme="majorBidi" w:hAnsiTheme="majorBidi" w:cstheme="majorBidi"/>
          <w:color w:val="222222"/>
        </w:rPr>
        <w:br/>
      </w:r>
      <w:r w:rsidR="00E574D1" w:rsidRPr="00601154">
        <w:rPr>
          <w:rFonts w:asciiTheme="majorBidi" w:hAnsiTheme="majorBidi" w:cstheme="majorBidi"/>
          <w:color w:val="222222"/>
        </w:rPr>
        <w:br/>
      </w:r>
      <w:r w:rsidR="0038058F" w:rsidRPr="00601154">
        <w:rPr>
          <w:rFonts w:asciiTheme="majorBidi" w:hAnsiTheme="majorBidi" w:cstheme="majorBidi"/>
          <w:color w:val="222222"/>
        </w:rPr>
        <w:t>T</w:t>
      </w:r>
      <w:r w:rsidR="00F27580" w:rsidRPr="00601154">
        <w:rPr>
          <w:rFonts w:asciiTheme="majorBidi" w:hAnsiTheme="majorBidi" w:cstheme="majorBidi"/>
          <w:color w:val="222222"/>
        </w:rPr>
        <w:t xml:space="preserve">his will give us a new query </w:t>
      </w:r>
      <w:r w:rsidR="00F01E2D" w:rsidRPr="00601154">
        <w:rPr>
          <w:rFonts w:asciiTheme="majorBidi" w:hAnsiTheme="majorBidi" w:cstheme="majorBidi"/>
          <w:color w:val="222222"/>
        </w:rPr>
        <w:t>that</w:t>
      </w:r>
      <w:r w:rsidR="00F27580" w:rsidRPr="00601154">
        <w:rPr>
          <w:rFonts w:asciiTheme="majorBidi" w:hAnsiTheme="majorBidi" w:cstheme="majorBidi"/>
          <w:color w:val="222222"/>
        </w:rPr>
        <w:t xml:space="preserve"> will return </w:t>
      </w:r>
      <w:r w:rsidR="0038058F" w:rsidRPr="00601154">
        <w:rPr>
          <w:rFonts w:asciiTheme="majorBidi" w:hAnsiTheme="majorBidi" w:cstheme="majorBidi"/>
          <w:color w:val="222222"/>
        </w:rPr>
        <w:t xml:space="preserve">either the </w:t>
      </w:r>
      <w:r w:rsidR="00B746C1" w:rsidRPr="00601154">
        <w:rPr>
          <w:rFonts w:asciiTheme="majorBidi" w:hAnsiTheme="majorBidi" w:cstheme="majorBidi"/>
          <w:color w:val="222222"/>
        </w:rPr>
        <w:t>logical</w:t>
      </w:r>
      <w:r w:rsidR="0038058F" w:rsidRPr="00601154">
        <w:rPr>
          <w:rFonts w:asciiTheme="majorBidi" w:hAnsiTheme="majorBidi" w:cstheme="majorBidi"/>
          <w:color w:val="222222"/>
        </w:rPr>
        <w:t xml:space="preserve"> execution plan or </w:t>
      </w:r>
      <w:r w:rsidR="00F27580" w:rsidRPr="00601154">
        <w:rPr>
          <w:rFonts w:asciiTheme="majorBidi" w:hAnsiTheme="majorBidi" w:cstheme="majorBidi"/>
          <w:color w:val="222222"/>
        </w:rPr>
        <w:t xml:space="preserve">the actual execution </w:t>
      </w:r>
      <w:r w:rsidR="006043FB" w:rsidRPr="00601154">
        <w:rPr>
          <w:rFonts w:asciiTheme="majorBidi" w:hAnsiTheme="majorBidi" w:cstheme="majorBidi"/>
          <w:szCs w:val="22"/>
        </w:rPr>
        <w:t>statistics</w:t>
      </w:r>
      <w:r w:rsidR="006043FB" w:rsidRPr="00601154">
        <w:rPr>
          <w:rFonts w:asciiTheme="majorBidi" w:hAnsiTheme="majorBidi" w:cstheme="majorBidi"/>
          <w:color w:val="222222"/>
        </w:rPr>
        <w:t xml:space="preserve"> </w:t>
      </w:r>
      <w:r w:rsidR="00F14CE6" w:rsidRPr="00601154">
        <w:rPr>
          <w:rFonts w:asciiTheme="majorBidi" w:hAnsiTheme="majorBidi" w:cstheme="majorBidi"/>
          <w:color w:val="222222"/>
        </w:rPr>
        <w:t>(the query is executed)</w:t>
      </w:r>
      <w:r w:rsidR="0038058F" w:rsidRPr="00601154">
        <w:rPr>
          <w:rFonts w:asciiTheme="majorBidi" w:hAnsiTheme="majorBidi" w:cstheme="majorBidi"/>
          <w:color w:val="222222"/>
        </w:rPr>
        <w:t xml:space="preserve"> depending on the input</w:t>
      </w:r>
      <w:r w:rsidR="00243F0A" w:rsidRPr="00601154">
        <w:rPr>
          <w:rFonts w:asciiTheme="majorBidi" w:hAnsiTheme="majorBidi" w:cstheme="majorBidi"/>
          <w:color w:val="222222"/>
        </w:rPr>
        <w:t>.</w:t>
      </w:r>
      <w:r w:rsidR="005030CA" w:rsidRPr="00601154">
        <w:rPr>
          <w:rFonts w:asciiTheme="majorBidi" w:hAnsiTheme="majorBidi" w:cstheme="majorBidi"/>
          <w:color w:val="222222"/>
        </w:rPr>
        <w:t xml:space="preserve"> </w:t>
      </w:r>
      <w:r w:rsidR="00B746C1" w:rsidRPr="00601154">
        <w:rPr>
          <w:rFonts w:asciiTheme="majorBidi" w:hAnsiTheme="majorBidi" w:cstheme="majorBidi"/>
          <w:color w:val="222222"/>
        </w:rPr>
        <w:t>We will show the</w:t>
      </w:r>
      <w:r w:rsidR="00E574D1" w:rsidRPr="00601154">
        <w:rPr>
          <w:rFonts w:asciiTheme="majorBidi" w:hAnsiTheme="majorBidi" w:cstheme="majorBidi"/>
          <w:color w:val="222222"/>
        </w:rPr>
        <w:t xml:space="preserve"> modified</w:t>
      </w:r>
      <w:r w:rsidR="00B746C1" w:rsidRPr="00601154">
        <w:rPr>
          <w:rFonts w:asciiTheme="majorBidi" w:hAnsiTheme="majorBidi" w:cstheme="majorBidi"/>
          <w:color w:val="222222"/>
        </w:rPr>
        <w:t xml:space="preserve"> queries to get both the logical execution plan and the actual execution </w:t>
      </w:r>
      <w:r w:rsidR="006043FB" w:rsidRPr="00601154">
        <w:rPr>
          <w:rFonts w:asciiTheme="majorBidi" w:hAnsiTheme="majorBidi" w:cstheme="majorBidi"/>
          <w:szCs w:val="22"/>
        </w:rPr>
        <w:t>statistics</w:t>
      </w:r>
      <w:r w:rsidR="00B746C1" w:rsidRPr="00601154">
        <w:rPr>
          <w:rFonts w:asciiTheme="majorBidi" w:hAnsiTheme="majorBidi" w:cstheme="majorBidi"/>
          <w:color w:val="222222"/>
        </w:rPr>
        <w:t xml:space="preserve">. </w:t>
      </w:r>
      <w:r w:rsidR="00E574D1" w:rsidRPr="00601154">
        <w:rPr>
          <w:rFonts w:asciiTheme="majorBidi" w:hAnsiTheme="majorBidi" w:cstheme="majorBidi"/>
          <w:color w:val="222222"/>
        </w:rPr>
        <w:br/>
      </w:r>
      <w:r w:rsidR="00E574D1" w:rsidRPr="00601154">
        <w:rPr>
          <w:rFonts w:asciiTheme="majorBidi" w:hAnsiTheme="majorBidi" w:cstheme="majorBidi"/>
          <w:color w:val="222222"/>
        </w:rPr>
        <w:lastRenderedPageBreak/>
        <w:br/>
        <w:t>In both cases</w:t>
      </w:r>
      <w:r w:rsidR="00C152E0" w:rsidRPr="00601154">
        <w:rPr>
          <w:rFonts w:asciiTheme="majorBidi" w:hAnsiTheme="majorBidi" w:cstheme="majorBidi"/>
          <w:color w:val="222222"/>
        </w:rPr>
        <w:t>,</w:t>
      </w:r>
      <w:r w:rsidR="00E574D1" w:rsidRPr="00601154">
        <w:rPr>
          <w:rFonts w:asciiTheme="majorBidi" w:hAnsiTheme="majorBidi" w:cstheme="majorBidi"/>
          <w:color w:val="222222"/>
        </w:rPr>
        <w:t xml:space="preserve"> w</w:t>
      </w:r>
      <w:r w:rsidR="00B746C1" w:rsidRPr="00601154">
        <w:rPr>
          <w:rFonts w:asciiTheme="majorBidi" w:hAnsiTheme="majorBidi" w:cstheme="majorBidi"/>
          <w:color w:val="222222"/>
        </w:rPr>
        <w:t xml:space="preserve">e add </w:t>
      </w:r>
      <w:r w:rsidR="00972939">
        <w:rPr>
          <w:rFonts w:asciiTheme="majorBidi" w:hAnsiTheme="majorBidi" w:cstheme="majorBidi"/>
          <w:color w:val="222222"/>
        </w:rPr>
        <w:t>an</w:t>
      </w:r>
      <w:r w:rsidR="00972939" w:rsidRPr="00601154">
        <w:rPr>
          <w:rFonts w:asciiTheme="majorBidi" w:hAnsiTheme="majorBidi" w:cstheme="majorBidi"/>
          <w:color w:val="222222"/>
        </w:rPr>
        <w:t xml:space="preserve"> </w:t>
      </w:r>
      <w:r w:rsidR="00B746C1" w:rsidRPr="00601154">
        <w:rPr>
          <w:rFonts w:asciiTheme="majorBidi" w:hAnsiTheme="majorBidi" w:cstheme="majorBidi"/>
          <w:i/>
          <w:iCs/>
          <w:color w:val="222222"/>
        </w:rPr>
        <w:t xml:space="preserve">EXPLAIN </w:t>
      </w:r>
      <w:r w:rsidR="00B746C1" w:rsidRPr="00601154">
        <w:rPr>
          <w:rFonts w:asciiTheme="majorBidi" w:hAnsiTheme="majorBidi" w:cstheme="majorBidi"/>
          <w:color w:val="222222"/>
        </w:rPr>
        <w:t xml:space="preserve">clause </w:t>
      </w:r>
      <w:r w:rsidR="00D235C4">
        <w:rPr>
          <w:rFonts w:asciiTheme="majorBidi" w:hAnsiTheme="majorBidi" w:cstheme="majorBidi"/>
          <w:color w:val="222222"/>
        </w:rPr>
        <w:t xml:space="preserve">with </w:t>
      </w:r>
      <w:r w:rsidR="00B746C1" w:rsidRPr="00601154">
        <w:rPr>
          <w:rFonts w:asciiTheme="majorBidi" w:hAnsiTheme="majorBidi" w:cstheme="majorBidi"/>
          <w:color w:val="222222"/>
        </w:rPr>
        <w:t>the following attributes “</w:t>
      </w:r>
      <w:r w:rsidR="00B746C1" w:rsidRPr="00601154">
        <w:rPr>
          <w:rFonts w:asciiTheme="majorBidi" w:hAnsiTheme="majorBidi" w:cstheme="majorBidi"/>
          <w:i/>
          <w:iCs/>
          <w:color w:val="222222"/>
        </w:rPr>
        <w:t xml:space="preserve">COSTS, VERBOSE, BUFFERS, FORMAT </w:t>
      </w:r>
      <w:r w:rsidR="00C50965" w:rsidRPr="00601154">
        <w:rPr>
          <w:rFonts w:asciiTheme="majorBidi" w:hAnsiTheme="majorBidi" w:cstheme="majorBidi"/>
          <w:i/>
          <w:iCs/>
          <w:color w:val="222222"/>
        </w:rPr>
        <w:t>JSON” to</w:t>
      </w:r>
      <w:r w:rsidR="005030CA" w:rsidRPr="00601154">
        <w:rPr>
          <w:rFonts w:asciiTheme="majorBidi" w:hAnsiTheme="majorBidi" w:cstheme="majorBidi"/>
          <w:color w:val="222222"/>
        </w:rPr>
        <w:t xml:space="preserve"> get </w:t>
      </w:r>
      <w:r w:rsidR="00C152E0" w:rsidRPr="00601154">
        <w:rPr>
          <w:rFonts w:asciiTheme="majorBidi" w:hAnsiTheme="majorBidi" w:cstheme="majorBidi"/>
          <w:color w:val="222222"/>
        </w:rPr>
        <w:t xml:space="preserve">additional </w:t>
      </w:r>
      <w:r w:rsidR="00B746C1" w:rsidRPr="00601154">
        <w:rPr>
          <w:rFonts w:asciiTheme="majorBidi" w:hAnsiTheme="majorBidi" w:cstheme="majorBidi"/>
          <w:color w:val="222222"/>
        </w:rPr>
        <w:t>statistics</w:t>
      </w:r>
      <w:r w:rsidR="005030CA" w:rsidRPr="00601154">
        <w:rPr>
          <w:rFonts w:asciiTheme="majorBidi" w:hAnsiTheme="majorBidi" w:cstheme="majorBidi"/>
          <w:color w:val="222222"/>
        </w:rPr>
        <w:t xml:space="preserve"> in a </w:t>
      </w:r>
      <w:r w:rsidR="005030CA" w:rsidRPr="00601154">
        <w:rPr>
          <w:rFonts w:asciiTheme="majorBidi" w:hAnsiTheme="majorBidi" w:cstheme="majorBidi"/>
          <w:i/>
          <w:iCs/>
          <w:color w:val="222222"/>
        </w:rPr>
        <w:t>JSON</w:t>
      </w:r>
      <w:r w:rsidR="00F01BC9" w:rsidRPr="00601154">
        <w:rPr>
          <w:rFonts w:asciiTheme="majorBidi" w:hAnsiTheme="majorBidi" w:cstheme="majorBidi"/>
          <w:color w:val="222222"/>
        </w:rPr>
        <w:t xml:space="preserve"> format</w:t>
      </w:r>
      <w:r w:rsidR="005030CA" w:rsidRPr="00601154">
        <w:rPr>
          <w:rFonts w:asciiTheme="majorBidi" w:hAnsiTheme="majorBidi" w:cstheme="majorBidi"/>
          <w:color w:val="222222"/>
        </w:rPr>
        <w:t>.</w:t>
      </w:r>
      <w:r w:rsidR="00F01BC9" w:rsidRPr="00601154">
        <w:rPr>
          <w:rFonts w:asciiTheme="majorBidi" w:hAnsiTheme="majorBidi" w:cstheme="majorBidi"/>
          <w:color w:val="222222"/>
        </w:rPr>
        <w:t xml:space="preserve"> </w:t>
      </w:r>
      <w:r w:rsidR="00E574D1" w:rsidRPr="00601154">
        <w:rPr>
          <w:rFonts w:asciiTheme="majorBidi" w:hAnsiTheme="majorBidi" w:cstheme="majorBidi"/>
          <w:color w:val="222222"/>
        </w:rPr>
        <w:t>If we want to get the logical execution plan, we will add the following to our original query “</w:t>
      </w:r>
      <w:r w:rsidR="00C50965" w:rsidRPr="00601154">
        <w:rPr>
          <w:rFonts w:asciiTheme="majorBidi" w:hAnsiTheme="majorBidi" w:cstheme="majorBidi"/>
          <w:color w:val="222222"/>
        </w:rPr>
        <w:t>EXPLAIN (</w:t>
      </w:r>
      <w:r w:rsidR="00E574D1" w:rsidRPr="00601154">
        <w:rPr>
          <w:rFonts w:asciiTheme="majorBidi" w:hAnsiTheme="majorBidi" w:cstheme="majorBidi"/>
          <w:i/>
          <w:iCs/>
          <w:color w:val="222222"/>
        </w:rPr>
        <w:t>COSTS, VERBOSE, BUFFERS, FORMAT JSON</w:t>
      </w:r>
      <w:r w:rsidR="00C50965" w:rsidRPr="00601154">
        <w:rPr>
          <w:rFonts w:asciiTheme="majorBidi" w:hAnsiTheme="majorBidi" w:cstheme="majorBidi"/>
          <w:i/>
          <w:iCs/>
          <w:color w:val="222222"/>
        </w:rPr>
        <w:t>)”</w:t>
      </w:r>
      <w:r w:rsidR="00C50965" w:rsidRPr="00601154">
        <w:rPr>
          <w:rFonts w:asciiTheme="majorBidi" w:hAnsiTheme="majorBidi" w:cstheme="majorBidi" w:hint="cs"/>
          <w:i/>
          <w:iCs/>
          <w:color w:val="222222"/>
          <w:rtl/>
        </w:rPr>
        <w:t xml:space="preserve"> </w:t>
      </w:r>
      <w:r w:rsidR="00C50965" w:rsidRPr="00C50965">
        <w:rPr>
          <w:rFonts w:asciiTheme="majorBidi" w:hAnsiTheme="majorBidi" w:cstheme="majorBidi"/>
          <w:color w:val="222222"/>
        </w:rPr>
        <w:t>and</w:t>
      </w:r>
      <w:r w:rsidR="00E574D1" w:rsidRPr="00601154">
        <w:rPr>
          <w:rFonts w:asciiTheme="majorBidi" w:hAnsiTheme="majorBidi" w:cstheme="majorBidi"/>
          <w:color w:val="222222"/>
        </w:rPr>
        <w:t xml:space="preserve"> we will get the query in </w:t>
      </w:r>
      <w:r w:rsidR="00474651">
        <w:rPr>
          <w:rFonts w:asciiTheme="majorBidi" w:hAnsiTheme="majorBidi" w:cstheme="majorBidi"/>
          <w:color w:val="222222"/>
        </w:rPr>
        <w:t>f</w:t>
      </w:r>
      <w:r w:rsidR="00E574D1" w:rsidRPr="00601154">
        <w:rPr>
          <w:rFonts w:asciiTheme="majorBidi" w:hAnsiTheme="majorBidi" w:cstheme="majorBidi"/>
          <w:color w:val="222222"/>
        </w:rPr>
        <w:t>igure 1</w:t>
      </w:r>
      <w:r w:rsidR="002363E8" w:rsidRPr="00601154">
        <w:rPr>
          <w:rFonts w:asciiTheme="majorBidi" w:hAnsiTheme="majorBidi" w:cstheme="majorBidi"/>
          <w:color w:val="222222"/>
        </w:rPr>
        <w:t>4</w:t>
      </w:r>
      <w:r w:rsidR="00E574D1" w:rsidRPr="00601154">
        <w:rPr>
          <w:rFonts w:asciiTheme="majorBidi" w:hAnsiTheme="majorBidi" w:cstheme="majorBidi"/>
          <w:color w:val="222222"/>
        </w:rPr>
        <w:t xml:space="preserve">. </w:t>
      </w:r>
    </w:p>
    <w:p w14:paraId="2ED1414F" w14:textId="68DF6788" w:rsidR="00A10A63" w:rsidRPr="00601154" w:rsidRDefault="00F01BC9" w:rsidP="00F579FA">
      <w:pPr>
        <w:spacing w:line="360" w:lineRule="auto"/>
        <w:rPr>
          <w:rFonts w:asciiTheme="majorBidi" w:hAnsiTheme="majorBidi" w:cstheme="majorBidi"/>
          <w:b/>
          <w:bCs/>
          <w:lang w:val="en-GB"/>
        </w:rPr>
      </w:pPr>
      <w:r w:rsidRPr="00601154">
        <w:rPr>
          <w:rFonts w:asciiTheme="majorBidi" w:hAnsiTheme="majorBidi" w:cstheme="majorBidi"/>
          <w:noProof/>
          <w:color w:val="000000" w:themeColor="text1"/>
          <w:szCs w:val="22"/>
        </w:rPr>
        <w:drawing>
          <wp:inline distT="0" distB="0" distL="0" distR="0" wp14:anchorId="73ADD5E3" wp14:editId="4DCA62BA">
            <wp:extent cx="5549705" cy="1315085"/>
            <wp:effectExtent l="0" t="0" r="635" b="571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7358" cy="1321638"/>
                    </a:xfrm>
                    <a:prstGeom prst="rect">
                      <a:avLst/>
                    </a:prstGeom>
                  </pic:spPr>
                </pic:pic>
              </a:graphicData>
            </a:graphic>
          </wp:inline>
        </w:drawing>
      </w:r>
    </w:p>
    <w:p w14:paraId="59F00AE9" w14:textId="541FDE55" w:rsidR="00A10A63" w:rsidRPr="00601154" w:rsidRDefault="00E574D1" w:rsidP="00E574D1">
      <w:pPr>
        <w:spacing w:line="360" w:lineRule="auto"/>
        <w:rPr>
          <w:rFonts w:asciiTheme="majorBidi" w:hAnsiTheme="majorBidi" w:cstheme="majorBidi"/>
          <w:color w:val="222222"/>
        </w:rPr>
      </w:pPr>
      <w:r w:rsidRPr="00601154">
        <w:rPr>
          <w:rFonts w:asciiTheme="majorBidi" w:hAnsiTheme="majorBidi" w:cstheme="majorBidi"/>
          <w:b/>
          <w:bCs/>
          <w:lang w:val="en-GB"/>
        </w:rPr>
        <w:t xml:space="preserve">                                          </w:t>
      </w:r>
      <w:r w:rsidR="00F01BC9" w:rsidRPr="00601154">
        <w:rPr>
          <w:rFonts w:asciiTheme="majorBidi" w:hAnsiTheme="majorBidi" w:cstheme="majorBidi"/>
          <w:b/>
          <w:bCs/>
          <w:lang w:val="en-GB"/>
        </w:rPr>
        <w:t xml:space="preserve">Figure </w:t>
      </w:r>
      <w:r w:rsidR="00A47549" w:rsidRPr="00601154">
        <w:rPr>
          <w:rFonts w:asciiTheme="majorBidi" w:hAnsiTheme="majorBidi" w:cstheme="majorBidi"/>
          <w:b/>
          <w:bCs/>
          <w:lang w:val="en-GB"/>
        </w:rPr>
        <w:t>1</w:t>
      </w:r>
      <w:r w:rsidR="002363E8" w:rsidRPr="00601154">
        <w:rPr>
          <w:rFonts w:asciiTheme="majorBidi" w:hAnsiTheme="majorBidi" w:cstheme="majorBidi"/>
          <w:b/>
          <w:bCs/>
          <w:lang w:val="en-GB"/>
        </w:rPr>
        <w:t xml:space="preserve">4- </w:t>
      </w:r>
      <w:r w:rsidR="002363E8" w:rsidRPr="00601154">
        <w:rPr>
          <w:rFonts w:asciiTheme="majorBidi" w:hAnsiTheme="majorBidi" w:cstheme="majorBidi"/>
          <w:lang w:val="en-GB"/>
        </w:rPr>
        <w:t>Detailed Example’s Explain Query</w:t>
      </w:r>
      <w:r w:rsidRPr="00601154">
        <w:rPr>
          <w:rFonts w:asciiTheme="majorBidi" w:hAnsiTheme="majorBidi" w:cstheme="majorBidi"/>
          <w:lang w:val="en-GB"/>
        </w:rPr>
        <w:br/>
      </w:r>
      <w:r w:rsidRPr="00601154">
        <w:rPr>
          <w:rFonts w:asciiTheme="majorBidi" w:hAnsiTheme="majorBidi" w:cstheme="majorBidi"/>
          <w:color w:val="222222"/>
        </w:rPr>
        <w:br/>
        <w:t xml:space="preserve">If we add the </w:t>
      </w:r>
      <w:r w:rsidRPr="00D235C4">
        <w:rPr>
          <w:rFonts w:asciiTheme="majorBidi" w:hAnsiTheme="majorBidi" w:cstheme="majorBidi"/>
          <w:i/>
          <w:iCs/>
          <w:color w:val="222222"/>
        </w:rPr>
        <w:t>ANALYZE</w:t>
      </w:r>
      <w:r w:rsidRPr="00601154">
        <w:rPr>
          <w:rFonts w:asciiTheme="majorBidi" w:hAnsiTheme="majorBidi" w:cstheme="majorBidi"/>
          <w:color w:val="222222"/>
        </w:rPr>
        <w:t xml:space="preserve"> keyword, we will get the actual execution </w:t>
      </w:r>
      <w:r w:rsidR="006043FB" w:rsidRPr="00601154">
        <w:rPr>
          <w:rFonts w:asciiTheme="majorBidi" w:hAnsiTheme="majorBidi" w:cstheme="majorBidi"/>
          <w:szCs w:val="22"/>
        </w:rPr>
        <w:t>statistics</w:t>
      </w:r>
      <w:r w:rsidR="006043FB" w:rsidRPr="00601154">
        <w:rPr>
          <w:rFonts w:asciiTheme="majorBidi" w:hAnsiTheme="majorBidi" w:cstheme="majorBidi"/>
          <w:color w:val="222222"/>
        </w:rPr>
        <w:t xml:space="preserve"> </w:t>
      </w:r>
      <w:r w:rsidRPr="00601154">
        <w:rPr>
          <w:rFonts w:asciiTheme="majorBidi" w:hAnsiTheme="majorBidi" w:cstheme="majorBidi"/>
          <w:color w:val="222222"/>
        </w:rPr>
        <w:t xml:space="preserve">and we will get the query in </w:t>
      </w:r>
      <w:r w:rsidR="00474651">
        <w:rPr>
          <w:rFonts w:asciiTheme="majorBidi" w:hAnsiTheme="majorBidi" w:cstheme="majorBidi"/>
          <w:color w:val="222222"/>
        </w:rPr>
        <w:t>f</w:t>
      </w:r>
      <w:r w:rsidRPr="00601154">
        <w:rPr>
          <w:rFonts w:asciiTheme="majorBidi" w:hAnsiTheme="majorBidi" w:cstheme="majorBidi"/>
          <w:color w:val="222222"/>
        </w:rPr>
        <w:t>igure 1</w:t>
      </w:r>
      <w:r w:rsidR="002363E8" w:rsidRPr="00601154">
        <w:rPr>
          <w:rFonts w:asciiTheme="majorBidi" w:hAnsiTheme="majorBidi" w:cstheme="majorBidi"/>
          <w:color w:val="222222"/>
        </w:rPr>
        <w:t>5</w:t>
      </w:r>
      <w:r w:rsidRPr="00601154">
        <w:rPr>
          <w:rFonts w:asciiTheme="majorBidi" w:hAnsiTheme="majorBidi" w:cstheme="majorBidi"/>
          <w:color w:val="222222"/>
        </w:rPr>
        <w:t>.</w:t>
      </w:r>
      <w:r w:rsidR="00A10A63" w:rsidRPr="00601154">
        <w:rPr>
          <w:rFonts w:asciiTheme="majorBidi" w:hAnsiTheme="majorBidi" w:cstheme="majorBidi"/>
          <w:b/>
          <w:bCs/>
          <w:lang w:val="en-GB"/>
        </w:rPr>
        <w:br/>
      </w:r>
    </w:p>
    <w:p w14:paraId="75F85030" w14:textId="77777777" w:rsidR="00B73CC5" w:rsidRPr="00601154" w:rsidRDefault="00B73CC5" w:rsidP="00F579FA">
      <w:pPr>
        <w:spacing w:line="360" w:lineRule="auto"/>
        <w:rPr>
          <w:rFonts w:asciiTheme="majorBidi" w:hAnsiTheme="majorBidi" w:cstheme="majorBidi"/>
          <w:color w:val="000000" w:themeColor="text1"/>
          <w:szCs w:val="22"/>
          <w:lang w:val="en-GB"/>
        </w:rPr>
      </w:pPr>
      <w:r w:rsidRPr="00601154">
        <w:rPr>
          <w:rFonts w:asciiTheme="majorBidi" w:hAnsiTheme="majorBidi" w:cstheme="majorBidi"/>
          <w:noProof/>
          <w:color w:val="000000" w:themeColor="text1"/>
          <w:szCs w:val="22"/>
        </w:rPr>
        <w:drawing>
          <wp:inline distT="0" distB="0" distL="0" distR="0" wp14:anchorId="0627A159" wp14:editId="65811F99">
            <wp:extent cx="5549265" cy="136334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11-18 at 12.25.0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50808" cy="1363724"/>
                    </a:xfrm>
                    <a:prstGeom prst="rect">
                      <a:avLst/>
                    </a:prstGeom>
                  </pic:spPr>
                </pic:pic>
              </a:graphicData>
            </a:graphic>
          </wp:inline>
        </w:drawing>
      </w:r>
    </w:p>
    <w:p w14:paraId="52292A56" w14:textId="6D9AF7B3" w:rsidR="00B73CC5" w:rsidRPr="00601154" w:rsidRDefault="00B73CC5" w:rsidP="00F579FA">
      <w:pPr>
        <w:spacing w:line="360" w:lineRule="auto"/>
        <w:rPr>
          <w:rFonts w:asciiTheme="majorBidi" w:hAnsiTheme="majorBidi" w:cstheme="majorBidi"/>
          <w:color w:val="000000" w:themeColor="text1"/>
          <w:szCs w:val="22"/>
          <w:lang w:val="en-GB"/>
        </w:rPr>
      </w:pPr>
      <w:r w:rsidRPr="00601154">
        <w:rPr>
          <w:rFonts w:asciiTheme="majorBidi" w:hAnsiTheme="majorBidi" w:cstheme="majorBidi"/>
          <w:color w:val="000000" w:themeColor="text1"/>
          <w:szCs w:val="22"/>
          <w:lang w:val="en-GB"/>
        </w:rPr>
        <w:t xml:space="preserve">                                      </w:t>
      </w:r>
      <w:r w:rsidR="002363E8" w:rsidRPr="00601154">
        <w:rPr>
          <w:rFonts w:asciiTheme="majorBidi" w:hAnsiTheme="majorBidi" w:cstheme="majorBidi"/>
          <w:color w:val="000000" w:themeColor="text1"/>
          <w:szCs w:val="22"/>
          <w:lang w:val="en-GB"/>
        </w:rPr>
        <w:t xml:space="preserve">  </w:t>
      </w:r>
      <w:r w:rsidR="00A81D68" w:rsidRPr="00601154">
        <w:rPr>
          <w:rFonts w:asciiTheme="majorBidi" w:hAnsiTheme="majorBidi" w:cstheme="majorBidi"/>
          <w:color w:val="000000" w:themeColor="text1"/>
          <w:szCs w:val="22"/>
          <w:lang w:val="en-GB"/>
        </w:rPr>
        <w:t xml:space="preserve"> </w:t>
      </w:r>
      <w:r w:rsidRPr="00601154">
        <w:rPr>
          <w:rFonts w:asciiTheme="majorBidi" w:hAnsiTheme="majorBidi" w:cstheme="majorBidi"/>
          <w:b/>
          <w:bCs/>
          <w:lang w:val="en-GB"/>
        </w:rPr>
        <w:t xml:space="preserve">Figure </w:t>
      </w:r>
      <w:r w:rsidR="00A47549" w:rsidRPr="00601154">
        <w:rPr>
          <w:rFonts w:asciiTheme="majorBidi" w:hAnsiTheme="majorBidi" w:cstheme="majorBidi"/>
          <w:b/>
          <w:bCs/>
          <w:lang w:val="en-GB"/>
        </w:rPr>
        <w:t>1</w:t>
      </w:r>
      <w:r w:rsidR="002363E8" w:rsidRPr="00601154">
        <w:rPr>
          <w:rFonts w:asciiTheme="majorBidi" w:hAnsiTheme="majorBidi" w:cstheme="majorBidi"/>
          <w:b/>
          <w:bCs/>
          <w:lang w:val="en-GB"/>
        </w:rPr>
        <w:t>5-</w:t>
      </w:r>
      <w:r w:rsidRPr="00601154">
        <w:rPr>
          <w:rFonts w:asciiTheme="majorBidi" w:hAnsiTheme="majorBidi" w:cstheme="majorBidi"/>
          <w:color w:val="000000" w:themeColor="text1"/>
          <w:szCs w:val="22"/>
          <w:lang w:val="en-GB"/>
        </w:rPr>
        <w:t xml:space="preserve"> </w:t>
      </w:r>
      <w:r w:rsidR="002363E8" w:rsidRPr="00601154">
        <w:rPr>
          <w:rFonts w:asciiTheme="majorBidi" w:hAnsiTheme="majorBidi" w:cstheme="majorBidi"/>
          <w:lang w:val="en-GB"/>
        </w:rPr>
        <w:t xml:space="preserve">Detailed Example’s Explain </w:t>
      </w:r>
      <w:proofErr w:type="spellStart"/>
      <w:r w:rsidR="002363E8" w:rsidRPr="00601154">
        <w:rPr>
          <w:rFonts w:asciiTheme="majorBidi" w:hAnsiTheme="majorBidi" w:cstheme="majorBidi"/>
          <w:lang w:val="en-GB"/>
        </w:rPr>
        <w:t>Analyze</w:t>
      </w:r>
      <w:proofErr w:type="spellEnd"/>
      <w:r w:rsidR="002363E8" w:rsidRPr="00601154">
        <w:rPr>
          <w:rFonts w:asciiTheme="majorBidi" w:hAnsiTheme="majorBidi" w:cstheme="majorBidi"/>
          <w:lang w:val="en-GB"/>
        </w:rPr>
        <w:t xml:space="preserve"> Query</w:t>
      </w:r>
      <w:r w:rsidRPr="00601154">
        <w:rPr>
          <w:rFonts w:asciiTheme="majorBidi" w:hAnsiTheme="majorBidi" w:cstheme="majorBidi"/>
          <w:color w:val="000000" w:themeColor="text1"/>
          <w:szCs w:val="22"/>
          <w:lang w:val="en-GB"/>
        </w:rPr>
        <w:t xml:space="preserve">   </w:t>
      </w:r>
    </w:p>
    <w:p w14:paraId="0E3662E2" w14:textId="0E055DB1" w:rsidR="00C71DF8" w:rsidRPr="00F10CF3" w:rsidRDefault="00B73CC5" w:rsidP="00972939">
      <w:pPr>
        <w:spacing w:line="480" w:lineRule="auto"/>
        <w:rPr>
          <w:rFonts w:asciiTheme="majorBidi" w:hAnsiTheme="majorBidi" w:cstheme="majorBidi"/>
          <w:noProof/>
          <w:color w:val="FF0000"/>
        </w:rPr>
      </w:pPr>
      <w:r w:rsidRPr="00601154">
        <w:rPr>
          <w:rFonts w:asciiTheme="majorBidi" w:hAnsiTheme="majorBidi" w:cstheme="majorBidi"/>
          <w:color w:val="000000" w:themeColor="text1"/>
          <w:szCs w:val="22"/>
          <w:lang w:val="en-GB"/>
        </w:rPr>
        <w:br/>
      </w:r>
      <w:r w:rsidR="00F27580" w:rsidRPr="00601154">
        <w:rPr>
          <w:rFonts w:asciiTheme="majorBidi" w:hAnsiTheme="majorBidi" w:cstheme="majorBidi"/>
          <w:color w:val="000000" w:themeColor="text1"/>
          <w:szCs w:val="22"/>
          <w:lang w:val="en-GB"/>
        </w:rPr>
        <w:t xml:space="preserve">When executing the </w:t>
      </w:r>
      <w:r w:rsidRPr="00601154">
        <w:rPr>
          <w:rFonts w:asciiTheme="majorBidi" w:hAnsiTheme="majorBidi" w:cstheme="majorBidi"/>
          <w:color w:val="000000" w:themeColor="text1"/>
          <w:szCs w:val="22"/>
          <w:lang w:val="en-GB"/>
        </w:rPr>
        <w:t>modified query</w:t>
      </w:r>
      <w:r w:rsidR="00F27580" w:rsidRPr="00601154">
        <w:rPr>
          <w:rFonts w:asciiTheme="majorBidi" w:hAnsiTheme="majorBidi" w:cstheme="majorBidi"/>
          <w:color w:val="000000" w:themeColor="text1"/>
          <w:szCs w:val="22"/>
          <w:lang w:val="en-GB"/>
        </w:rPr>
        <w:t xml:space="preserve"> in </w:t>
      </w:r>
      <w:r w:rsidR="004D36EE">
        <w:rPr>
          <w:rFonts w:asciiTheme="majorBidi" w:hAnsiTheme="majorBidi" w:cstheme="majorBidi"/>
          <w:color w:val="000000" w:themeColor="text1"/>
          <w:szCs w:val="22"/>
          <w:lang w:val="en-GB"/>
        </w:rPr>
        <w:t>f</w:t>
      </w:r>
      <w:r w:rsidR="00F27580" w:rsidRPr="00601154">
        <w:rPr>
          <w:rFonts w:asciiTheme="majorBidi" w:hAnsiTheme="majorBidi" w:cstheme="majorBidi"/>
          <w:color w:val="000000" w:themeColor="text1"/>
          <w:szCs w:val="22"/>
          <w:lang w:val="en-GB"/>
        </w:rPr>
        <w:t xml:space="preserve">igure </w:t>
      </w:r>
      <w:r w:rsidR="00A47549" w:rsidRPr="00601154">
        <w:rPr>
          <w:rFonts w:asciiTheme="majorBidi" w:hAnsiTheme="majorBidi" w:cstheme="majorBidi"/>
          <w:color w:val="000000" w:themeColor="text1"/>
          <w:szCs w:val="22"/>
          <w:lang w:val="en-GB"/>
        </w:rPr>
        <w:t>1</w:t>
      </w:r>
      <w:r w:rsidR="002363E8" w:rsidRPr="00601154">
        <w:rPr>
          <w:rFonts w:asciiTheme="majorBidi" w:hAnsiTheme="majorBidi" w:cstheme="majorBidi"/>
          <w:color w:val="000000" w:themeColor="text1"/>
          <w:szCs w:val="22"/>
          <w:lang w:val="en-GB"/>
        </w:rPr>
        <w:t>4</w:t>
      </w:r>
      <w:r w:rsidR="00F01BC9" w:rsidRPr="00601154">
        <w:rPr>
          <w:rFonts w:asciiTheme="majorBidi" w:hAnsiTheme="majorBidi" w:cstheme="majorBidi"/>
          <w:color w:val="000000" w:themeColor="text1"/>
          <w:szCs w:val="22"/>
          <w:lang w:val="en-GB"/>
        </w:rPr>
        <w:t xml:space="preserve"> and </w:t>
      </w:r>
      <w:r w:rsidR="004D36EE">
        <w:rPr>
          <w:rFonts w:asciiTheme="majorBidi" w:hAnsiTheme="majorBidi" w:cstheme="majorBidi"/>
          <w:color w:val="000000" w:themeColor="text1"/>
          <w:szCs w:val="22"/>
          <w:lang w:val="en-GB"/>
        </w:rPr>
        <w:t>f</w:t>
      </w:r>
      <w:r w:rsidR="00F01BC9" w:rsidRPr="00601154">
        <w:rPr>
          <w:rFonts w:asciiTheme="majorBidi" w:hAnsiTheme="majorBidi" w:cstheme="majorBidi"/>
          <w:color w:val="000000" w:themeColor="text1"/>
          <w:szCs w:val="22"/>
          <w:lang w:val="en-GB"/>
        </w:rPr>
        <w:t xml:space="preserve">igure </w:t>
      </w:r>
      <w:r w:rsidR="00A47549" w:rsidRPr="00601154">
        <w:rPr>
          <w:rFonts w:asciiTheme="majorBidi" w:hAnsiTheme="majorBidi" w:cstheme="majorBidi"/>
          <w:color w:val="000000" w:themeColor="text1"/>
          <w:szCs w:val="22"/>
          <w:lang w:val="en-GB"/>
        </w:rPr>
        <w:t>1</w:t>
      </w:r>
      <w:r w:rsidR="002363E8" w:rsidRPr="00601154">
        <w:rPr>
          <w:rFonts w:asciiTheme="majorBidi" w:hAnsiTheme="majorBidi" w:cstheme="majorBidi"/>
          <w:color w:val="000000" w:themeColor="text1"/>
          <w:szCs w:val="22"/>
          <w:lang w:val="en-GB"/>
        </w:rPr>
        <w:t>5</w:t>
      </w:r>
      <w:r w:rsidR="00E574D1" w:rsidRPr="00601154">
        <w:rPr>
          <w:rFonts w:asciiTheme="majorBidi" w:hAnsiTheme="majorBidi" w:cstheme="majorBidi"/>
          <w:color w:val="000000" w:themeColor="text1"/>
          <w:szCs w:val="22"/>
          <w:lang w:val="en-GB"/>
        </w:rPr>
        <w:t xml:space="preserve"> we will get the execution plans</w:t>
      </w:r>
      <w:r w:rsidR="00F01BC9" w:rsidRPr="00601154">
        <w:rPr>
          <w:rFonts w:asciiTheme="majorBidi" w:hAnsiTheme="majorBidi" w:cstheme="majorBidi"/>
          <w:color w:val="000000" w:themeColor="text1"/>
          <w:szCs w:val="22"/>
          <w:lang w:val="en-GB"/>
        </w:rPr>
        <w:t>.</w:t>
      </w:r>
      <w:r w:rsidRPr="00601154">
        <w:rPr>
          <w:rFonts w:asciiTheme="majorBidi" w:hAnsiTheme="majorBidi" w:cstheme="majorBidi"/>
          <w:color w:val="222222"/>
        </w:rPr>
        <w:t xml:space="preserve"> </w:t>
      </w:r>
      <w:r w:rsidR="00F01BC9" w:rsidRPr="00601154">
        <w:rPr>
          <w:rFonts w:asciiTheme="majorBidi" w:hAnsiTheme="majorBidi" w:cstheme="majorBidi"/>
          <w:color w:val="222222"/>
        </w:rPr>
        <w:t>Both</w:t>
      </w:r>
      <w:r w:rsidR="00E84217" w:rsidRPr="00601154">
        <w:rPr>
          <w:rFonts w:asciiTheme="majorBidi" w:hAnsiTheme="majorBidi" w:cstheme="majorBidi"/>
          <w:color w:val="222222"/>
        </w:rPr>
        <w:t xml:space="preserve"> execution plan</w:t>
      </w:r>
      <w:r w:rsidR="00F01BC9" w:rsidRPr="00601154">
        <w:rPr>
          <w:rFonts w:asciiTheme="majorBidi" w:hAnsiTheme="majorBidi" w:cstheme="majorBidi"/>
          <w:color w:val="222222"/>
        </w:rPr>
        <w:t>s</w:t>
      </w:r>
      <w:r w:rsidR="00E84217" w:rsidRPr="00601154">
        <w:rPr>
          <w:rFonts w:asciiTheme="majorBidi" w:hAnsiTheme="majorBidi" w:cstheme="majorBidi"/>
          <w:color w:val="222222"/>
        </w:rPr>
        <w:t xml:space="preserve"> </w:t>
      </w:r>
      <w:r w:rsidR="00F01BC9" w:rsidRPr="00601154">
        <w:rPr>
          <w:rFonts w:asciiTheme="majorBidi" w:hAnsiTheme="majorBidi" w:cstheme="majorBidi"/>
          <w:color w:val="222222"/>
        </w:rPr>
        <w:t xml:space="preserve">are </w:t>
      </w:r>
      <w:r w:rsidR="00E84217" w:rsidRPr="00601154">
        <w:rPr>
          <w:rFonts w:asciiTheme="majorBidi" w:hAnsiTheme="majorBidi" w:cstheme="majorBidi"/>
          <w:color w:val="222222"/>
        </w:rPr>
        <w:t>a huge</w:t>
      </w:r>
      <w:r w:rsidR="00E574D1" w:rsidRPr="00601154">
        <w:rPr>
          <w:rFonts w:asciiTheme="majorBidi" w:hAnsiTheme="majorBidi" w:cstheme="majorBidi"/>
          <w:color w:val="222222"/>
        </w:rPr>
        <w:t xml:space="preserve"> nested</w:t>
      </w:r>
      <w:r w:rsidR="00E84217" w:rsidRPr="00601154">
        <w:rPr>
          <w:rFonts w:asciiTheme="majorBidi" w:hAnsiTheme="majorBidi" w:cstheme="majorBidi"/>
          <w:color w:val="222222"/>
        </w:rPr>
        <w:t xml:space="preserve"> </w:t>
      </w:r>
      <w:r w:rsidR="006C4BF7" w:rsidRPr="00601154">
        <w:rPr>
          <w:rFonts w:asciiTheme="majorBidi" w:hAnsiTheme="majorBidi" w:cstheme="majorBidi"/>
          <w:i/>
          <w:iCs/>
          <w:color w:val="222222"/>
        </w:rPr>
        <w:t xml:space="preserve">JSON </w:t>
      </w:r>
      <w:r w:rsidR="006C4BF7" w:rsidRPr="00601154">
        <w:rPr>
          <w:rFonts w:asciiTheme="majorBidi" w:hAnsiTheme="majorBidi" w:cstheme="majorBidi"/>
          <w:color w:val="222222"/>
        </w:rPr>
        <w:t>that</w:t>
      </w:r>
      <w:r w:rsidR="005208C4" w:rsidRPr="00601154">
        <w:rPr>
          <w:rFonts w:asciiTheme="majorBidi" w:hAnsiTheme="majorBidi" w:cstheme="majorBidi"/>
          <w:color w:val="222222"/>
        </w:rPr>
        <w:t xml:space="preserve"> include</w:t>
      </w:r>
      <w:r w:rsidR="00F14CE6" w:rsidRPr="00601154">
        <w:rPr>
          <w:rFonts w:asciiTheme="majorBidi" w:hAnsiTheme="majorBidi" w:cstheme="majorBidi"/>
          <w:color w:val="222222"/>
        </w:rPr>
        <w:t>s</w:t>
      </w:r>
      <w:r w:rsidR="005208C4" w:rsidRPr="00601154">
        <w:rPr>
          <w:rFonts w:asciiTheme="majorBidi" w:hAnsiTheme="majorBidi" w:cstheme="majorBidi"/>
          <w:color w:val="222222"/>
        </w:rPr>
        <w:t xml:space="preserve"> </w:t>
      </w:r>
      <w:r w:rsidR="00E574D1" w:rsidRPr="00601154">
        <w:rPr>
          <w:rFonts w:asciiTheme="majorBidi" w:hAnsiTheme="majorBidi" w:cstheme="majorBidi"/>
          <w:color w:val="222222"/>
        </w:rPr>
        <w:t>statistics</w:t>
      </w:r>
      <w:r w:rsidR="00F01BC9" w:rsidRPr="00601154">
        <w:rPr>
          <w:rFonts w:asciiTheme="majorBidi" w:hAnsiTheme="majorBidi" w:cstheme="majorBidi"/>
          <w:color w:val="222222"/>
        </w:rPr>
        <w:t>,</w:t>
      </w:r>
      <w:r w:rsidR="00E574D1" w:rsidRPr="00601154">
        <w:rPr>
          <w:rFonts w:asciiTheme="majorBidi" w:hAnsiTheme="majorBidi" w:cstheme="majorBidi"/>
          <w:color w:val="222222"/>
        </w:rPr>
        <w:t xml:space="preserve"> on a sub-expression granularity. Since it’s hard to cover such a huge </w:t>
      </w:r>
      <w:r w:rsidR="00F77307" w:rsidRPr="00601154">
        <w:rPr>
          <w:rFonts w:asciiTheme="majorBidi" w:hAnsiTheme="majorBidi" w:cstheme="majorBidi"/>
          <w:i/>
          <w:iCs/>
          <w:color w:val="222222"/>
        </w:rPr>
        <w:t>JSON,</w:t>
      </w:r>
      <w:r w:rsidR="00F77307" w:rsidRPr="00601154">
        <w:rPr>
          <w:rFonts w:asciiTheme="majorBidi" w:hAnsiTheme="majorBidi" w:cstheme="majorBidi"/>
          <w:color w:val="222222"/>
        </w:rPr>
        <w:t xml:space="preserve"> for</w:t>
      </w:r>
      <w:r w:rsidR="00E574D1" w:rsidRPr="00601154">
        <w:rPr>
          <w:rFonts w:asciiTheme="majorBidi" w:hAnsiTheme="majorBidi" w:cstheme="majorBidi"/>
          <w:color w:val="222222"/>
        </w:rPr>
        <w:t xml:space="preserve"> readability purposes </w:t>
      </w:r>
      <w:r w:rsidR="00A13E25">
        <w:rPr>
          <w:rFonts w:asciiTheme="majorBidi" w:hAnsiTheme="majorBidi" w:cstheme="majorBidi"/>
          <w:color w:val="222222"/>
        </w:rPr>
        <w:t xml:space="preserve">we </w:t>
      </w:r>
      <w:r w:rsidR="00A13E25" w:rsidRPr="00601154">
        <w:rPr>
          <w:rFonts w:asciiTheme="majorBidi" w:hAnsiTheme="majorBidi" w:cstheme="majorBidi"/>
          <w:color w:val="222222"/>
        </w:rPr>
        <w:t>omit</w:t>
      </w:r>
      <w:r w:rsidR="00E574D1" w:rsidRPr="00601154">
        <w:rPr>
          <w:rFonts w:asciiTheme="majorBidi" w:hAnsiTheme="majorBidi" w:cstheme="majorBidi"/>
          <w:color w:val="222222"/>
        </w:rPr>
        <w:t xml:space="preserve"> most of the statistics</w:t>
      </w:r>
      <w:r w:rsidR="00F01BC9" w:rsidRPr="00601154">
        <w:rPr>
          <w:rFonts w:asciiTheme="majorBidi" w:hAnsiTheme="majorBidi" w:cstheme="majorBidi"/>
          <w:color w:val="222222"/>
        </w:rPr>
        <w:t>.</w:t>
      </w:r>
      <w:r w:rsidR="00E84217" w:rsidRPr="00601154">
        <w:rPr>
          <w:rFonts w:asciiTheme="majorBidi" w:hAnsiTheme="majorBidi" w:cstheme="majorBidi"/>
          <w:color w:val="222222"/>
        </w:rPr>
        <w:t xml:space="preserve"> </w:t>
      </w:r>
      <w:r w:rsidR="00F77307">
        <w:rPr>
          <w:rFonts w:asciiTheme="majorBidi" w:hAnsiTheme="majorBidi" w:cstheme="majorBidi"/>
          <w:color w:val="222222"/>
        </w:rPr>
        <w:br/>
      </w:r>
      <w:r w:rsidR="00F77307">
        <w:rPr>
          <w:rFonts w:asciiTheme="majorBidi" w:hAnsiTheme="majorBidi" w:cstheme="majorBidi"/>
          <w:color w:val="222222"/>
        </w:rPr>
        <w:br/>
      </w:r>
      <w:r w:rsidR="00972939">
        <w:rPr>
          <w:rFonts w:asciiTheme="majorBidi" w:hAnsiTheme="majorBidi" w:cstheme="majorBidi"/>
          <w:color w:val="222222"/>
        </w:rPr>
        <w:t xml:space="preserve">Part of the </w:t>
      </w:r>
      <w:r w:rsidR="00E84217" w:rsidRPr="00601154">
        <w:rPr>
          <w:rFonts w:asciiTheme="majorBidi" w:hAnsiTheme="majorBidi" w:cstheme="majorBidi"/>
          <w:i/>
          <w:iCs/>
          <w:color w:val="222222"/>
        </w:rPr>
        <w:t>JSON</w:t>
      </w:r>
      <w:r w:rsidR="00E84217" w:rsidRPr="00601154">
        <w:rPr>
          <w:rFonts w:asciiTheme="majorBidi" w:hAnsiTheme="majorBidi" w:cstheme="majorBidi"/>
          <w:color w:val="222222"/>
        </w:rPr>
        <w:t xml:space="preserve"> representation </w:t>
      </w:r>
      <w:r w:rsidR="00F14CE6" w:rsidRPr="00601154">
        <w:rPr>
          <w:rFonts w:asciiTheme="majorBidi" w:hAnsiTheme="majorBidi" w:cstheme="majorBidi"/>
          <w:color w:val="222222"/>
        </w:rPr>
        <w:t xml:space="preserve">of the </w:t>
      </w:r>
      <w:r w:rsidR="00F01BC9" w:rsidRPr="00601154">
        <w:rPr>
          <w:rFonts w:asciiTheme="majorBidi" w:hAnsiTheme="majorBidi" w:cstheme="majorBidi"/>
          <w:color w:val="222222"/>
        </w:rPr>
        <w:t xml:space="preserve">actual </w:t>
      </w:r>
      <w:r w:rsidR="00F14CE6" w:rsidRPr="00601154">
        <w:rPr>
          <w:rFonts w:asciiTheme="majorBidi" w:hAnsiTheme="majorBidi" w:cstheme="majorBidi"/>
          <w:color w:val="222222"/>
        </w:rPr>
        <w:t xml:space="preserve">execution </w:t>
      </w:r>
      <w:r w:rsidR="006043FB" w:rsidRPr="00601154">
        <w:rPr>
          <w:rFonts w:asciiTheme="majorBidi" w:hAnsiTheme="majorBidi" w:cstheme="majorBidi"/>
          <w:szCs w:val="22"/>
        </w:rPr>
        <w:t>statistics</w:t>
      </w:r>
      <w:r w:rsidR="006043FB" w:rsidRPr="00601154">
        <w:rPr>
          <w:rFonts w:asciiTheme="majorBidi" w:hAnsiTheme="majorBidi" w:cstheme="majorBidi"/>
          <w:color w:val="222222"/>
        </w:rPr>
        <w:t xml:space="preserve"> </w:t>
      </w:r>
      <w:r w:rsidR="00E574D1" w:rsidRPr="00601154">
        <w:rPr>
          <w:rFonts w:asciiTheme="majorBidi" w:hAnsiTheme="majorBidi" w:cstheme="majorBidi"/>
          <w:color w:val="222222"/>
        </w:rPr>
        <w:t>can be seen in</w:t>
      </w:r>
      <w:r w:rsidR="00B47EBA" w:rsidRPr="00601154">
        <w:rPr>
          <w:rFonts w:asciiTheme="majorBidi" w:hAnsiTheme="majorBidi" w:cstheme="majorBidi"/>
          <w:color w:val="222222"/>
        </w:rPr>
        <w:t xml:space="preserve"> </w:t>
      </w:r>
      <w:r w:rsidR="00BF327C">
        <w:rPr>
          <w:rFonts w:asciiTheme="majorBidi" w:hAnsiTheme="majorBidi" w:cstheme="majorBidi"/>
          <w:color w:val="222222"/>
        </w:rPr>
        <w:t>f</w:t>
      </w:r>
      <w:r w:rsidR="00B47EBA" w:rsidRPr="00601154">
        <w:rPr>
          <w:rFonts w:asciiTheme="majorBidi" w:hAnsiTheme="majorBidi" w:cstheme="majorBidi"/>
          <w:color w:val="222222"/>
        </w:rPr>
        <w:t xml:space="preserve">igure </w:t>
      </w:r>
      <w:r w:rsidR="00A47549" w:rsidRPr="00652D04">
        <w:rPr>
          <w:rFonts w:asciiTheme="majorBidi" w:hAnsiTheme="majorBidi" w:cstheme="majorBidi"/>
          <w:color w:val="000000" w:themeColor="text1"/>
        </w:rPr>
        <w:t>1</w:t>
      </w:r>
      <w:r w:rsidR="002363E8" w:rsidRPr="00652D04">
        <w:rPr>
          <w:rFonts w:asciiTheme="majorBidi" w:hAnsiTheme="majorBidi" w:cstheme="majorBidi"/>
          <w:color w:val="000000" w:themeColor="text1"/>
        </w:rPr>
        <w:t>6</w:t>
      </w:r>
      <w:r w:rsidR="0038058F" w:rsidRPr="00F10CF3">
        <w:rPr>
          <w:rFonts w:asciiTheme="majorBidi" w:hAnsiTheme="majorBidi" w:cstheme="majorBidi"/>
          <w:color w:val="FF0000"/>
        </w:rPr>
        <w:t>.</w:t>
      </w:r>
      <w:r w:rsidR="0070695E" w:rsidRPr="00F10CF3">
        <w:rPr>
          <w:rFonts w:asciiTheme="majorBidi" w:hAnsiTheme="majorBidi" w:cstheme="majorBidi"/>
          <w:noProof/>
          <w:color w:val="FF0000"/>
        </w:rPr>
        <w:t xml:space="preserve"> </w:t>
      </w:r>
    </w:p>
    <w:p w14:paraId="247E8C57" w14:textId="42BC3757" w:rsidR="00E574D1" w:rsidRPr="00C71DF8" w:rsidRDefault="00652D04" w:rsidP="00972939">
      <w:pPr>
        <w:spacing w:line="480" w:lineRule="auto"/>
        <w:rPr>
          <w:rFonts w:asciiTheme="majorBidi" w:hAnsiTheme="majorBidi" w:cstheme="majorBidi"/>
          <w:noProof/>
          <w:color w:val="222222"/>
        </w:rPr>
      </w:pPr>
      <w:r>
        <w:rPr>
          <w:rFonts w:asciiTheme="majorBidi" w:hAnsiTheme="majorBidi" w:cstheme="majorBidi"/>
          <w:noProof/>
          <w:color w:val="FF0000"/>
        </w:rPr>
        <w:lastRenderedPageBreak/>
        <w:drawing>
          <wp:inline distT="0" distB="0" distL="0" distR="0" wp14:anchorId="352ADE22" wp14:editId="0F972EEE">
            <wp:extent cx="4723130" cy="7082118"/>
            <wp:effectExtent l="0" t="0" r="1270" b="5080"/>
            <wp:docPr id="86" name="Picture 8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imeli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723620" cy="7082853"/>
                    </a:xfrm>
                    <a:prstGeom prst="rect">
                      <a:avLst/>
                    </a:prstGeom>
                  </pic:spPr>
                </pic:pic>
              </a:graphicData>
            </a:graphic>
          </wp:inline>
        </w:drawing>
      </w:r>
      <w:r w:rsidR="00BB041A" w:rsidRPr="00F10CF3">
        <w:rPr>
          <w:rFonts w:asciiTheme="majorBidi" w:hAnsiTheme="majorBidi" w:cstheme="majorBidi"/>
          <w:color w:val="FF0000"/>
        </w:rPr>
        <w:br/>
      </w:r>
      <w:r w:rsidR="007C06FE" w:rsidRPr="00652D04">
        <w:rPr>
          <w:rFonts w:asciiTheme="majorBidi" w:hAnsiTheme="majorBidi" w:cstheme="majorBidi"/>
          <w:color w:val="000000" w:themeColor="text1"/>
          <w:szCs w:val="22"/>
          <w:lang w:val="en-GB"/>
        </w:rPr>
        <w:t xml:space="preserve">                       </w:t>
      </w:r>
      <w:r w:rsidR="002363E8" w:rsidRPr="00652D04">
        <w:rPr>
          <w:rFonts w:asciiTheme="majorBidi" w:hAnsiTheme="majorBidi" w:cstheme="majorBidi"/>
          <w:color w:val="000000" w:themeColor="text1"/>
          <w:szCs w:val="22"/>
          <w:lang w:val="en-GB"/>
        </w:rPr>
        <w:t xml:space="preserve">       </w:t>
      </w:r>
      <w:r w:rsidR="007C06FE" w:rsidRPr="00652D04">
        <w:rPr>
          <w:rFonts w:asciiTheme="majorBidi" w:hAnsiTheme="majorBidi" w:cstheme="majorBidi"/>
          <w:b/>
          <w:bCs/>
          <w:color w:val="000000" w:themeColor="text1"/>
          <w:lang w:val="en-GB"/>
        </w:rPr>
        <w:t xml:space="preserve">Figure </w:t>
      </w:r>
      <w:r w:rsidR="00A47549" w:rsidRPr="00652D04">
        <w:rPr>
          <w:rFonts w:asciiTheme="majorBidi" w:hAnsiTheme="majorBidi" w:cstheme="majorBidi"/>
          <w:b/>
          <w:bCs/>
          <w:color w:val="000000" w:themeColor="text1"/>
          <w:lang w:val="en-GB"/>
        </w:rPr>
        <w:t>1</w:t>
      </w:r>
      <w:r w:rsidR="002363E8" w:rsidRPr="00652D04">
        <w:rPr>
          <w:rFonts w:asciiTheme="majorBidi" w:hAnsiTheme="majorBidi" w:cstheme="majorBidi"/>
          <w:b/>
          <w:bCs/>
          <w:color w:val="000000" w:themeColor="text1"/>
          <w:lang w:val="en-GB"/>
        </w:rPr>
        <w:t>6-</w:t>
      </w:r>
      <w:r w:rsidR="007C06FE" w:rsidRPr="00652D04">
        <w:rPr>
          <w:rFonts w:asciiTheme="majorBidi" w:hAnsiTheme="majorBidi" w:cstheme="majorBidi"/>
          <w:color w:val="000000" w:themeColor="text1"/>
          <w:szCs w:val="22"/>
          <w:lang w:val="en-GB"/>
        </w:rPr>
        <w:t xml:space="preserve"> </w:t>
      </w:r>
      <w:r w:rsidR="002363E8" w:rsidRPr="00652D04">
        <w:rPr>
          <w:rFonts w:asciiTheme="majorBidi" w:hAnsiTheme="majorBidi" w:cstheme="majorBidi"/>
          <w:color w:val="000000" w:themeColor="text1"/>
          <w:szCs w:val="22"/>
          <w:lang w:val="en-GB"/>
        </w:rPr>
        <w:t xml:space="preserve">Detailed Example’s Explain </w:t>
      </w:r>
      <w:proofErr w:type="spellStart"/>
      <w:r w:rsidR="002363E8" w:rsidRPr="00652D04">
        <w:rPr>
          <w:rFonts w:asciiTheme="majorBidi" w:hAnsiTheme="majorBidi" w:cstheme="majorBidi"/>
          <w:color w:val="000000" w:themeColor="text1"/>
          <w:szCs w:val="22"/>
          <w:lang w:val="en-GB"/>
        </w:rPr>
        <w:t>Analyze</w:t>
      </w:r>
      <w:proofErr w:type="spellEnd"/>
      <w:r w:rsidR="002363E8" w:rsidRPr="00652D04">
        <w:rPr>
          <w:rFonts w:asciiTheme="majorBidi" w:hAnsiTheme="majorBidi" w:cstheme="majorBidi"/>
          <w:color w:val="000000" w:themeColor="text1"/>
          <w:szCs w:val="22"/>
          <w:lang w:val="en-GB"/>
        </w:rPr>
        <w:t xml:space="preserve"> Results</w:t>
      </w:r>
      <w:r w:rsidR="007C06FE" w:rsidRPr="00652D04">
        <w:rPr>
          <w:rFonts w:asciiTheme="majorBidi" w:hAnsiTheme="majorBidi" w:cstheme="majorBidi"/>
          <w:color w:val="000000" w:themeColor="text1"/>
          <w:szCs w:val="22"/>
          <w:lang w:val="en-GB"/>
        </w:rPr>
        <w:t xml:space="preserve"> </w:t>
      </w:r>
      <w:r>
        <w:rPr>
          <w:rFonts w:asciiTheme="majorBidi" w:hAnsiTheme="majorBidi" w:cstheme="majorBidi"/>
          <w:color w:val="FF0000"/>
          <w:szCs w:val="22"/>
          <w:lang w:val="en-GB"/>
        </w:rPr>
        <w:br/>
      </w:r>
      <w:r w:rsidR="0038058F" w:rsidRPr="00652D04">
        <w:rPr>
          <w:rFonts w:asciiTheme="majorBidi" w:hAnsiTheme="majorBidi" w:cstheme="majorBidi"/>
          <w:color w:val="000000" w:themeColor="text1"/>
        </w:rPr>
        <w:t>Just for the sake of comparison</w:t>
      </w:r>
      <w:r w:rsidR="00B47EBA" w:rsidRPr="00652D04">
        <w:rPr>
          <w:rFonts w:asciiTheme="majorBidi" w:hAnsiTheme="majorBidi" w:cstheme="majorBidi"/>
          <w:color w:val="000000" w:themeColor="text1"/>
        </w:rPr>
        <w:t>,</w:t>
      </w:r>
      <w:r w:rsidR="0038058F" w:rsidRPr="00652D04">
        <w:rPr>
          <w:rFonts w:asciiTheme="majorBidi" w:hAnsiTheme="majorBidi" w:cstheme="majorBidi"/>
          <w:color w:val="000000" w:themeColor="text1"/>
        </w:rPr>
        <w:t xml:space="preserve"> </w:t>
      </w:r>
      <w:r w:rsidR="0070695E" w:rsidRPr="00652D04">
        <w:rPr>
          <w:rFonts w:asciiTheme="majorBidi" w:hAnsiTheme="majorBidi" w:cstheme="majorBidi"/>
          <w:color w:val="000000" w:themeColor="text1"/>
        </w:rPr>
        <w:t xml:space="preserve">the </w:t>
      </w:r>
      <w:r w:rsidR="00E574D1" w:rsidRPr="00652D04">
        <w:rPr>
          <w:rFonts w:asciiTheme="majorBidi" w:hAnsiTheme="majorBidi" w:cstheme="majorBidi"/>
          <w:color w:val="000000" w:themeColor="text1"/>
        </w:rPr>
        <w:t>logical</w:t>
      </w:r>
      <w:r w:rsidR="0070695E" w:rsidRPr="00652D04">
        <w:rPr>
          <w:rFonts w:asciiTheme="majorBidi" w:hAnsiTheme="majorBidi" w:cstheme="majorBidi"/>
          <w:color w:val="000000" w:themeColor="text1"/>
        </w:rPr>
        <w:t xml:space="preserve"> execution plan </w:t>
      </w:r>
      <w:r w:rsidR="009A5D80" w:rsidRPr="00652D04">
        <w:rPr>
          <w:rFonts w:asciiTheme="majorBidi" w:hAnsiTheme="majorBidi" w:cstheme="majorBidi"/>
          <w:i/>
          <w:iCs/>
          <w:color w:val="000000" w:themeColor="text1"/>
        </w:rPr>
        <w:t>JSON</w:t>
      </w:r>
      <w:r w:rsidR="009A5D80" w:rsidRPr="00652D04">
        <w:rPr>
          <w:rFonts w:asciiTheme="majorBidi" w:hAnsiTheme="majorBidi" w:cstheme="majorBidi"/>
          <w:color w:val="000000" w:themeColor="text1"/>
        </w:rPr>
        <w:t xml:space="preserve"> can</w:t>
      </w:r>
      <w:r w:rsidR="0070695E" w:rsidRPr="00652D04">
        <w:rPr>
          <w:rFonts w:asciiTheme="majorBidi" w:hAnsiTheme="majorBidi" w:cstheme="majorBidi"/>
          <w:color w:val="000000" w:themeColor="text1"/>
        </w:rPr>
        <w:t xml:space="preserve"> be seen in </w:t>
      </w:r>
      <w:r w:rsidR="00BF327C">
        <w:rPr>
          <w:rFonts w:asciiTheme="majorBidi" w:hAnsiTheme="majorBidi" w:cstheme="majorBidi"/>
          <w:color w:val="000000" w:themeColor="text1"/>
        </w:rPr>
        <w:t>f</w:t>
      </w:r>
      <w:r w:rsidR="0070695E" w:rsidRPr="00652D04">
        <w:rPr>
          <w:rFonts w:asciiTheme="majorBidi" w:hAnsiTheme="majorBidi" w:cstheme="majorBidi"/>
          <w:color w:val="000000" w:themeColor="text1"/>
        </w:rPr>
        <w:t xml:space="preserve">igure </w:t>
      </w:r>
      <w:r w:rsidR="00C50965" w:rsidRPr="00652D04">
        <w:rPr>
          <w:rFonts w:asciiTheme="majorBidi" w:hAnsiTheme="majorBidi" w:cstheme="majorBidi"/>
          <w:color w:val="000000" w:themeColor="text1"/>
        </w:rPr>
        <w:t>17,</w:t>
      </w:r>
      <w:r w:rsidR="0070695E" w:rsidRPr="00652D04">
        <w:rPr>
          <w:rFonts w:asciiTheme="majorBidi" w:hAnsiTheme="majorBidi" w:cstheme="majorBidi"/>
          <w:color w:val="000000" w:themeColor="text1"/>
        </w:rPr>
        <w:t xml:space="preserve"> and it </w:t>
      </w:r>
      <w:r w:rsidR="00CB60B5" w:rsidRPr="00652D04">
        <w:rPr>
          <w:rFonts w:asciiTheme="majorBidi" w:hAnsiTheme="majorBidi" w:cstheme="majorBidi"/>
          <w:color w:val="000000" w:themeColor="text1"/>
        </w:rPr>
        <w:t>will have</w:t>
      </w:r>
      <w:r w:rsidR="0070695E" w:rsidRPr="00652D04">
        <w:rPr>
          <w:rFonts w:asciiTheme="majorBidi" w:hAnsiTheme="majorBidi" w:cstheme="majorBidi"/>
          <w:color w:val="000000" w:themeColor="text1"/>
        </w:rPr>
        <w:t xml:space="preserve"> the same structure </w:t>
      </w:r>
      <w:r w:rsidR="00B47EBA" w:rsidRPr="00652D04">
        <w:rPr>
          <w:rFonts w:asciiTheme="majorBidi" w:hAnsiTheme="majorBidi" w:cstheme="majorBidi"/>
          <w:color w:val="000000" w:themeColor="text1"/>
        </w:rPr>
        <w:t>as</w:t>
      </w:r>
      <w:r w:rsidR="0070695E" w:rsidRPr="00652D04">
        <w:rPr>
          <w:rFonts w:asciiTheme="majorBidi" w:hAnsiTheme="majorBidi" w:cstheme="majorBidi"/>
          <w:color w:val="000000" w:themeColor="text1"/>
        </w:rPr>
        <w:t xml:space="preserve"> the actual execution </w:t>
      </w:r>
      <w:r w:rsidR="006043FB" w:rsidRPr="00652D04">
        <w:rPr>
          <w:rFonts w:asciiTheme="majorBidi" w:hAnsiTheme="majorBidi" w:cstheme="majorBidi"/>
          <w:color w:val="000000" w:themeColor="text1"/>
          <w:szCs w:val="22"/>
        </w:rPr>
        <w:t>statistics</w:t>
      </w:r>
      <w:r w:rsidR="006043FB" w:rsidRPr="00652D04">
        <w:rPr>
          <w:rFonts w:asciiTheme="majorBidi" w:hAnsiTheme="majorBidi" w:cstheme="majorBidi"/>
          <w:color w:val="000000" w:themeColor="text1"/>
        </w:rPr>
        <w:t xml:space="preserve"> </w:t>
      </w:r>
      <w:r w:rsidR="0070695E" w:rsidRPr="00652D04">
        <w:rPr>
          <w:rFonts w:asciiTheme="majorBidi" w:hAnsiTheme="majorBidi" w:cstheme="majorBidi"/>
          <w:color w:val="000000" w:themeColor="text1"/>
        </w:rPr>
        <w:t>(</w:t>
      </w:r>
      <w:r w:rsidR="00BF327C">
        <w:rPr>
          <w:rFonts w:asciiTheme="majorBidi" w:hAnsiTheme="majorBidi" w:cstheme="majorBidi"/>
          <w:color w:val="000000" w:themeColor="text1"/>
        </w:rPr>
        <w:t>f</w:t>
      </w:r>
      <w:r w:rsidR="0070695E" w:rsidRPr="00652D04">
        <w:rPr>
          <w:rFonts w:asciiTheme="majorBidi" w:hAnsiTheme="majorBidi" w:cstheme="majorBidi"/>
          <w:color w:val="000000" w:themeColor="text1"/>
        </w:rPr>
        <w:t xml:space="preserve">igure </w:t>
      </w:r>
      <w:r w:rsidR="00A47549" w:rsidRPr="00652D04">
        <w:rPr>
          <w:rFonts w:asciiTheme="majorBidi" w:hAnsiTheme="majorBidi" w:cstheme="majorBidi"/>
          <w:color w:val="000000" w:themeColor="text1"/>
        </w:rPr>
        <w:t>1</w:t>
      </w:r>
      <w:r w:rsidR="002363E8" w:rsidRPr="00652D04">
        <w:rPr>
          <w:rFonts w:asciiTheme="majorBidi" w:hAnsiTheme="majorBidi" w:cstheme="majorBidi"/>
          <w:color w:val="000000" w:themeColor="text1"/>
        </w:rPr>
        <w:t>6</w:t>
      </w:r>
      <w:r w:rsidR="0070695E" w:rsidRPr="00601154">
        <w:rPr>
          <w:rFonts w:asciiTheme="majorBidi" w:hAnsiTheme="majorBidi" w:cstheme="majorBidi"/>
          <w:color w:val="222222"/>
        </w:rPr>
        <w:t xml:space="preserve">) apart </w:t>
      </w:r>
      <w:r w:rsidR="00CB60B5" w:rsidRPr="00601154">
        <w:rPr>
          <w:rFonts w:asciiTheme="majorBidi" w:hAnsiTheme="majorBidi" w:cstheme="majorBidi"/>
          <w:color w:val="222222"/>
        </w:rPr>
        <w:t>from some</w:t>
      </w:r>
      <w:r w:rsidR="0038058F" w:rsidRPr="00601154">
        <w:rPr>
          <w:rFonts w:asciiTheme="majorBidi" w:hAnsiTheme="majorBidi" w:cstheme="majorBidi"/>
          <w:color w:val="222222"/>
        </w:rPr>
        <w:t xml:space="preserve"> </w:t>
      </w:r>
      <w:r w:rsidR="0070695E" w:rsidRPr="00601154">
        <w:rPr>
          <w:rFonts w:asciiTheme="majorBidi" w:hAnsiTheme="majorBidi" w:cstheme="majorBidi"/>
          <w:color w:val="222222"/>
        </w:rPr>
        <w:t xml:space="preserve">missing statistics </w:t>
      </w:r>
      <w:r w:rsidR="0038058F" w:rsidRPr="00601154">
        <w:rPr>
          <w:rFonts w:asciiTheme="majorBidi" w:hAnsiTheme="majorBidi" w:cstheme="majorBidi"/>
          <w:color w:val="222222"/>
        </w:rPr>
        <w:t>like</w:t>
      </w:r>
      <w:r w:rsidR="0070695E" w:rsidRPr="00601154">
        <w:rPr>
          <w:rFonts w:asciiTheme="majorBidi" w:hAnsiTheme="majorBidi" w:cstheme="majorBidi"/>
          <w:color w:val="222222"/>
        </w:rPr>
        <w:t xml:space="preserve"> </w:t>
      </w:r>
      <w:r w:rsidR="0038058F" w:rsidRPr="00601154">
        <w:rPr>
          <w:rFonts w:asciiTheme="majorBidi" w:hAnsiTheme="majorBidi" w:cstheme="majorBidi"/>
          <w:i/>
          <w:iCs/>
          <w:color w:val="222222"/>
        </w:rPr>
        <w:t>Actual Rows</w:t>
      </w:r>
      <w:r w:rsidR="00D235C4">
        <w:rPr>
          <w:rFonts w:asciiTheme="majorBidi" w:hAnsiTheme="majorBidi" w:cstheme="majorBidi"/>
          <w:i/>
          <w:iCs/>
          <w:color w:val="222222"/>
        </w:rPr>
        <w:t xml:space="preserve"> </w:t>
      </w:r>
      <w:r w:rsidR="00D235C4">
        <w:rPr>
          <w:rFonts w:asciiTheme="majorBidi" w:hAnsiTheme="majorBidi" w:cstheme="majorBidi"/>
          <w:color w:val="222222"/>
        </w:rPr>
        <w:t xml:space="preserve">and </w:t>
      </w:r>
      <w:r w:rsidR="00D235C4">
        <w:rPr>
          <w:rFonts w:asciiTheme="majorBidi" w:hAnsiTheme="majorBidi" w:cstheme="majorBidi"/>
          <w:i/>
          <w:iCs/>
          <w:color w:val="222222"/>
        </w:rPr>
        <w:t>Total Time</w:t>
      </w:r>
      <w:ins w:id="162" w:author="Eyal Trabelsi" w:date="2021-10-09T13:26:00Z">
        <w:r w:rsidR="00037D65">
          <w:rPr>
            <w:rFonts w:asciiTheme="majorBidi" w:hAnsiTheme="majorBidi" w:cstheme="majorBidi"/>
            <w:i/>
            <w:iCs/>
            <w:color w:val="222222"/>
          </w:rPr>
          <w:t xml:space="preserve"> (The time it took </w:t>
        </w:r>
      </w:ins>
      <w:ins w:id="163" w:author="Eyal Trabelsi" w:date="2021-10-09T13:27:00Z">
        <w:r w:rsidR="00037D65">
          <w:rPr>
            <w:rFonts w:asciiTheme="majorBidi" w:hAnsiTheme="majorBidi" w:cstheme="majorBidi"/>
            <w:i/>
            <w:iCs/>
            <w:color w:val="222222"/>
          </w:rPr>
          <w:t>the</w:t>
        </w:r>
      </w:ins>
      <w:ins w:id="164" w:author="Eyal Trabelsi" w:date="2021-10-09T13:26:00Z">
        <w:r w:rsidR="00037D65">
          <w:rPr>
            <w:rFonts w:asciiTheme="majorBidi" w:hAnsiTheme="majorBidi" w:cstheme="majorBidi"/>
            <w:i/>
            <w:iCs/>
            <w:color w:val="222222"/>
          </w:rPr>
          <w:t xml:space="preserve"> database </w:t>
        </w:r>
      </w:ins>
      <w:ins w:id="165" w:author="Eyal Trabelsi" w:date="2021-10-09T13:27:00Z">
        <w:r w:rsidR="00037D65">
          <w:rPr>
            <w:rFonts w:asciiTheme="majorBidi" w:hAnsiTheme="majorBidi" w:cstheme="majorBidi"/>
            <w:i/>
            <w:iCs/>
            <w:color w:val="222222"/>
          </w:rPr>
          <w:t>to run this node and all it</w:t>
        </w:r>
      </w:ins>
      <w:ins w:id="166" w:author="Eyal Trabelsi" w:date="2021-10-09T13:28:00Z">
        <w:r w:rsidR="00037D65">
          <w:rPr>
            <w:rFonts w:asciiTheme="majorBidi" w:hAnsiTheme="majorBidi" w:cstheme="majorBidi"/>
            <w:i/>
            <w:iCs/>
            <w:color w:val="222222"/>
          </w:rPr>
          <w:t>s ancestors</w:t>
        </w:r>
      </w:ins>
      <w:ins w:id="167" w:author="Eyal Trabelsi" w:date="2021-10-09T13:27:00Z">
        <w:r w:rsidR="00037D65">
          <w:rPr>
            <w:rFonts w:asciiTheme="majorBidi" w:hAnsiTheme="majorBidi" w:cstheme="majorBidi"/>
            <w:i/>
            <w:iCs/>
            <w:color w:val="222222"/>
          </w:rPr>
          <w:t>)</w:t>
        </w:r>
      </w:ins>
      <w:r w:rsidR="0038058F" w:rsidRPr="00601154">
        <w:rPr>
          <w:rFonts w:asciiTheme="majorBidi" w:hAnsiTheme="majorBidi" w:cstheme="majorBidi"/>
          <w:color w:val="222222"/>
        </w:rPr>
        <w:t xml:space="preserve">.    </w:t>
      </w:r>
      <w:r w:rsidR="0038058F" w:rsidRPr="00601154">
        <w:rPr>
          <w:rFonts w:asciiTheme="majorBidi" w:hAnsiTheme="majorBidi" w:cstheme="majorBidi"/>
          <w:color w:val="222222"/>
        </w:rPr>
        <w:br/>
      </w:r>
      <w:r w:rsidR="00C71DF8">
        <w:rPr>
          <w:rFonts w:asciiTheme="majorBidi" w:hAnsiTheme="majorBidi" w:cstheme="majorBidi"/>
          <w:noProof/>
          <w:color w:val="222222"/>
        </w:rPr>
        <w:lastRenderedPageBreak/>
        <w:drawing>
          <wp:inline distT="0" distB="0" distL="0" distR="0" wp14:anchorId="26572005" wp14:editId="1F5894F9">
            <wp:extent cx="5727065" cy="6705600"/>
            <wp:effectExtent l="0" t="0" r="635"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2802" cy="6712317"/>
                    </a:xfrm>
                    <a:prstGeom prst="rect">
                      <a:avLst/>
                    </a:prstGeom>
                  </pic:spPr>
                </pic:pic>
              </a:graphicData>
            </a:graphic>
          </wp:inline>
        </w:drawing>
      </w:r>
      <w:r w:rsidR="001C5BEE" w:rsidRPr="00601154">
        <w:rPr>
          <w:rFonts w:asciiTheme="majorBidi" w:hAnsiTheme="majorBidi" w:cstheme="majorBidi"/>
          <w:color w:val="222222"/>
        </w:rPr>
        <w:br/>
      </w:r>
      <w:r w:rsidR="0038058F" w:rsidRPr="00601154">
        <w:rPr>
          <w:rFonts w:asciiTheme="majorBidi" w:hAnsiTheme="majorBidi" w:cstheme="majorBidi"/>
          <w:color w:val="000000" w:themeColor="text1"/>
          <w:szCs w:val="22"/>
          <w:lang w:val="en-GB"/>
        </w:rPr>
        <w:t xml:space="preserve">                                        </w:t>
      </w:r>
      <w:r w:rsidR="0038058F" w:rsidRPr="00601154">
        <w:rPr>
          <w:rFonts w:asciiTheme="majorBidi" w:hAnsiTheme="majorBidi" w:cstheme="majorBidi"/>
          <w:b/>
          <w:bCs/>
          <w:lang w:val="en-GB"/>
        </w:rPr>
        <w:t xml:space="preserve">Figure </w:t>
      </w:r>
      <w:r w:rsidR="0070695E" w:rsidRPr="00601154">
        <w:rPr>
          <w:rFonts w:asciiTheme="majorBidi" w:hAnsiTheme="majorBidi" w:cstheme="majorBidi"/>
          <w:b/>
          <w:bCs/>
          <w:lang w:val="en-GB"/>
        </w:rPr>
        <w:t>1</w:t>
      </w:r>
      <w:r w:rsidR="002363E8" w:rsidRPr="00601154">
        <w:rPr>
          <w:rFonts w:asciiTheme="majorBidi" w:hAnsiTheme="majorBidi" w:cstheme="majorBidi"/>
          <w:b/>
          <w:bCs/>
          <w:lang w:val="en-GB"/>
        </w:rPr>
        <w:t>7-</w:t>
      </w:r>
      <w:r w:rsidR="0038058F" w:rsidRPr="00601154">
        <w:rPr>
          <w:rFonts w:asciiTheme="majorBidi" w:hAnsiTheme="majorBidi" w:cstheme="majorBidi"/>
          <w:color w:val="000000" w:themeColor="text1"/>
          <w:szCs w:val="22"/>
          <w:lang w:val="en-GB"/>
        </w:rPr>
        <w:t xml:space="preserve"> </w:t>
      </w:r>
      <w:r w:rsidR="002363E8" w:rsidRPr="00601154">
        <w:rPr>
          <w:rFonts w:asciiTheme="majorBidi" w:hAnsiTheme="majorBidi" w:cstheme="majorBidi"/>
          <w:color w:val="000000" w:themeColor="text1"/>
          <w:szCs w:val="22"/>
          <w:lang w:val="en-GB"/>
        </w:rPr>
        <w:t xml:space="preserve">Detailed Example’s Explain Results </w:t>
      </w:r>
      <w:r w:rsidR="0038058F" w:rsidRPr="00601154">
        <w:rPr>
          <w:rFonts w:asciiTheme="majorBidi" w:hAnsiTheme="majorBidi" w:cstheme="majorBidi"/>
          <w:color w:val="000000" w:themeColor="text1"/>
          <w:szCs w:val="22"/>
          <w:lang w:val="en-GB"/>
        </w:rPr>
        <w:t xml:space="preserve">   </w:t>
      </w:r>
      <w:r w:rsidR="0038058F" w:rsidRPr="00601154">
        <w:rPr>
          <w:rFonts w:asciiTheme="majorBidi" w:hAnsiTheme="majorBidi" w:cstheme="majorBidi"/>
          <w:color w:val="000000" w:themeColor="text1"/>
          <w:szCs w:val="22"/>
          <w:lang w:val="en-GB"/>
        </w:rPr>
        <w:br/>
      </w:r>
      <w:r w:rsidR="0038058F" w:rsidRPr="00601154">
        <w:rPr>
          <w:rFonts w:asciiTheme="majorBidi" w:hAnsiTheme="majorBidi" w:cstheme="majorBidi"/>
          <w:color w:val="222222"/>
        </w:rPr>
        <w:br/>
      </w:r>
      <w:r w:rsidR="00F14CE6" w:rsidRPr="00601154">
        <w:rPr>
          <w:rFonts w:asciiTheme="majorBidi" w:hAnsiTheme="majorBidi" w:cstheme="majorBidi"/>
          <w:color w:val="222222"/>
        </w:rPr>
        <w:t>W</w:t>
      </w:r>
      <w:r w:rsidR="007C06FE" w:rsidRPr="00601154">
        <w:rPr>
          <w:rFonts w:asciiTheme="majorBidi" w:hAnsiTheme="majorBidi" w:cstheme="majorBidi"/>
          <w:color w:val="222222"/>
        </w:rPr>
        <w:t>e can see</w:t>
      </w:r>
      <w:r w:rsidR="0038058F" w:rsidRPr="00601154">
        <w:rPr>
          <w:rFonts w:asciiTheme="majorBidi" w:hAnsiTheme="majorBidi" w:cstheme="majorBidi"/>
          <w:color w:val="222222"/>
        </w:rPr>
        <w:t xml:space="preserve"> in both </w:t>
      </w:r>
      <w:r w:rsidR="00483AD2">
        <w:rPr>
          <w:rFonts w:asciiTheme="majorBidi" w:hAnsiTheme="majorBidi" w:cstheme="majorBidi"/>
          <w:color w:val="222222"/>
        </w:rPr>
        <w:t>f</w:t>
      </w:r>
      <w:r w:rsidR="0038058F" w:rsidRPr="00601154">
        <w:rPr>
          <w:rFonts w:asciiTheme="majorBidi" w:hAnsiTheme="majorBidi" w:cstheme="majorBidi"/>
          <w:color w:val="222222"/>
        </w:rPr>
        <w:t xml:space="preserve">igure </w:t>
      </w:r>
      <w:r w:rsidR="00A10A63" w:rsidRPr="00601154">
        <w:rPr>
          <w:rFonts w:asciiTheme="majorBidi" w:hAnsiTheme="majorBidi" w:cstheme="majorBidi"/>
          <w:color w:val="222222"/>
        </w:rPr>
        <w:t>1</w:t>
      </w:r>
      <w:r w:rsidR="002363E8" w:rsidRPr="00601154">
        <w:rPr>
          <w:rFonts w:asciiTheme="majorBidi" w:hAnsiTheme="majorBidi" w:cstheme="majorBidi"/>
          <w:color w:val="222222"/>
        </w:rPr>
        <w:t>6</w:t>
      </w:r>
      <w:r w:rsidR="0038058F" w:rsidRPr="00601154">
        <w:rPr>
          <w:rFonts w:asciiTheme="majorBidi" w:hAnsiTheme="majorBidi" w:cstheme="majorBidi"/>
          <w:color w:val="222222"/>
        </w:rPr>
        <w:t xml:space="preserve"> and </w:t>
      </w:r>
      <w:r w:rsidR="00483AD2">
        <w:rPr>
          <w:rFonts w:asciiTheme="majorBidi" w:hAnsiTheme="majorBidi" w:cstheme="majorBidi"/>
          <w:color w:val="222222"/>
        </w:rPr>
        <w:t>f</w:t>
      </w:r>
      <w:r w:rsidR="0038058F" w:rsidRPr="00601154">
        <w:rPr>
          <w:rFonts w:asciiTheme="majorBidi" w:hAnsiTheme="majorBidi" w:cstheme="majorBidi"/>
          <w:color w:val="222222"/>
        </w:rPr>
        <w:t xml:space="preserve">igure </w:t>
      </w:r>
      <w:r w:rsidR="00A10A63" w:rsidRPr="00601154">
        <w:rPr>
          <w:rFonts w:asciiTheme="majorBidi" w:hAnsiTheme="majorBidi" w:cstheme="majorBidi"/>
          <w:color w:val="222222"/>
        </w:rPr>
        <w:t>1</w:t>
      </w:r>
      <w:r w:rsidR="002363E8" w:rsidRPr="00601154">
        <w:rPr>
          <w:rFonts w:asciiTheme="majorBidi" w:hAnsiTheme="majorBidi" w:cstheme="majorBidi"/>
          <w:color w:val="222222"/>
        </w:rPr>
        <w:t>7</w:t>
      </w:r>
      <w:r w:rsidR="0038058F" w:rsidRPr="00601154">
        <w:rPr>
          <w:rFonts w:asciiTheme="majorBidi" w:hAnsiTheme="majorBidi" w:cstheme="majorBidi"/>
          <w:color w:val="222222"/>
        </w:rPr>
        <w:t xml:space="preserve"> that</w:t>
      </w:r>
      <w:r w:rsidR="007C06FE" w:rsidRPr="00601154">
        <w:rPr>
          <w:rFonts w:asciiTheme="majorBidi" w:hAnsiTheme="majorBidi" w:cstheme="majorBidi"/>
          <w:color w:val="222222"/>
        </w:rPr>
        <w:t xml:space="preserve"> the </w:t>
      </w:r>
      <w:r w:rsidR="00E574D1" w:rsidRPr="00601154">
        <w:rPr>
          <w:rFonts w:asciiTheme="majorBidi" w:hAnsiTheme="majorBidi" w:cstheme="majorBidi"/>
          <w:color w:val="222222"/>
        </w:rPr>
        <w:t>logical</w:t>
      </w:r>
      <w:r w:rsidR="0038058F" w:rsidRPr="00601154">
        <w:rPr>
          <w:rFonts w:asciiTheme="majorBidi" w:hAnsiTheme="majorBidi" w:cstheme="majorBidi"/>
          <w:color w:val="222222"/>
        </w:rPr>
        <w:t xml:space="preserve"> and actual</w:t>
      </w:r>
      <w:r w:rsidR="007C06FE" w:rsidRPr="00601154">
        <w:rPr>
          <w:rFonts w:asciiTheme="majorBidi" w:hAnsiTheme="majorBidi" w:cstheme="majorBidi"/>
          <w:color w:val="222222"/>
        </w:rPr>
        <w:t xml:space="preserve"> execution </w:t>
      </w:r>
      <w:r w:rsidR="006043FB" w:rsidRPr="00601154">
        <w:rPr>
          <w:rFonts w:asciiTheme="majorBidi" w:hAnsiTheme="majorBidi" w:cstheme="majorBidi"/>
          <w:szCs w:val="22"/>
        </w:rPr>
        <w:t>statistics</w:t>
      </w:r>
      <w:r w:rsidR="006043FB" w:rsidRPr="00601154">
        <w:rPr>
          <w:rFonts w:asciiTheme="majorBidi" w:hAnsiTheme="majorBidi" w:cstheme="majorBidi"/>
          <w:color w:val="222222"/>
        </w:rPr>
        <w:t xml:space="preserve"> </w:t>
      </w:r>
      <w:r w:rsidR="0038058F" w:rsidRPr="00601154">
        <w:rPr>
          <w:rFonts w:asciiTheme="majorBidi" w:hAnsiTheme="majorBidi" w:cstheme="majorBidi"/>
          <w:color w:val="222222"/>
        </w:rPr>
        <w:t>are</w:t>
      </w:r>
      <w:r w:rsidR="007C06FE" w:rsidRPr="00601154">
        <w:rPr>
          <w:rFonts w:asciiTheme="majorBidi" w:hAnsiTheme="majorBidi" w:cstheme="majorBidi"/>
          <w:color w:val="222222"/>
        </w:rPr>
        <w:t xml:space="preserve"> a nested </w:t>
      </w:r>
      <w:r w:rsidR="007C06FE" w:rsidRPr="00601154">
        <w:rPr>
          <w:rFonts w:asciiTheme="majorBidi" w:hAnsiTheme="majorBidi" w:cstheme="majorBidi"/>
          <w:i/>
          <w:iCs/>
          <w:color w:val="222222"/>
        </w:rPr>
        <w:t>JSON</w:t>
      </w:r>
      <w:r w:rsidR="002C6192" w:rsidRPr="00601154">
        <w:rPr>
          <w:rFonts w:asciiTheme="majorBidi" w:hAnsiTheme="majorBidi" w:cstheme="majorBidi"/>
          <w:color w:val="222222"/>
        </w:rPr>
        <w:t xml:space="preserve"> </w:t>
      </w:r>
      <w:r w:rsidR="0038058F" w:rsidRPr="00601154">
        <w:rPr>
          <w:rFonts w:asciiTheme="majorBidi" w:hAnsiTheme="majorBidi" w:cstheme="majorBidi"/>
          <w:color w:val="222222"/>
        </w:rPr>
        <w:t>which represent</w:t>
      </w:r>
      <w:r w:rsidR="00B47EBA" w:rsidRPr="00601154">
        <w:rPr>
          <w:rFonts w:asciiTheme="majorBidi" w:hAnsiTheme="majorBidi" w:cstheme="majorBidi"/>
          <w:color w:val="222222"/>
        </w:rPr>
        <w:t>s</w:t>
      </w:r>
      <w:r w:rsidR="0038058F" w:rsidRPr="00601154">
        <w:rPr>
          <w:rFonts w:asciiTheme="majorBidi" w:hAnsiTheme="majorBidi" w:cstheme="majorBidi"/>
          <w:color w:val="222222"/>
        </w:rPr>
        <w:t xml:space="preserve"> the </w:t>
      </w:r>
      <w:r w:rsidR="00F14CE6" w:rsidRPr="00601154">
        <w:rPr>
          <w:rFonts w:asciiTheme="majorBidi" w:hAnsiTheme="majorBidi" w:cstheme="majorBidi"/>
          <w:color w:val="222222"/>
        </w:rPr>
        <w:t>relational</w:t>
      </w:r>
      <w:r w:rsidR="002C6192" w:rsidRPr="00601154">
        <w:rPr>
          <w:rFonts w:asciiTheme="majorBidi" w:hAnsiTheme="majorBidi" w:cstheme="majorBidi"/>
          <w:color w:val="222222"/>
        </w:rPr>
        <w:t xml:space="preserve"> </w:t>
      </w:r>
      <w:r w:rsidR="00F14CE6" w:rsidRPr="00601154">
        <w:rPr>
          <w:rFonts w:asciiTheme="majorBidi" w:hAnsiTheme="majorBidi" w:cstheme="majorBidi"/>
          <w:color w:val="000000" w:themeColor="text1"/>
        </w:rPr>
        <w:t>sub</w:t>
      </w:r>
      <w:r w:rsidR="00E574D1" w:rsidRPr="00601154">
        <w:rPr>
          <w:rFonts w:asciiTheme="majorBidi" w:hAnsiTheme="majorBidi" w:cstheme="majorBidi"/>
          <w:color w:val="000000" w:themeColor="text1"/>
        </w:rPr>
        <w:t>-</w:t>
      </w:r>
      <w:r w:rsidR="00F14CE6" w:rsidRPr="00601154">
        <w:rPr>
          <w:rFonts w:asciiTheme="majorBidi" w:hAnsiTheme="majorBidi" w:cstheme="majorBidi"/>
          <w:color w:val="000000" w:themeColor="text1"/>
        </w:rPr>
        <w:t>expressions</w:t>
      </w:r>
      <w:r w:rsidR="002C6192" w:rsidRPr="00601154">
        <w:rPr>
          <w:rFonts w:asciiTheme="majorBidi" w:hAnsiTheme="majorBidi" w:cstheme="majorBidi"/>
          <w:color w:val="222222"/>
        </w:rPr>
        <w:t xml:space="preserve">. </w:t>
      </w:r>
      <w:r w:rsidR="00E574D1" w:rsidRPr="00601154">
        <w:rPr>
          <w:rFonts w:asciiTheme="majorBidi" w:hAnsiTheme="majorBidi" w:cstheme="majorBidi"/>
          <w:color w:val="222222"/>
        </w:rPr>
        <w:t xml:space="preserve">These sub-expressions describe the nature of the query and how it was (or going to be) executed.  </w:t>
      </w:r>
    </w:p>
    <w:p w14:paraId="104A0A79" w14:textId="1812D950" w:rsidR="002C6192" w:rsidRPr="00601154" w:rsidRDefault="002C6192" w:rsidP="00972939">
      <w:pPr>
        <w:spacing w:line="360" w:lineRule="auto"/>
        <w:rPr>
          <w:rFonts w:asciiTheme="majorBidi" w:hAnsiTheme="majorBidi" w:cstheme="majorBidi"/>
          <w:color w:val="222222"/>
        </w:rPr>
      </w:pPr>
      <w:r w:rsidRPr="00601154">
        <w:rPr>
          <w:rFonts w:asciiTheme="majorBidi" w:hAnsiTheme="majorBidi" w:cstheme="majorBidi"/>
          <w:color w:val="222222"/>
        </w:rPr>
        <w:lastRenderedPageBreak/>
        <w:t xml:space="preserve">Each </w:t>
      </w:r>
      <w:r w:rsidR="00F14CE6" w:rsidRPr="00601154">
        <w:rPr>
          <w:rFonts w:asciiTheme="majorBidi" w:hAnsiTheme="majorBidi" w:cstheme="majorBidi"/>
          <w:color w:val="222222"/>
        </w:rPr>
        <w:t>sub</w:t>
      </w:r>
      <w:r w:rsidR="00FA19E4" w:rsidRPr="00601154">
        <w:rPr>
          <w:rFonts w:asciiTheme="majorBidi" w:hAnsiTheme="majorBidi" w:cstheme="majorBidi"/>
          <w:color w:val="222222"/>
        </w:rPr>
        <w:t>-</w:t>
      </w:r>
      <w:r w:rsidR="00F14CE6" w:rsidRPr="00601154">
        <w:rPr>
          <w:rFonts w:asciiTheme="majorBidi" w:hAnsiTheme="majorBidi" w:cstheme="majorBidi"/>
          <w:color w:val="222222"/>
        </w:rPr>
        <w:t xml:space="preserve">expression </w:t>
      </w:r>
      <w:r w:rsidR="00F27580" w:rsidRPr="00601154">
        <w:rPr>
          <w:rFonts w:asciiTheme="majorBidi" w:hAnsiTheme="majorBidi" w:cstheme="majorBidi"/>
          <w:color w:val="222222"/>
        </w:rPr>
        <w:t>has different keys</w:t>
      </w:r>
      <w:r w:rsidR="0038058F" w:rsidRPr="00601154">
        <w:rPr>
          <w:rFonts w:asciiTheme="majorBidi" w:hAnsiTheme="majorBidi" w:cstheme="majorBidi"/>
          <w:color w:val="222222"/>
        </w:rPr>
        <w:t xml:space="preserve"> depending on the type of the sub</w:t>
      </w:r>
      <w:r w:rsidR="00FA19E4" w:rsidRPr="00601154">
        <w:rPr>
          <w:rFonts w:asciiTheme="majorBidi" w:hAnsiTheme="majorBidi" w:cstheme="majorBidi"/>
          <w:color w:val="222222"/>
        </w:rPr>
        <w:t>-</w:t>
      </w:r>
      <w:r w:rsidR="0038058F" w:rsidRPr="00601154">
        <w:rPr>
          <w:rFonts w:asciiTheme="majorBidi" w:hAnsiTheme="majorBidi" w:cstheme="majorBidi"/>
          <w:color w:val="222222"/>
        </w:rPr>
        <w:t xml:space="preserve">expression and whether it’s the </w:t>
      </w:r>
      <w:r w:rsidR="00DC6E81" w:rsidRPr="00601154">
        <w:rPr>
          <w:rFonts w:asciiTheme="majorBidi" w:hAnsiTheme="majorBidi" w:cstheme="majorBidi"/>
          <w:color w:val="222222"/>
        </w:rPr>
        <w:t>logical</w:t>
      </w:r>
      <w:r w:rsidR="0038058F" w:rsidRPr="00601154">
        <w:rPr>
          <w:rFonts w:asciiTheme="majorBidi" w:hAnsiTheme="majorBidi" w:cstheme="majorBidi"/>
          <w:color w:val="222222"/>
        </w:rPr>
        <w:t xml:space="preserve"> execution plan or the actual execution </w:t>
      </w:r>
      <w:r w:rsidR="006043FB" w:rsidRPr="00601154">
        <w:rPr>
          <w:rFonts w:asciiTheme="majorBidi" w:hAnsiTheme="majorBidi" w:cstheme="majorBidi"/>
          <w:szCs w:val="22"/>
        </w:rPr>
        <w:t>statistics</w:t>
      </w:r>
      <w:r w:rsidR="0038058F" w:rsidRPr="00601154">
        <w:rPr>
          <w:rFonts w:asciiTheme="majorBidi" w:hAnsiTheme="majorBidi" w:cstheme="majorBidi"/>
          <w:color w:val="222222"/>
        </w:rPr>
        <w:t xml:space="preserve">. </w:t>
      </w:r>
      <w:r w:rsidR="00DC6E81" w:rsidRPr="00601154">
        <w:rPr>
          <w:rFonts w:asciiTheme="majorBidi" w:hAnsiTheme="majorBidi" w:cstheme="majorBidi"/>
          <w:color w:val="222222"/>
        </w:rPr>
        <w:t xml:space="preserve">There are a lot of different </w:t>
      </w:r>
      <w:r w:rsidR="0038058F" w:rsidRPr="00601154">
        <w:rPr>
          <w:rFonts w:asciiTheme="majorBidi" w:hAnsiTheme="majorBidi" w:cstheme="majorBidi"/>
          <w:color w:val="222222"/>
        </w:rPr>
        <w:t xml:space="preserve">statistics and information, but </w:t>
      </w:r>
      <w:r w:rsidR="005C0A64" w:rsidRPr="00601154">
        <w:rPr>
          <w:rFonts w:asciiTheme="majorBidi" w:hAnsiTheme="majorBidi" w:cstheme="majorBidi"/>
          <w:color w:val="222222"/>
        </w:rPr>
        <w:t>generally</w:t>
      </w:r>
      <w:r w:rsidR="005C0A64">
        <w:rPr>
          <w:rFonts w:asciiTheme="majorBidi" w:hAnsiTheme="majorBidi" w:cstheme="majorBidi"/>
          <w:color w:val="222222"/>
        </w:rPr>
        <w:t xml:space="preserve">, they </w:t>
      </w:r>
      <w:r w:rsidR="005C0A64" w:rsidRPr="00601154">
        <w:rPr>
          <w:rFonts w:asciiTheme="majorBidi" w:hAnsiTheme="majorBidi" w:cstheme="majorBidi"/>
          <w:color w:val="222222"/>
        </w:rPr>
        <w:t>can</w:t>
      </w:r>
      <w:r w:rsidR="0038058F" w:rsidRPr="00601154">
        <w:rPr>
          <w:rFonts w:asciiTheme="majorBidi" w:hAnsiTheme="majorBidi" w:cstheme="majorBidi"/>
          <w:color w:val="222222"/>
        </w:rPr>
        <w:t xml:space="preserve"> be divided </w:t>
      </w:r>
      <w:r w:rsidR="00B47EBA" w:rsidRPr="00601154">
        <w:rPr>
          <w:rFonts w:asciiTheme="majorBidi" w:hAnsiTheme="majorBidi" w:cstheme="majorBidi"/>
          <w:color w:val="222222"/>
        </w:rPr>
        <w:t>in</w:t>
      </w:r>
      <w:r w:rsidR="0038058F" w:rsidRPr="00601154">
        <w:rPr>
          <w:rFonts w:asciiTheme="majorBidi" w:hAnsiTheme="majorBidi" w:cstheme="majorBidi"/>
          <w:color w:val="222222"/>
        </w:rPr>
        <w:t>to the</w:t>
      </w:r>
      <w:r w:rsidR="00B47EBA" w:rsidRPr="00601154">
        <w:rPr>
          <w:rFonts w:asciiTheme="majorBidi" w:hAnsiTheme="majorBidi" w:cstheme="majorBidi"/>
          <w:color w:val="222222"/>
        </w:rPr>
        <w:t xml:space="preserve"> </w:t>
      </w:r>
      <w:r w:rsidR="0027361D" w:rsidRPr="00601154">
        <w:rPr>
          <w:rFonts w:asciiTheme="majorBidi" w:hAnsiTheme="majorBidi" w:cstheme="majorBidi"/>
          <w:color w:val="222222"/>
        </w:rPr>
        <w:t>following groups</w:t>
      </w:r>
      <w:r w:rsidR="00F27580" w:rsidRPr="00601154">
        <w:rPr>
          <w:rFonts w:asciiTheme="majorBidi" w:hAnsiTheme="majorBidi" w:cstheme="majorBidi"/>
          <w:color w:val="222222"/>
        </w:rPr>
        <w:t>:</w:t>
      </w:r>
    </w:p>
    <w:p w14:paraId="038086A6" w14:textId="13EACBF3" w:rsidR="002C6192" w:rsidRPr="00601154" w:rsidRDefault="002C6192" w:rsidP="008B2088">
      <w:pPr>
        <w:pStyle w:val="ListParagraph"/>
        <w:numPr>
          <w:ilvl w:val="0"/>
          <w:numId w:val="4"/>
        </w:numPr>
        <w:rPr>
          <w:rFonts w:asciiTheme="majorBidi" w:hAnsiTheme="majorBidi" w:cstheme="majorBidi"/>
          <w:b/>
          <w:bCs/>
          <w:color w:val="000000" w:themeColor="text1"/>
        </w:rPr>
      </w:pPr>
      <w:r w:rsidRPr="00601154">
        <w:rPr>
          <w:rFonts w:asciiTheme="majorBidi" w:hAnsiTheme="majorBidi" w:cstheme="majorBidi"/>
          <w:b/>
          <w:bCs/>
          <w:color w:val="000000" w:themeColor="text1"/>
        </w:rPr>
        <w:t xml:space="preserve">Node Type – </w:t>
      </w:r>
      <w:r w:rsidRPr="00601154">
        <w:rPr>
          <w:rFonts w:asciiTheme="majorBidi" w:hAnsiTheme="majorBidi" w:cstheme="majorBidi"/>
          <w:color w:val="000000" w:themeColor="text1"/>
        </w:rPr>
        <w:t xml:space="preserve">the type of </w:t>
      </w:r>
      <w:r w:rsidR="0027361D" w:rsidRPr="00601154">
        <w:rPr>
          <w:rFonts w:asciiTheme="majorBidi" w:hAnsiTheme="majorBidi" w:cstheme="majorBidi"/>
          <w:color w:val="000000" w:themeColor="text1"/>
        </w:rPr>
        <w:t xml:space="preserve">relational </w:t>
      </w:r>
      <w:r w:rsidRPr="00601154">
        <w:rPr>
          <w:rFonts w:asciiTheme="majorBidi" w:hAnsiTheme="majorBidi" w:cstheme="majorBidi"/>
          <w:color w:val="000000" w:themeColor="text1"/>
        </w:rPr>
        <w:t>operation it is</w:t>
      </w:r>
      <w:r w:rsidR="00972939">
        <w:rPr>
          <w:rFonts w:asciiTheme="majorBidi" w:hAnsiTheme="majorBidi" w:cstheme="majorBidi"/>
          <w:color w:val="000000" w:themeColor="text1"/>
        </w:rPr>
        <w:t>,</w:t>
      </w:r>
      <w:r w:rsidRPr="00601154">
        <w:rPr>
          <w:rFonts w:asciiTheme="majorBidi" w:hAnsiTheme="majorBidi" w:cstheme="majorBidi"/>
          <w:color w:val="000000" w:themeColor="text1"/>
        </w:rPr>
        <w:t xml:space="preserve"> whether </w:t>
      </w:r>
      <w:r w:rsidR="0027361D" w:rsidRPr="00601154">
        <w:rPr>
          <w:rFonts w:asciiTheme="majorBidi" w:hAnsiTheme="majorBidi" w:cstheme="majorBidi"/>
          <w:color w:val="000000" w:themeColor="text1"/>
        </w:rPr>
        <w:t xml:space="preserve">it’s </w:t>
      </w:r>
      <w:r w:rsidRPr="00601154">
        <w:rPr>
          <w:rFonts w:asciiTheme="majorBidi" w:hAnsiTheme="majorBidi" w:cstheme="majorBidi"/>
          <w:color w:val="000000" w:themeColor="text1"/>
        </w:rPr>
        <w:t xml:space="preserve">a scan, </w:t>
      </w:r>
      <w:r w:rsidR="00F27580" w:rsidRPr="00601154">
        <w:rPr>
          <w:rFonts w:asciiTheme="majorBidi" w:hAnsiTheme="majorBidi" w:cstheme="majorBidi"/>
          <w:color w:val="000000" w:themeColor="text1"/>
        </w:rPr>
        <w:t xml:space="preserve">a </w:t>
      </w:r>
      <w:r w:rsidRPr="00601154">
        <w:rPr>
          <w:rFonts w:asciiTheme="majorBidi" w:hAnsiTheme="majorBidi" w:cstheme="majorBidi"/>
          <w:color w:val="000000" w:themeColor="text1"/>
        </w:rPr>
        <w:t>join</w:t>
      </w:r>
      <w:r w:rsidR="00D653E1" w:rsidRPr="00601154">
        <w:rPr>
          <w:rFonts w:asciiTheme="majorBidi" w:hAnsiTheme="majorBidi" w:cstheme="majorBidi"/>
          <w:color w:val="000000" w:themeColor="text1"/>
        </w:rPr>
        <w:t>,</w:t>
      </w:r>
      <w:r w:rsidRPr="00601154">
        <w:rPr>
          <w:rFonts w:asciiTheme="majorBidi" w:hAnsiTheme="majorBidi" w:cstheme="majorBidi"/>
          <w:color w:val="000000" w:themeColor="text1"/>
        </w:rPr>
        <w:t xml:space="preserve"> or </w:t>
      </w:r>
      <w:r w:rsidR="0027361D" w:rsidRPr="00601154">
        <w:rPr>
          <w:rFonts w:asciiTheme="majorBidi" w:hAnsiTheme="majorBidi" w:cstheme="majorBidi"/>
          <w:color w:val="000000" w:themeColor="text1"/>
        </w:rPr>
        <w:t>other</w:t>
      </w:r>
      <w:r w:rsidR="00F27580" w:rsidRPr="00601154">
        <w:rPr>
          <w:rFonts w:asciiTheme="majorBidi" w:hAnsiTheme="majorBidi" w:cstheme="majorBidi"/>
          <w:color w:val="000000" w:themeColor="text1"/>
        </w:rPr>
        <w:t xml:space="preserve"> relational</w:t>
      </w:r>
      <w:r w:rsidRPr="00601154">
        <w:rPr>
          <w:rFonts w:asciiTheme="majorBidi" w:hAnsiTheme="majorBidi" w:cstheme="majorBidi"/>
          <w:color w:val="000000" w:themeColor="text1"/>
        </w:rPr>
        <w:t xml:space="preserve"> operation.</w:t>
      </w:r>
    </w:p>
    <w:p w14:paraId="74BA34BD" w14:textId="26279AF8" w:rsidR="00311211" w:rsidRPr="00601154" w:rsidRDefault="00311211" w:rsidP="00972939">
      <w:pPr>
        <w:pStyle w:val="ListParagraph"/>
        <w:numPr>
          <w:ilvl w:val="0"/>
          <w:numId w:val="4"/>
        </w:numPr>
        <w:rPr>
          <w:rFonts w:asciiTheme="majorBidi" w:hAnsiTheme="majorBidi" w:cstheme="majorBidi"/>
          <w:b/>
          <w:bCs/>
          <w:color w:val="000000" w:themeColor="text1"/>
        </w:rPr>
      </w:pPr>
      <w:r w:rsidRPr="00601154">
        <w:rPr>
          <w:rFonts w:asciiTheme="majorBidi" w:hAnsiTheme="majorBidi" w:cstheme="majorBidi"/>
          <w:b/>
          <w:bCs/>
          <w:color w:val="000000" w:themeColor="text1"/>
        </w:rPr>
        <w:t xml:space="preserve">Plans – </w:t>
      </w:r>
      <w:r w:rsidRPr="00601154">
        <w:rPr>
          <w:rFonts w:asciiTheme="majorBidi" w:hAnsiTheme="majorBidi" w:cstheme="majorBidi"/>
          <w:color w:val="000000" w:themeColor="text1"/>
        </w:rPr>
        <w:t xml:space="preserve">a list of </w:t>
      </w:r>
      <w:r w:rsidR="0027361D" w:rsidRPr="00601154">
        <w:rPr>
          <w:rFonts w:asciiTheme="majorBidi" w:hAnsiTheme="majorBidi" w:cstheme="majorBidi"/>
          <w:color w:val="000000" w:themeColor="text1"/>
        </w:rPr>
        <w:t>direct</w:t>
      </w:r>
      <w:r w:rsidR="00F27580" w:rsidRPr="00601154">
        <w:rPr>
          <w:rFonts w:asciiTheme="majorBidi" w:hAnsiTheme="majorBidi" w:cstheme="majorBidi"/>
          <w:color w:val="000000" w:themeColor="text1"/>
        </w:rPr>
        <w:t xml:space="preserve"> ancestors</w:t>
      </w:r>
      <w:r w:rsidRPr="00601154">
        <w:rPr>
          <w:rFonts w:asciiTheme="majorBidi" w:hAnsiTheme="majorBidi" w:cstheme="majorBidi"/>
          <w:color w:val="000000" w:themeColor="text1"/>
        </w:rPr>
        <w:t xml:space="preserve"> </w:t>
      </w:r>
      <w:r w:rsidR="00F27580" w:rsidRPr="00601154">
        <w:rPr>
          <w:rFonts w:asciiTheme="majorBidi" w:hAnsiTheme="majorBidi" w:cstheme="majorBidi"/>
          <w:color w:val="000000" w:themeColor="text1"/>
        </w:rPr>
        <w:t xml:space="preserve">for the current </w:t>
      </w:r>
      <w:r w:rsidR="0027361D" w:rsidRPr="00601154">
        <w:rPr>
          <w:rFonts w:asciiTheme="majorBidi" w:hAnsiTheme="majorBidi" w:cstheme="majorBidi"/>
          <w:color w:val="000000" w:themeColor="text1"/>
        </w:rPr>
        <w:t>sub</w:t>
      </w:r>
      <w:r w:rsidR="00DC6E81" w:rsidRPr="00601154">
        <w:rPr>
          <w:rFonts w:asciiTheme="majorBidi" w:hAnsiTheme="majorBidi" w:cstheme="majorBidi"/>
          <w:color w:val="000000" w:themeColor="text1"/>
        </w:rPr>
        <w:t>-</w:t>
      </w:r>
      <w:r w:rsidR="0027361D" w:rsidRPr="00601154">
        <w:rPr>
          <w:rFonts w:asciiTheme="majorBidi" w:hAnsiTheme="majorBidi" w:cstheme="majorBidi"/>
          <w:color w:val="000000" w:themeColor="text1"/>
        </w:rPr>
        <w:t>expression</w:t>
      </w:r>
      <w:r w:rsidRPr="00601154">
        <w:rPr>
          <w:rFonts w:asciiTheme="majorBidi" w:hAnsiTheme="majorBidi" w:cstheme="majorBidi"/>
          <w:color w:val="000000" w:themeColor="text1"/>
        </w:rPr>
        <w:t>.</w:t>
      </w:r>
    </w:p>
    <w:p w14:paraId="26863DD5" w14:textId="77777777" w:rsidR="002C6192" w:rsidRPr="00601154" w:rsidRDefault="002C6192" w:rsidP="008B2088">
      <w:pPr>
        <w:pStyle w:val="ListParagraph"/>
        <w:numPr>
          <w:ilvl w:val="0"/>
          <w:numId w:val="4"/>
        </w:numPr>
        <w:rPr>
          <w:rFonts w:asciiTheme="majorBidi" w:hAnsiTheme="majorBidi" w:cstheme="majorBidi"/>
          <w:b/>
          <w:bCs/>
          <w:color w:val="000000" w:themeColor="text1"/>
        </w:rPr>
      </w:pPr>
      <w:r w:rsidRPr="00601154">
        <w:rPr>
          <w:rFonts w:asciiTheme="majorBidi" w:hAnsiTheme="majorBidi" w:cstheme="majorBidi"/>
          <w:b/>
          <w:bCs/>
          <w:color w:val="000000" w:themeColor="text1"/>
        </w:rPr>
        <w:t xml:space="preserve">Measurable metric – </w:t>
      </w:r>
      <w:r w:rsidRPr="00601154">
        <w:rPr>
          <w:rFonts w:asciiTheme="majorBidi" w:hAnsiTheme="majorBidi" w:cstheme="majorBidi"/>
          <w:color w:val="000000" w:themeColor="text1"/>
        </w:rPr>
        <w:t xml:space="preserve">a number </w:t>
      </w:r>
      <w:r w:rsidR="007B36E4" w:rsidRPr="00601154">
        <w:rPr>
          <w:rFonts w:asciiTheme="majorBidi" w:hAnsiTheme="majorBidi" w:cstheme="majorBidi"/>
          <w:color w:val="000000" w:themeColor="text1"/>
        </w:rPr>
        <w:t>that</w:t>
      </w:r>
      <w:r w:rsidRPr="00601154">
        <w:rPr>
          <w:rFonts w:asciiTheme="majorBidi" w:hAnsiTheme="majorBidi" w:cstheme="majorBidi"/>
          <w:color w:val="000000" w:themeColor="text1"/>
        </w:rPr>
        <w:t xml:space="preserve"> represents</w:t>
      </w:r>
      <w:r w:rsidR="00D653E1" w:rsidRPr="00601154">
        <w:rPr>
          <w:rFonts w:asciiTheme="majorBidi" w:hAnsiTheme="majorBidi" w:cstheme="majorBidi"/>
          <w:color w:val="000000" w:themeColor="text1"/>
        </w:rPr>
        <w:t xml:space="preserve"> a</w:t>
      </w:r>
      <w:r w:rsidRPr="00601154">
        <w:rPr>
          <w:rFonts w:asciiTheme="majorBidi" w:hAnsiTheme="majorBidi" w:cstheme="majorBidi"/>
          <w:color w:val="000000" w:themeColor="text1"/>
        </w:rPr>
        <w:t xml:space="preserve"> certain characteristic of the operation. For example, </w:t>
      </w:r>
      <w:r w:rsidRPr="00601154">
        <w:rPr>
          <w:rFonts w:asciiTheme="majorBidi" w:hAnsiTheme="majorBidi" w:cstheme="majorBidi"/>
          <w:i/>
          <w:iCs/>
          <w:color w:val="000000" w:themeColor="text1"/>
        </w:rPr>
        <w:t xml:space="preserve">Actual Rows </w:t>
      </w:r>
      <w:r w:rsidRPr="00601154">
        <w:rPr>
          <w:rFonts w:asciiTheme="majorBidi" w:hAnsiTheme="majorBidi" w:cstheme="majorBidi"/>
          <w:color w:val="000000" w:themeColor="text1"/>
        </w:rPr>
        <w:t xml:space="preserve">represent the number </w:t>
      </w:r>
      <w:r w:rsidR="00D653E1" w:rsidRPr="00601154">
        <w:rPr>
          <w:rFonts w:asciiTheme="majorBidi" w:hAnsiTheme="majorBidi" w:cstheme="majorBidi"/>
          <w:color w:val="000000" w:themeColor="text1"/>
        </w:rPr>
        <w:t xml:space="preserve">of </w:t>
      </w:r>
      <w:r w:rsidRPr="00601154">
        <w:rPr>
          <w:rFonts w:asciiTheme="majorBidi" w:hAnsiTheme="majorBidi" w:cstheme="majorBidi"/>
          <w:color w:val="000000" w:themeColor="text1"/>
        </w:rPr>
        <w:t>rows returned by the operation.</w:t>
      </w:r>
    </w:p>
    <w:p w14:paraId="06FEE1EF" w14:textId="5870EBD1" w:rsidR="002C6192" w:rsidRPr="00601154" w:rsidRDefault="002C6192" w:rsidP="008B2088">
      <w:pPr>
        <w:pStyle w:val="ListParagraph"/>
        <w:numPr>
          <w:ilvl w:val="0"/>
          <w:numId w:val="4"/>
        </w:numPr>
        <w:rPr>
          <w:rFonts w:asciiTheme="majorBidi" w:hAnsiTheme="majorBidi" w:cstheme="majorBidi"/>
          <w:color w:val="000000" w:themeColor="text1"/>
        </w:rPr>
      </w:pPr>
      <w:r w:rsidRPr="00601154">
        <w:rPr>
          <w:rFonts w:asciiTheme="majorBidi" w:hAnsiTheme="majorBidi" w:cstheme="majorBidi"/>
          <w:b/>
          <w:bCs/>
          <w:color w:val="000000" w:themeColor="text1"/>
        </w:rPr>
        <w:t xml:space="preserve">Additional Information – </w:t>
      </w:r>
      <w:r w:rsidRPr="00601154">
        <w:rPr>
          <w:rFonts w:asciiTheme="majorBidi" w:hAnsiTheme="majorBidi" w:cstheme="majorBidi"/>
          <w:color w:val="000000" w:themeColor="text1"/>
        </w:rPr>
        <w:t xml:space="preserve">a text which helps us understand which part of the query it is. For example, when we use </w:t>
      </w:r>
      <w:proofErr w:type="spellStart"/>
      <w:r w:rsidRPr="00601154">
        <w:rPr>
          <w:rFonts w:asciiTheme="majorBidi" w:hAnsiTheme="majorBidi" w:cstheme="majorBidi"/>
          <w:i/>
          <w:iCs/>
          <w:color w:val="000000" w:themeColor="text1"/>
        </w:rPr>
        <w:t>Seq</w:t>
      </w:r>
      <w:proofErr w:type="spellEnd"/>
      <w:r w:rsidRPr="00601154">
        <w:rPr>
          <w:rFonts w:asciiTheme="majorBidi" w:hAnsiTheme="majorBidi" w:cstheme="majorBidi"/>
          <w:i/>
          <w:iCs/>
          <w:color w:val="000000" w:themeColor="text1"/>
        </w:rPr>
        <w:t xml:space="preserve"> Scan </w:t>
      </w:r>
      <w:r w:rsidRPr="00601154">
        <w:rPr>
          <w:rFonts w:asciiTheme="majorBidi" w:hAnsiTheme="majorBidi" w:cstheme="majorBidi"/>
          <w:color w:val="000000" w:themeColor="text1"/>
        </w:rPr>
        <w:t>we need to know which relation</w:t>
      </w:r>
      <w:r w:rsidR="00B47EBA" w:rsidRPr="00601154">
        <w:rPr>
          <w:rFonts w:asciiTheme="majorBidi" w:hAnsiTheme="majorBidi" w:cstheme="majorBidi"/>
          <w:color w:val="000000" w:themeColor="text1"/>
        </w:rPr>
        <w:t>,</w:t>
      </w:r>
      <w:r w:rsidRPr="00601154">
        <w:rPr>
          <w:rFonts w:asciiTheme="majorBidi" w:hAnsiTheme="majorBidi" w:cstheme="majorBidi"/>
          <w:color w:val="000000" w:themeColor="text1"/>
        </w:rPr>
        <w:t xml:space="preserve"> and for that</w:t>
      </w:r>
      <w:r w:rsidR="00D613F2" w:rsidRPr="00601154">
        <w:rPr>
          <w:rFonts w:asciiTheme="majorBidi" w:hAnsiTheme="majorBidi" w:cstheme="majorBidi"/>
          <w:color w:val="000000" w:themeColor="text1"/>
        </w:rPr>
        <w:t>,</w:t>
      </w:r>
      <w:r w:rsidRPr="00601154">
        <w:rPr>
          <w:rFonts w:asciiTheme="majorBidi" w:hAnsiTheme="majorBidi" w:cstheme="majorBidi"/>
          <w:color w:val="000000" w:themeColor="text1"/>
        </w:rPr>
        <w:t xml:space="preserve"> we g</w:t>
      </w:r>
      <w:r w:rsidR="00972939">
        <w:rPr>
          <w:rFonts w:asciiTheme="majorBidi" w:hAnsiTheme="majorBidi" w:cstheme="majorBidi"/>
          <w:color w:val="000000" w:themeColor="text1"/>
        </w:rPr>
        <w:t>e</w:t>
      </w:r>
      <w:r w:rsidRPr="00601154">
        <w:rPr>
          <w:rFonts w:asciiTheme="majorBidi" w:hAnsiTheme="majorBidi" w:cstheme="majorBidi"/>
          <w:color w:val="000000" w:themeColor="text1"/>
        </w:rPr>
        <w:t xml:space="preserve">t </w:t>
      </w:r>
      <w:r w:rsidRPr="00601154">
        <w:rPr>
          <w:rFonts w:asciiTheme="majorBidi" w:hAnsiTheme="majorBidi" w:cstheme="majorBidi"/>
          <w:i/>
          <w:iCs/>
          <w:color w:val="000000" w:themeColor="text1"/>
        </w:rPr>
        <w:t>Relation Name.</w:t>
      </w:r>
    </w:p>
    <w:p w14:paraId="39AD3849" w14:textId="0911E533" w:rsidR="00A05F76" w:rsidRDefault="0038058F" w:rsidP="00A05F76">
      <w:pPr>
        <w:spacing w:line="360" w:lineRule="auto"/>
        <w:rPr>
          <w:rFonts w:asciiTheme="majorBidi" w:hAnsiTheme="majorBidi" w:cstheme="majorBidi"/>
        </w:rPr>
      </w:pPr>
      <w:r w:rsidRPr="00601154">
        <w:rPr>
          <w:rFonts w:asciiTheme="majorBidi" w:hAnsiTheme="majorBidi" w:cstheme="majorBidi"/>
        </w:rPr>
        <w:t xml:space="preserve">A more intuitive way to think about both the </w:t>
      </w:r>
      <w:r w:rsidR="00DC6E81" w:rsidRPr="00601154">
        <w:rPr>
          <w:rFonts w:asciiTheme="majorBidi" w:hAnsiTheme="majorBidi" w:cstheme="majorBidi"/>
        </w:rPr>
        <w:t>logical</w:t>
      </w:r>
      <w:r w:rsidRPr="00601154">
        <w:rPr>
          <w:rFonts w:asciiTheme="majorBidi" w:hAnsiTheme="majorBidi" w:cstheme="majorBidi"/>
        </w:rPr>
        <w:t xml:space="preserve"> execution plan and the actual execution </w:t>
      </w:r>
      <w:r w:rsidR="006043FB" w:rsidRPr="00601154">
        <w:rPr>
          <w:rFonts w:asciiTheme="majorBidi" w:hAnsiTheme="majorBidi" w:cstheme="majorBidi"/>
          <w:szCs w:val="22"/>
        </w:rPr>
        <w:t>statistics</w:t>
      </w:r>
      <w:r w:rsidR="006043FB" w:rsidRPr="00601154">
        <w:rPr>
          <w:rFonts w:asciiTheme="majorBidi" w:hAnsiTheme="majorBidi" w:cstheme="majorBidi"/>
        </w:rPr>
        <w:t xml:space="preserve"> </w:t>
      </w:r>
      <w:r w:rsidRPr="00601154">
        <w:rPr>
          <w:rFonts w:asciiTheme="majorBidi" w:hAnsiTheme="majorBidi" w:cstheme="majorBidi"/>
        </w:rPr>
        <w:t>is as a tree structure</w:t>
      </w:r>
      <w:r w:rsidR="009A5D80" w:rsidRPr="00601154">
        <w:rPr>
          <w:rFonts w:asciiTheme="majorBidi" w:hAnsiTheme="majorBidi" w:cstheme="majorBidi"/>
        </w:rPr>
        <w:t>.</w:t>
      </w:r>
      <w:r w:rsidR="00717044" w:rsidRPr="00601154">
        <w:rPr>
          <w:rFonts w:asciiTheme="majorBidi" w:hAnsiTheme="majorBidi" w:cstheme="majorBidi"/>
        </w:rPr>
        <w:t xml:space="preserve"> </w:t>
      </w:r>
      <w:proofErr w:type="spellStart"/>
      <w:r w:rsidR="00A05F76" w:rsidRPr="00601154">
        <w:rPr>
          <w:rFonts w:asciiTheme="majorBidi" w:hAnsiTheme="majorBidi" w:cstheme="majorBidi"/>
        </w:rPr>
        <w:t>QueryFlow</w:t>
      </w:r>
      <w:proofErr w:type="spellEnd"/>
      <w:r w:rsidR="00A05F76" w:rsidRPr="00601154">
        <w:rPr>
          <w:rFonts w:asciiTheme="majorBidi" w:hAnsiTheme="majorBidi" w:cstheme="majorBidi"/>
        </w:rPr>
        <w:t xml:space="preserve"> works in the same manner for both the </w:t>
      </w:r>
      <w:r w:rsidR="00A05F76">
        <w:rPr>
          <w:rFonts w:asciiTheme="majorBidi" w:hAnsiTheme="majorBidi" w:cstheme="majorBidi"/>
        </w:rPr>
        <w:t>logical</w:t>
      </w:r>
      <w:r w:rsidR="00A05F76" w:rsidRPr="00601154">
        <w:rPr>
          <w:rFonts w:asciiTheme="majorBidi" w:hAnsiTheme="majorBidi" w:cstheme="majorBidi"/>
        </w:rPr>
        <w:t xml:space="preserve"> execution plan and the actual execution </w:t>
      </w:r>
      <w:r w:rsidR="00A05F76">
        <w:rPr>
          <w:rFonts w:asciiTheme="majorBidi" w:hAnsiTheme="majorBidi" w:cstheme="majorBidi"/>
        </w:rPr>
        <w:t>statistics</w:t>
      </w:r>
      <w:r w:rsidR="00A05F76" w:rsidRPr="00601154">
        <w:rPr>
          <w:rFonts w:asciiTheme="majorBidi" w:hAnsiTheme="majorBidi" w:cstheme="majorBidi"/>
        </w:rPr>
        <w:t xml:space="preserve">. From this step forward, </w:t>
      </w:r>
      <w:r w:rsidR="002B083B">
        <w:rPr>
          <w:rFonts w:asciiTheme="majorBidi" w:hAnsiTheme="majorBidi" w:cstheme="majorBidi"/>
        </w:rPr>
        <w:t>we</w:t>
      </w:r>
      <w:r w:rsidR="00A05F76" w:rsidRPr="00601154">
        <w:rPr>
          <w:rFonts w:asciiTheme="majorBidi" w:hAnsiTheme="majorBidi" w:cstheme="majorBidi"/>
        </w:rPr>
        <w:t xml:space="preserve"> will demonstrate the </w:t>
      </w:r>
      <w:r w:rsidR="00A05F76">
        <w:rPr>
          <w:rFonts w:asciiTheme="majorBidi" w:hAnsiTheme="majorBidi" w:cstheme="majorBidi"/>
        </w:rPr>
        <w:t>actual execution statistics only</w:t>
      </w:r>
      <w:r w:rsidR="00A05F76" w:rsidRPr="00601154">
        <w:rPr>
          <w:rFonts w:asciiTheme="majorBidi" w:hAnsiTheme="majorBidi" w:cstheme="majorBidi"/>
        </w:rPr>
        <w:t>.</w:t>
      </w:r>
    </w:p>
    <w:p w14:paraId="31E14BBE" w14:textId="77777777" w:rsidR="00A05F76" w:rsidRPr="00601154" w:rsidRDefault="00A05F76" w:rsidP="00A05F76">
      <w:pPr>
        <w:spacing w:line="360" w:lineRule="auto"/>
        <w:rPr>
          <w:rFonts w:asciiTheme="majorBidi" w:hAnsiTheme="majorBidi" w:cstheme="majorBidi"/>
        </w:rPr>
      </w:pPr>
    </w:p>
    <w:p w14:paraId="77156E8D" w14:textId="789952CE" w:rsidR="00F10CF3" w:rsidRPr="008F5DA2" w:rsidRDefault="009A5D80" w:rsidP="00417D05">
      <w:pPr>
        <w:spacing w:line="360" w:lineRule="auto"/>
        <w:rPr>
          <w:rFonts w:asciiTheme="majorBidi" w:hAnsiTheme="majorBidi" w:cstheme="majorBidi"/>
        </w:rPr>
      </w:pPr>
      <w:r w:rsidRPr="00601154">
        <w:rPr>
          <w:rFonts w:asciiTheme="majorBidi" w:hAnsiTheme="majorBidi" w:cstheme="majorBidi"/>
        </w:rPr>
        <w:t>Y</w:t>
      </w:r>
      <w:r w:rsidR="0038058F" w:rsidRPr="00601154">
        <w:rPr>
          <w:rFonts w:asciiTheme="majorBidi" w:hAnsiTheme="majorBidi" w:cstheme="majorBidi"/>
        </w:rPr>
        <w:t xml:space="preserve">ou can see </w:t>
      </w:r>
      <w:r w:rsidRPr="00601154">
        <w:rPr>
          <w:rFonts w:asciiTheme="majorBidi" w:hAnsiTheme="majorBidi" w:cstheme="majorBidi"/>
        </w:rPr>
        <w:t xml:space="preserve">the equivalent to </w:t>
      </w:r>
      <w:r w:rsidR="00A05F76">
        <w:rPr>
          <w:rFonts w:asciiTheme="majorBidi" w:hAnsiTheme="majorBidi" w:cstheme="majorBidi"/>
        </w:rPr>
        <w:t xml:space="preserve">our actual execution statistics from </w:t>
      </w:r>
      <w:r w:rsidR="00E82685">
        <w:rPr>
          <w:rFonts w:asciiTheme="majorBidi" w:hAnsiTheme="majorBidi" w:cstheme="majorBidi"/>
        </w:rPr>
        <w:t>f</w:t>
      </w:r>
      <w:r w:rsidRPr="00601154">
        <w:rPr>
          <w:rFonts w:asciiTheme="majorBidi" w:hAnsiTheme="majorBidi" w:cstheme="majorBidi"/>
        </w:rPr>
        <w:t xml:space="preserve">igure </w:t>
      </w:r>
      <w:r w:rsidR="002363E8" w:rsidRPr="00601154">
        <w:rPr>
          <w:rFonts w:asciiTheme="majorBidi" w:hAnsiTheme="majorBidi" w:cstheme="majorBidi"/>
        </w:rPr>
        <w:t>16</w:t>
      </w:r>
      <w:r w:rsidRPr="00601154">
        <w:rPr>
          <w:rFonts w:asciiTheme="majorBidi" w:hAnsiTheme="majorBidi" w:cstheme="majorBidi"/>
        </w:rPr>
        <w:t xml:space="preserve"> in a tree representation (with parts of the information) </w:t>
      </w:r>
      <w:r w:rsidR="0038058F" w:rsidRPr="00601154">
        <w:rPr>
          <w:rFonts w:asciiTheme="majorBidi" w:hAnsiTheme="majorBidi" w:cstheme="majorBidi"/>
        </w:rPr>
        <w:t xml:space="preserve">in </w:t>
      </w:r>
      <w:r w:rsidR="00E82685">
        <w:rPr>
          <w:rFonts w:asciiTheme="majorBidi" w:hAnsiTheme="majorBidi" w:cstheme="majorBidi"/>
        </w:rPr>
        <w:t>f</w:t>
      </w:r>
      <w:r w:rsidR="0038058F" w:rsidRPr="00601154">
        <w:rPr>
          <w:rFonts w:asciiTheme="majorBidi" w:hAnsiTheme="majorBidi" w:cstheme="majorBidi"/>
        </w:rPr>
        <w:t xml:space="preserve">igure </w:t>
      </w:r>
      <w:r w:rsidR="002363E8" w:rsidRPr="00F10CF3">
        <w:rPr>
          <w:rFonts w:asciiTheme="majorBidi" w:hAnsiTheme="majorBidi" w:cstheme="majorBidi"/>
          <w:color w:val="000000" w:themeColor="text1"/>
        </w:rPr>
        <w:t>18</w:t>
      </w:r>
      <w:r w:rsidRPr="00601154">
        <w:rPr>
          <w:rFonts w:asciiTheme="majorBidi" w:hAnsiTheme="majorBidi" w:cstheme="majorBidi"/>
        </w:rPr>
        <w:t>.</w:t>
      </w:r>
      <w:r w:rsidR="00DC6E81" w:rsidRPr="00601154">
        <w:rPr>
          <w:rFonts w:asciiTheme="majorBidi" w:hAnsiTheme="majorBidi" w:cstheme="majorBidi"/>
        </w:rPr>
        <w:br/>
      </w:r>
      <w:r w:rsidR="00F10CF3">
        <w:rPr>
          <w:rFonts w:asciiTheme="majorBidi" w:hAnsiTheme="majorBidi" w:cstheme="majorBidi"/>
          <w:b/>
          <w:bCs/>
          <w:noProof/>
          <w:color w:val="FF0000"/>
        </w:rPr>
        <w:drawing>
          <wp:inline distT="0" distB="0" distL="0" distR="0" wp14:anchorId="5268B1A9" wp14:editId="42722F0C">
            <wp:extent cx="5360716" cy="2082018"/>
            <wp:effectExtent l="0" t="0" r="0" b="127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15275" cy="2103208"/>
                    </a:xfrm>
                    <a:prstGeom prst="rect">
                      <a:avLst/>
                    </a:prstGeom>
                  </pic:spPr>
                </pic:pic>
              </a:graphicData>
            </a:graphic>
          </wp:inline>
        </w:drawing>
      </w:r>
    </w:p>
    <w:p w14:paraId="708843EA" w14:textId="7B43760B" w:rsidR="00AF0B49" w:rsidRPr="00601154" w:rsidRDefault="009A5D80" w:rsidP="00972939">
      <w:pPr>
        <w:spacing w:line="360" w:lineRule="auto"/>
        <w:ind w:left="720"/>
        <w:rPr>
          <w:rFonts w:asciiTheme="majorBidi" w:hAnsiTheme="majorBidi" w:cstheme="majorBidi"/>
          <w:color w:val="000000" w:themeColor="text1"/>
          <w:lang w:val="en-GB"/>
        </w:rPr>
      </w:pPr>
      <w:r w:rsidRPr="00601154">
        <w:rPr>
          <w:rFonts w:asciiTheme="majorBidi" w:hAnsiTheme="majorBidi" w:cstheme="majorBidi"/>
          <w:color w:val="000000" w:themeColor="text1"/>
          <w:szCs w:val="22"/>
          <w:lang w:val="en-GB"/>
        </w:rPr>
        <w:t xml:space="preserve">      </w:t>
      </w:r>
      <w:r w:rsidRPr="00601154">
        <w:rPr>
          <w:rFonts w:asciiTheme="majorBidi" w:hAnsiTheme="majorBidi" w:cstheme="majorBidi"/>
          <w:b/>
          <w:bCs/>
          <w:lang w:val="en-GB"/>
        </w:rPr>
        <w:t xml:space="preserve">Figure </w:t>
      </w:r>
      <w:r w:rsidR="002363E8" w:rsidRPr="00601154">
        <w:rPr>
          <w:rFonts w:asciiTheme="majorBidi" w:hAnsiTheme="majorBidi" w:cstheme="majorBidi"/>
          <w:b/>
          <w:bCs/>
          <w:lang w:val="en-GB"/>
        </w:rPr>
        <w:t>18</w:t>
      </w:r>
      <w:r w:rsidR="00AF0B49" w:rsidRPr="00601154">
        <w:rPr>
          <w:rFonts w:asciiTheme="majorBidi" w:hAnsiTheme="majorBidi" w:cstheme="majorBidi"/>
          <w:b/>
          <w:bCs/>
          <w:lang w:val="en-GB"/>
        </w:rPr>
        <w:t xml:space="preserve">- </w:t>
      </w:r>
      <w:r w:rsidR="00972939">
        <w:rPr>
          <w:rFonts w:asciiTheme="majorBidi" w:hAnsiTheme="majorBidi" w:cstheme="majorBidi"/>
          <w:b/>
          <w:bCs/>
          <w:lang w:val="en-GB"/>
        </w:rPr>
        <w:t xml:space="preserve">A </w:t>
      </w:r>
      <w:r w:rsidR="00972939" w:rsidRPr="00972939">
        <w:rPr>
          <w:rFonts w:asciiTheme="majorBidi" w:hAnsiTheme="majorBidi" w:cstheme="majorBidi"/>
          <w:b/>
          <w:bCs/>
          <w:lang w:val="en-GB"/>
        </w:rPr>
        <w:t xml:space="preserve">Tree Representation of </w:t>
      </w:r>
      <w:r w:rsidR="00972939">
        <w:rPr>
          <w:rFonts w:asciiTheme="majorBidi" w:hAnsiTheme="majorBidi" w:cstheme="majorBidi"/>
          <w:b/>
          <w:bCs/>
          <w:lang w:val="en-GB"/>
        </w:rPr>
        <w:t xml:space="preserve">the </w:t>
      </w:r>
      <w:r w:rsidR="00AF0B49" w:rsidRPr="00601154">
        <w:rPr>
          <w:rFonts w:asciiTheme="majorBidi" w:hAnsiTheme="majorBidi" w:cstheme="majorBidi"/>
          <w:lang w:val="en-GB"/>
        </w:rPr>
        <w:t>Detailed Example’s Execution Plan</w:t>
      </w:r>
      <w:r w:rsidR="00DC6E81" w:rsidRPr="00601154">
        <w:rPr>
          <w:rFonts w:asciiTheme="majorBidi" w:hAnsiTheme="majorBidi" w:cstheme="majorBidi"/>
          <w:lang w:val="en-GB"/>
        </w:rPr>
        <w:br/>
      </w:r>
    </w:p>
    <w:p w14:paraId="133F3808" w14:textId="77777777" w:rsidR="007A14F1" w:rsidRDefault="007A14F1" w:rsidP="00AF0B49">
      <w:pPr>
        <w:spacing w:line="360" w:lineRule="auto"/>
        <w:rPr>
          <w:ins w:id="168" w:author="Eyal Trabelsi" w:date="2021-10-16T12:36:00Z"/>
          <w:rFonts w:asciiTheme="majorBidi" w:eastAsiaTheme="majorEastAsia" w:hAnsiTheme="majorBidi" w:cstheme="majorBidi"/>
          <w:color w:val="2F5496" w:themeColor="accent1" w:themeShade="BF"/>
          <w:sz w:val="22"/>
          <w:szCs w:val="22"/>
        </w:rPr>
      </w:pPr>
      <w:ins w:id="169" w:author="Eyal Trabelsi" w:date="2021-10-16T12:36:00Z">
        <w:r>
          <w:rPr>
            <w:rFonts w:asciiTheme="majorBidi" w:eastAsiaTheme="majorEastAsia" w:hAnsiTheme="majorBidi" w:cstheme="majorBidi"/>
            <w:color w:val="2F5496" w:themeColor="accent1" w:themeShade="BF"/>
            <w:sz w:val="22"/>
            <w:szCs w:val="22"/>
          </w:rPr>
          <w:br/>
        </w:r>
      </w:ins>
    </w:p>
    <w:p w14:paraId="0BD82D47" w14:textId="111FFD25" w:rsidR="00974544" w:rsidRPr="00601154" w:rsidRDefault="00AF0B49" w:rsidP="00AF0B49">
      <w:pPr>
        <w:spacing w:line="360" w:lineRule="auto"/>
        <w:rPr>
          <w:rFonts w:asciiTheme="majorBidi" w:hAnsiTheme="majorBidi" w:cstheme="majorBidi"/>
          <w:color w:val="000000"/>
          <w:sz w:val="22"/>
          <w:szCs w:val="22"/>
          <w:vertAlign w:val="subscript"/>
        </w:rPr>
      </w:pPr>
      <w:r w:rsidRPr="00601154">
        <w:rPr>
          <w:rFonts w:asciiTheme="majorBidi" w:eastAsiaTheme="majorEastAsia" w:hAnsiTheme="majorBidi" w:cstheme="majorBidi"/>
          <w:color w:val="2F5496" w:themeColor="accent1" w:themeShade="BF"/>
          <w:sz w:val="22"/>
          <w:szCs w:val="22"/>
        </w:rPr>
        <w:lastRenderedPageBreak/>
        <w:t xml:space="preserve">3.5.3 </w:t>
      </w:r>
      <w:proofErr w:type="spellStart"/>
      <w:r w:rsidRPr="00601154">
        <w:rPr>
          <w:rFonts w:asciiTheme="majorBidi" w:eastAsiaTheme="majorEastAsia" w:hAnsiTheme="majorBidi" w:cstheme="majorBidi"/>
          <w:color w:val="2F5496" w:themeColor="accent1" w:themeShade="BF"/>
          <w:sz w:val="22"/>
          <w:szCs w:val="22"/>
        </w:rPr>
        <w:t>QueryFlow’s</w:t>
      </w:r>
      <w:proofErr w:type="spellEnd"/>
      <w:r w:rsidRPr="00601154">
        <w:rPr>
          <w:rFonts w:asciiTheme="majorBidi" w:eastAsiaTheme="majorEastAsia" w:hAnsiTheme="majorBidi" w:cstheme="majorBidi"/>
          <w:color w:val="2F5496" w:themeColor="accent1" w:themeShade="BF"/>
          <w:sz w:val="22"/>
          <w:szCs w:val="22"/>
        </w:rPr>
        <w:t xml:space="preserve"> Parsing Phase</w:t>
      </w:r>
    </w:p>
    <w:p w14:paraId="71D2661C" w14:textId="77777777" w:rsidR="00997608" w:rsidRDefault="00974544" w:rsidP="00DE4312">
      <w:pPr>
        <w:pStyle w:val="ListParagraph"/>
        <w:ind w:left="0"/>
        <w:rPr>
          <w:rFonts w:asciiTheme="majorBidi" w:hAnsiTheme="majorBidi" w:cstheme="majorBidi"/>
        </w:rPr>
      </w:pPr>
      <w:r w:rsidRPr="00601154">
        <w:rPr>
          <w:rFonts w:asciiTheme="majorBidi" w:hAnsiTheme="majorBidi" w:cstheme="majorBidi"/>
          <w:color w:val="000000" w:themeColor="text1"/>
        </w:rPr>
        <w:br/>
      </w:r>
      <w:r w:rsidR="002C6192" w:rsidRPr="00601154">
        <w:rPr>
          <w:rFonts w:asciiTheme="majorBidi" w:hAnsiTheme="majorBidi" w:cstheme="majorBidi"/>
        </w:rPr>
        <w:t xml:space="preserve">Now we going to parse the </w:t>
      </w:r>
      <w:r w:rsidR="002C6192" w:rsidRPr="00601154">
        <w:rPr>
          <w:rFonts w:asciiTheme="majorBidi" w:hAnsiTheme="majorBidi" w:cstheme="majorBidi"/>
          <w:i/>
          <w:iCs/>
        </w:rPr>
        <w:t>JSON</w:t>
      </w:r>
      <w:r w:rsidR="00311211" w:rsidRPr="00601154">
        <w:rPr>
          <w:rFonts w:asciiTheme="majorBidi" w:hAnsiTheme="majorBidi" w:cstheme="majorBidi"/>
        </w:rPr>
        <w:t xml:space="preserve">, by recursively visiting </w:t>
      </w:r>
      <w:r w:rsidR="0027361D" w:rsidRPr="00601154">
        <w:rPr>
          <w:rFonts w:asciiTheme="majorBidi" w:hAnsiTheme="majorBidi" w:cstheme="majorBidi"/>
        </w:rPr>
        <w:t>the sub</w:t>
      </w:r>
      <w:r w:rsidR="00FA19E4" w:rsidRPr="00601154">
        <w:rPr>
          <w:rFonts w:asciiTheme="majorBidi" w:hAnsiTheme="majorBidi" w:cstheme="majorBidi"/>
          <w:lang w:val="en-US"/>
        </w:rPr>
        <w:t>-</w:t>
      </w:r>
      <w:r w:rsidR="0027361D" w:rsidRPr="00601154">
        <w:rPr>
          <w:rFonts w:asciiTheme="majorBidi" w:hAnsiTheme="majorBidi" w:cstheme="majorBidi"/>
        </w:rPr>
        <w:t>expression</w:t>
      </w:r>
      <w:r w:rsidR="00311211" w:rsidRPr="00601154">
        <w:rPr>
          <w:rFonts w:asciiTheme="majorBidi" w:hAnsiTheme="majorBidi" w:cstheme="majorBidi"/>
        </w:rPr>
        <w:t xml:space="preserve"> ancestors. </w:t>
      </w:r>
      <w:r w:rsidR="00F27580" w:rsidRPr="00601154">
        <w:rPr>
          <w:rFonts w:asciiTheme="majorBidi" w:hAnsiTheme="majorBidi" w:cstheme="majorBidi"/>
        </w:rPr>
        <w:t>As we said, t</w:t>
      </w:r>
      <w:r w:rsidR="00311211" w:rsidRPr="00601154">
        <w:rPr>
          <w:rFonts w:asciiTheme="majorBidi" w:hAnsiTheme="majorBidi" w:cstheme="majorBidi"/>
        </w:rPr>
        <w:t xml:space="preserve">he ancestors are specified by the </w:t>
      </w:r>
      <w:r w:rsidR="00311211" w:rsidRPr="00601154">
        <w:rPr>
          <w:rFonts w:asciiTheme="majorBidi" w:hAnsiTheme="majorBidi" w:cstheme="majorBidi"/>
          <w:i/>
          <w:iCs/>
        </w:rPr>
        <w:t xml:space="preserve">PLANS </w:t>
      </w:r>
      <w:r w:rsidR="00311211" w:rsidRPr="00601154">
        <w:rPr>
          <w:rFonts w:asciiTheme="majorBidi" w:hAnsiTheme="majorBidi" w:cstheme="majorBidi"/>
        </w:rPr>
        <w:t xml:space="preserve">key, and </w:t>
      </w:r>
      <w:r w:rsidR="00CB60B5" w:rsidRPr="00601154">
        <w:rPr>
          <w:rFonts w:asciiTheme="majorBidi" w:hAnsiTheme="majorBidi" w:cstheme="majorBidi"/>
          <w:lang w:val="en-US"/>
        </w:rPr>
        <w:t xml:space="preserve">a </w:t>
      </w:r>
      <w:r w:rsidR="0027361D" w:rsidRPr="00601154">
        <w:rPr>
          <w:rFonts w:asciiTheme="majorBidi" w:hAnsiTheme="majorBidi" w:cstheme="majorBidi"/>
        </w:rPr>
        <w:t>sub</w:t>
      </w:r>
      <w:r w:rsidR="00CB60B5" w:rsidRPr="00601154">
        <w:rPr>
          <w:rFonts w:asciiTheme="majorBidi" w:hAnsiTheme="majorBidi" w:cstheme="majorBidi"/>
          <w:lang w:val="en-US"/>
        </w:rPr>
        <w:t>-</w:t>
      </w:r>
      <w:r w:rsidR="0027361D" w:rsidRPr="00601154">
        <w:rPr>
          <w:rFonts w:asciiTheme="majorBidi" w:hAnsiTheme="majorBidi" w:cstheme="majorBidi"/>
        </w:rPr>
        <w:t>expression is terminal (</w:t>
      </w:r>
      <w:r w:rsidR="00311211" w:rsidRPr="00601154">
        <w:rPr>
          <w:rFonts w:asciiTheme="majorBidi" w:hAnsiTheme="majorBidi" w:cstheme="majorBidi"/>
        </w:rPr>
        <w:t>has no ancestor</w:t>
      </w:r>
      <w:r w:rsidR="0027361D" w:rsidRPr="00601154">
        <w:rPr>
          <w:rFonts w:asciiTheme="majorBidi" w:hAnsiTheme="majorBidi" w:cstheme="majorBidi"/>
        </w:rPr>
        <w:t>)</w:t>
      </w:r>
      <w:r w:rsidR="00311211" w:rsidRPr="00601154">
        <w:rPr>
          <w:rFonts w:asciiTheme="majorBidi" w:hAnsiTheme="majorBidi" w:cstheme="majorBidi"/>
        </w:rPr>
        <w:t xml:space="preserve"> </w:t>
      </w:r>
      <w:r w:rsidR="0027361D" w:rsidRPr="00601154">
        <w:rPr>
          <w:rFonts w:asciiTheme="majorBidi" w:hAnsiTheme="majorBidi" w:cstheme="majorBidi"/>
        </w:rPr>
        <w:t xml:space="preserve">if </w:t>
      </w:r>
      <w:r w:rsidR="00311211" w:rsidRPr="00601154">
        <w:rPr>
          <w:rFonts w:asciiTheme="majorBidi" w:hAnsiTheme="majorBidi" w:cstheme="majorBidi"/>
        </w:rPr>
        <w:t xml:space="preserve">the </w:t>
      </w:r>
      <w:r w:rsidR="00311211" w:rsidRPr="00601154">
        <w:rPr>
          <w:rFonts w:asciiTheme="majorBidi" w:hAnsiTheme="majorBidi" w:cstheme="majorBidi"/>
          <w:i/>
          <w:iCs/>
        </w:rPr>
        <w:t xml:space="preserve">PLANS </w:t>
      </w:r>
      <w:r w:rsidR="00311211" w:rsidRPr="00601154">
        <w:rPr>
          <w:rFonts w:asciiTheme="majorBidi" w:hAnsiTheme="majorBidi" w:cstheme="majorBidi"/>
        </w:rPr>
        <w:t xml:space="preserve">key is empty. </w:t>
      </w:r>
      <w:r w:rsidR="003029D7">
        <w:rPr>
          <w:rFonts w:asciiTheme="majorBidi" w:hAnsiTheme="majorBidi" w:cstheme="majorBidi"/>
        </w:rPr>
        <w:t>The parsing algorithm can be found in figure</w:t>
      </w:r>
      <w:r w:rsidR="00D22FD6">
        <w:rPr>
          <w:rFonts w:asciiTheme="majorBidi" w:hAnsiTheme="majorBidi" w:cstheme="majorBidi"/>
        </w:rPr>
        <w:t xml:space="preserve"> </w:t>
      </w:r>
      <w:r w:rsidR="003029D7">
        <w:rPr>
          <w:rFonts w:asciiTheme="majorBidi" w:hAnsiTheme="majorBidi" w:cstheme="majorBidi"/>
        </w:rPr>
        <w:t>19:</w:t>
      </w:r>
    </w:p>
    <w:p w14:paraId="2BE83E60" w14:textId="5C905B92" w:rsidR="00DF2266" w:rsidRPr="00601154" w:rsidRDefault="00300D69" w:rsidP="00DE4312">
      <w:pPr>
        <w:pStyle w:val="ListParagraph"/>
        <w:ind w:left="0"/>
        <w:rPr>
          <w:rFonts w:asciiTheme="majorBidi" w:hAnsiTheme="majorBidi" w:cstheme="majorBidi"/>
          <w:color w:val="FF0000"/>
        </w:rPr>
      </w:pPr>
      <w:r>
        <w:rPr>
          <w:rFonts w:asciiTheme="majorBidi" w:hAnsiTheme="majorBidi" w:cstheme="majorBidi"/>
          <w:noProof/>
          <w:lang w:val="en-US"/>
        </w:rPr>
        <w:drawing>
          <wp:inline distT="0" distB="0" distL="0" distR="0" wp14:anchorId="2915C83B" wp14:editId="01083979">
            <wp:extent cx="5372100" cy="6121400"/>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73567" cy="6123072"/>
                    </a:xfrm>
                    <a:prstGeom prst="rect">
                      <a:avLst/>
                    </a:prstGeom>
                  </pic:spPr>
                </pic:pic>
              </a:graphicData>
            </a:graphic>
          </wp:inline>
        </w:drawing>
      </w:r>
      <w:r w:rsidR="00DE4312">
        <w:rPr>
          <w:rFonts w:asciiTheme="majorBidi" w:hAnsiTheme="majorBidi" w:cstheme="majorBidi"/>
        </w:rPr>
        <w:br/>
        <w:t xml:space="preserve">                                    </w:t>
      </w:r>
      <w:r w:rsidR="00DF2266" w:rsidRPr="00601154">
        <w:rPr>
          <w:rFonts w:asciiTheme="majorBidi" w:hAnsiTheme="majorBidi" w:cstheme="majorBidi"/>
          <w:b/>
          <w:bCs/>
        </w:rPr>
        <w:t xml:space="preserve">Figure </w:t>
      </w:r>
      <w:r w:rsidR="00DF2266">
        <w:rPr>
          <w:rFonts w:asciiTheme="majorBidi" w:hAnsiTheme="majorBidi" w:cstheme="majorBidi"/>
          <w:b/>
          <w:bCs/>
          <w:lang w:val="en-US"/>
        </w:rPr>
        <w:t xml:space="preserve">19- </w:t>
      </w:r>
      <w:r w:rsidR="00DF2266">
        <w:rPr>
          <w:rFonts w:asciiTheme="majorBidi" w:hAnsiTheme="majorBidi" w:cstheme="majorBidi"/>
          <w:lang w:val="en-US"/>
        </w:rPr>
        <w:t>Parsing</w:t>
      </w:r>
      <w:r w:rsidR="00DF2266" w:rsidRPr="00A05F76">
        <w:rPr>
          <w:rFonts w:asciiTheme="majorBidi" w:hAnsiTheme="majorBidi" w:cstheme="majorBidi"/>
          <w:lang w:val="en-US"/>
        </w:rPr>
        <w:t xml:space="preserve"> Algorithm</w:t>
      </w:r>
    </w:p>
    <w:p w14:paraId="0B63A611" w14:textId="74ED764D" w:rsidR="00F73E9D" w:rsidRPr="00A05F76" w:rsidRDefault="00F73E9D" w:rsidP="00A05F76">
      <w:pPr>
        <w:pStyle w:val="ListParagraph"/>
        <w:ind w:left="0"/>
        <w:rPr>
          <w:rFonts w:asciiTheme="majorBidi" w:hAnsiTheme="majorBidi" w:cstheme="majorBidi"/>
          <w:color w:val="FF0000"/>
        </w:rPr>
      </w:pPr>
      <w:r w:rsidRPr="00601154">
        <w:rPr>
          <w:rFonts w:asciiTheme="majorBidi" w:hAnsiTheme="majorBidi" w:cstheme="majorBidi"/>
        </w:rPr>
        <w:br/>
      </w:r>
      <w:r w:rsidRPr="00601154">
        <w:rPr>
          <w:rFonts w:asciiTheme="majorBidi" w:hAnsiTheme="majorBidi" w:cstheme="majorBidi"/>
          <w:lang w:val="en-US"/>
        </w:rPr>
        <w:t xml:space="preserve">We start parsing our example </w:t>
      </w:r>
      <w:r w:rsidR="00311211" w:rsidRPr="00601154">
        <w:rPr>
          <w:rFonts w:asciiTheme="majorBidi" w:hAnsiTheme="majorBidi" w:cstheme="majorBidi"/>
        </w:rPr>
        <w:t xml:space="preserve">in </w:t>
      </w:r>
      <w:r w:rsidR="00474651">
        <w:rPr>
          <w:rFonts w:asciiTheme="majorBidi" w:hAnsiTheme="majorBidi" w:cstheme="majorBidi"/>
        </w:rPr>
        <w:t>f</w:t>
      </w:r>
      <w:r w:rsidR="00311211" w:rsidRPr="00601154">
        <w:rPr>
          <w:rFonts w:asciiTheme="majorBidi" w:hAnsiTheme="majorBidi" w:cstheme="majorBidi"/>
        </w:rPr>
        <w:t xml:space="preserve">igure </w:t>
      </w:r>
      <w:r w:rsidR="00A05F76">
        <w:rPr>
          <w:rFonts w:asciiTheme="majorBidi" w:hAnsiTheme="majorBidi" w:cstheme="majorBidi"/>
          <w:lang w:val="en-US"/>
        </w:rPr>
        <w:t>18</w:t>
      </w:r>
      <w:r w:rsidRPr="00601154">
        <w:rPr>
          <w:rFonts w:asciiTheme="majorBidi" w:hAnsiTheme="majorBidi" w:cstheme="majorBidi"/>
          <w:lang w:val="en-US"/>
        </w:rPr>
        <w:t xml:space="preserve">, we will focus in this example on finding cardinality issues by using the </w:t>
      </w:r>
      <w:r w:rsidRPr="00601154">
        <w:rPr>
          <w:rFonts w:asciiTheme="majorBidi" w:hAnsiTheme="majorBidi" w:cstheme="majorBidi"/>
          <w:i/>
          <w:iCs/>
          <w:lang w:val="en-US"/>
        </w:rPr>
        <w:t xml:space="preserve">Actual Rows </w:t>
      </w:r>
      <w:r w:rsidRPr="00601154">
        <w:rPr>
          <w:rFonts w:asciiTheme="majorBidi" w:hAnsiTheme="majorBidi" w:cstheme="majorBidi"/>
          <w:lang w:val="en-US"/>
        </w:rPr>
        <w:t>metrics</w:t>
      </w:r>
      <w:r w:rsidR="00F77307">
        <w:rPr>
          <w:rFonts w:asciiTheme="majorBidi" w:hAnsiTheme="majorBidi" w:cstheme="majorBidi"/>
          <w:lang w:val="en-US"/>
        </w:rPr>
        <w:t xml:space="preserve"> using the parsing algorithm (</w:t>
      </w:r>
      <w:r w:rsidR="00474651">
        <w:rPr>
          <w:rFonts w:asciiTheme="majorBidi" w:hAnsiTheme="majorBidi" w:cstheme="majorBidi"/>
          <w:lang w:val="en-US"/>
        </w:rPr>
        <w:t>f</w:t>
      </w:r>
      <w:r w:rsidR="00F77307">
        <w:rPr>
          <w:rFonts w:asciiTheme="majorBidi" w:hAnsiTheme="majorBidi" w:cstheme="majorBidi"/>
          <w:lang w:val="en-US"/>
        </w:rPr>
        <w:t>igure 19)</w:t>
      </w:r>
      <w:r w:rsidRPr="00601154">
        <w:rPr>
          <w:rFonts w:asciiTheme="majorBidi" w:hAnsiTheme="majorBidi" w:cstheme="majorBidi"/>
          <w:lang w:val="en-US"/>
        </w:rPr>
        <w:t xml:space="preserve">. </w:t>
      </w:r>
    </w:p>
    <w:p w14:paraId="7B2E4139" w14:textId="6AE81820" w:rsidR="00311211" w:rsidRPr="00601154" w:rsidRDefault="00ED7705" w:rsidP="00F579FA">
      <w:pPr>
        <w:spacing w:line="360" w:lineRule="auto"/>
        <w:rPr>
          <w:rFonts w:asciiTheme="majorBidi" w:hAnsiTheme="majorBidi" w:cstheme="majorBidi"/>
        </w:rPr>
      </w:pPr>
      <w:r>
        <w:rPr>
          <w:rFonts w:asciiTheme="majorBidi" w:hAnsiTheme="majorBidi" w:cstheme="majorBidi"/>
        </w:rPr>
        <w:lastRenderedPageBreak/>
        <w:t xml:space="preserve">We apply the algorithm on the tree of figure 18 starting from the root. </w:t>
      </w:r>
      <w:r w:rsidR="00F73E9D" w:rsidRPr="00601154">
        <w:rPr>
          <w:rFonts w:asciiTheme="majorBidi" w:hAnsiTheme="majorBidi" w:cstheme="majorBidi"/>
        </w:rPr>
        <w:t xml:space="preserve">By doing so we will get </w:t>
      </w:r>
      <w:r w:rsidR="00311211" w:rsidRPr="00601154">
        <w:rPr>
          <w:rFonts w:asciiTheme="majorBidi" w:hAnsiTheme="majorBidi" w:cstheme="majorBidi"/>
        </w:rPr>
        <w:t xml:space="preserve">the </w:t>
      </w:r>
      <w:r w:rsidR="00F73E9D" w:rsidRPr="00601154">
        <w:rPr>
          <w:rFonts w:asciiTheme="majorBidi" w:hAnsiTheme="majorBidi" w:cstheme="majorBidi"/>
        </w:rPr>
        <w:t xml:space="preserve">following </w:t>
      </w:r>
      <w:r w:rsidR="00311211" w:rsidRPr="00601154">
        <w:rPr>
          <w:rFonts w:asciiTheme="majorBidi" w:hAnsiTheme="majorBidi" w:cstheme="majorBidi"/>
        </w:rPr>
        <w:t>ancestors</w:t>
      </w:r>
      <w:r w:rsidR="0027361D" w:rsidRPr="00601154">
        <w:rPr>
          <w:rFonts w:asciiTheme="majorBidi" w:hAnsiTheme="majorBidi" w:cstheme="majorBidi"/>
        </w:rPr>
        <w:t xml:space="preserve"> hierarch</w:t>
      </w:r>
      <w:r w:rsidR="00DC6E81" w:rsidRPr="00601154">
        <w:rPr>
          <w:rFonts w:asciiTheme="majorBidi" w:hAnsiTheme="majorBidi" w:cstheme="majorBidi"/>
        </w:rPr>
        <w:t>y</w:t>
      </w:r>
      <w:r w:rsidR="00311211" w:rsidRPr="00601154">
        <w:rPr>
          <w:rFonts w:asciiTheme="majorBidi" w:hAnsiTheme="majorBidi" w:cstheme="majorBidi"/>
        </w:rPr>
        <w:t>:</w:t>
      </w:r>
    </w:p>
    <w:p w14:paraId="388918C6" w14:textId="6ADBB2C6" w:rsidR="00311211" w:rsidRPr="003029D7" w:rsidRDefault="00311211" w:rsidP="008B2088">
      <w:pPr>
        <w:pStyle w:val="ListParagraph"/>
        <w:numPr>
          <w:ilvl w:val="0"/>
          <w:numId w:val="5"/>
        </w:numPr>
        <w:rPr>
          <w:rFonts w:asciiTheme="majorBidi" w:hAnsiTheme="majorBidi" w:cstheme="majorBidi"/>
          <w:color w:val="000000" w:themeColor="text1"/>
        </w:rPr>
      </w:pPr>
      <w:r w:rsidRPr="003029D7">
        <w:rPr>
          <w:rFonts w:asciiTheme="majorBidi" w:hAnsiTheme="majorBidi" w:cstheme="majorBidi"/>
          <w:color w:val="000000" w:themeColor="text1"/>
        </w:rPr>
        <w:t xml:space="preserve">The </w:t>
      </w:r>
      <w:r w:rsidRPr="003029D7">
        <w:rPr>
          <w:rFonts w:asciiTheme="majorBidi" w:hAnsiTheme="majorBidi" w:cstheme="majorBidi"/>
          <w:i/>
          <w:iCs/>
          <w:color w:val="000000" w:themeColor="text1"/>
        </w:rPr>
        <w:t>Gather</w:t>
      </w:r>
      <w:r w:rsidRPr="003029D7">
        <w:rPr>
          <w:rFonts w:asciiTheme="majorBidi" w:hAnsiTheme="majorBidi" w:cstheme="majorBidi"/>
          <w:color w:val="000000" w:themeColor="text1"/>
        </w:rPr>
        <w:t xml:space="preserve"> operation </w:t>
      </w:r>
      <w:r w:rsidR="00E84217" w:rsidRPr="003029D7">
        <w:rPr>
          <w:rFonts w:asciiTheme="majorBidi" w:hAnsiTheme="majorBidi" w:cstheme="majorBidi"/>
          <w:color w:val="000000" w:themeColor="text1"/>
        </w:rPr>
        <w:t xml:space="preserve">(collect relevant records from the workers) </w:t>
      </w:r>
      <w:r w:rsidRPr="003029D7">
        <w:rPr>
          <w:rFonts w:asciiTheme="majorBidi" w:hAnsiTheme="majorBidi" w:cstheme="majorBidi"/>
          <w:color w:val="000000" w:themeColor="text1"/>
        </w:rPr>
        <w:t xml:space="preserve">has one ancestor, </w:t>
      </w:r>
      <w:r w:rsidR="00101B42" w:rsidRPr="003029D7">
        <w:rPr>
          <w:rFonts w:asciiTheme="majorBidi" w:hAnsiTheme="majorBidi" w:cstheme="majorBidi"/>
          <w:color w:val="000000" w:themeColor="text1"/>
        </w:rPr>
        <w:t>t</w:t>
      </w:r>
      <w:r w:rsidRPr="003029D7">
        <w:rPr>
          <w:rFonts w:asciiTheme="majorBidi" w:hAnsiTheme="majorBidi" w:cstheme="majorBidi"/>
          <w:color w:val="000000" w:themeColor="text1"/>
        </w:rPr>
        <w:t xml:space="preserve">he </w:t>
      </w:r>
      <w:r w:rsidRPr="003029D7">
        <w:rPr>
          <w:rFonts w:asciiTheme="majorBidi" w:hAnsiTheme="majorBidi" w:cstheme="majorBidi"/>
          <w:i/>
          <w:iCs/>
          <w:color w:val="000000" w:themeColor="text1"/>
        </w:rPr>
        <w:t>Hash-Join</w:t>
      </w:r>
      <w:r w:rsidRPr="003029D7">
        <w:rPr>
          <w:rFonts w:asciiTheme="majorBidi" w:hAnsiTheme="majorBidi" w:cstheme="majorBidi"/>
          <w:color w:val="000000" w:themeColor="text1"/>
        </w:rPr>
        <w:t xml:space="preserve"> between </w:t>
      </w:r>
      <w:r w:rsidRPr="00E240FF">
        <w:rPr>
          <w:rFonts w:asciiTheme="majorBidi" w:hAnsiTheme="majorBidi" w:cstheme="majorBidi"/>
          <w:i/>
          <w:iCs/>
          <w:color w:val="000000" w:themeColor="text1"/>
        </w:rPr>
        <w:t>titles</w:t>
      </w:r>
      <w:r w:rsidR="003029D7" w:rsidRPr="003029D7">
        <w:rPr>
          <w:rFonts w:asciiTheme="majorBidi" w:hAnsiTheme="majorBidi" w:cstheme="majorBidi"/>
          <w:color w:val="000000" w:themeColor="text1"/>
        </w:rPr>
        <w:t xml:space="preserve">, </w:t>
      </w:r>
      <w:r w:rsidR="00C50965" w:rsidRPr="00E240FF">
        <w:rPr>
          <w:rFonts w:asciiTheme="majorBidi" w:hAnsiTheme="majorBidi" w:cstheme="majorBidi"/>
          <w:i/>
          <w:iCs/>
          <w:color w:val="000000" w:themeColor="text1"/>
        </w:rPr>
        <w:t>crew,</w:t>
      </w:r>
      <w:r w:rsidR="003029D7" w:rsidRPr="003029D7">
        <w:rPr>
          <w:rFonts w:asciiTheme="majorBidi" w:hAnsiTheme="majorBidi" w:cstheme="majorBidi"/>
          <w:color w:val="000000" w:themeColor="text1"/>
        </w:rPr>
        <w:t xml:space="preserve"> and </w:t>
      </w:r>
      <w:r w:rsidR="003029D7" w:rsidRPr="00E240FF">
        <w:rPr>
          <w:rFonts w:asciiTheme="majorBidi" w:hAnsiTheme="majorBidi" w:cstheme="majorBidi"/>
          <w:i/>
          <w:iCs/>
          <w:color w:val="000000" w:themeColor="text1"/>
        </w:rPr>
        <w:t>people</w:t>
      </w:r>
      <w:r w:rsidRPr="003029D7">
        <w:rPr>
          <w:rFonts w:asciiTheme="majorBidi" w:hAnsiTheme="majorBidi" w:cstheme="majorBidi"/>
          <w:color w:val="000000" w:themeColor="text1"/>
        </w:rPr>
        <w:t>.</w:t>
      </w:r>
      <w:r w:rsidR="0071720A" w:rsidRPr="003029D7">
        <w:rPr>
          <w:rFonts w:asciiTheme="majorBidi" w:hAnsiTheme="majorBidi" w:cstheme="majorBidi"/>
          <w:color w:val="000000" w:themeColor="text1"/>
        </w:rPr>
        <w:t xml:space="preserve"> </w:t>
      </w:r>
    </w:p>
    <w:p w14:paraId="23450082" w14:textId="6F5C3257" w:rsidR="006172B8" w:rsidRPr="006172B8" w:rsidRDefault="006172B8" w:rsidP="006172B8">
      <w:pPr>
        <w:pStyle w:val="ListParagraph"/>
        <w:numPr>
          <w:ilvl w:val="0"/>
          <w:numId w:val="5"/>
        </w:numPr>
        <w:rPr>
          <w:rFonts w:asciiTheme="majorBidi" w:hAnsiTheme="majorBidi" w:cstheme="majorBidi"/>
          <w:color w:val="000000" w:themeColor="text1"/>
        </w:rPr>
      </w:pPr>
      <w:r w:rsidRPr="006172B8">
        <w:rPr>
          <w:rFonts w:asciiTheme="majorBidi" w:hAnsiTheme="majorBidi" w:cstheme="majorBidi"/>
          <w:color w:val="000000" w:themeColor="text1"/>
        </w:rPr>
        <w:t xml:space="preserve">The </w:t>
      </w:r>
      <w:r w:rsidRPr="006172B8">
        <w:rPr>
          <w:rFonts w:asciiTheme="majorBidi" w:hAnsiTheme="majorBidi" w:cstheme="majorBidi"/>
          <w:i/>
          <w:iCs/>
          <w:color w:val="000000" w:themeColor="text1"/>
        </w:rPr>
        <w:t>Hash-Join</w:t>
      </w:r>
      <w:r w:rsidRPr="006172B8">
        <w:rPr>
          <w:rFonts w:asciiTheme="majorBidi" w:hAnsiTheme="majorBidi" w:cstheme="majorBidi"/>
          <w:color w:val="000000" w:themeColor="text1"/>
        </w:rPr>
        <w:t xml:space="preserve"> operation has two ancestors, the </w:t>
      </w:r>
      <w:r w:rsidRPr="006172B8">
        <w:rPr>
          <w:rFonts w:asciiTheme="majorBidi" w:hAnsiTheme="majorBidi" w:cstheme="majorBidi"/>
          <w:i/>
          <w:iCs/>
          <w:color w:val="000000" w:themeColor="text1"/>
        </w:rPr>
        <w:t xml:space="preserve">Hash </w:t>
      </w:r>
      <w:r w:rsidRPr="006172B8">
        <w:rPr>
          <w:rFonts w:asciiTheme="majorBidi" w:hAnsiTheme="majorBidi" w:cstheme="majorBidi"/>
          <w:color w:val="000000" w:themeColor="text1"/>
        </w:rPr>
        <w:t xml:space="preserve">operation and the </w:t>
      </w:r>
      <w:r w:rsidRPr="006172B8">
        <w:rPr>
          <w:rFonts w:asciiTheme="majorBidi" w:hAnsiTheme="majorBidi" w:cstheme="majorBidi"/>
          <w:i/>
          <w:iCs/>
          <w:color w:val="000000" w:themeColor="text1"/>
        </w:rPr>
        <w:t xml:space="preserve">Hash Join </w:t>
      </w:r>
      <w:r w:rsidRPr="006172B8">
        <w:rPr>
          <w:rFonts w:asciiTheme="majorBidi" w:hAnsiTheme="majorBidi" w:cstheme="majorBidi"/>
          <w:color w:val="000000" w:themeColor="text1"/>
        </w:rPr>
        <w:t>between</w:t>
      </w:r>
      <w:r w:rsidR="00214086">
        <w:rPr>
          <w:rFonts w:asciiTheme="majorBidi" w:hAnsiTheme="majorBidi" w:cstheme="majorBidi"/>
          <w:color w:val="000000" w:themeColor="text1"/>
        </w:rPr>
        <w:t xml:space="preserve"> the</w:t>
      </w:r>
      <w:r w:rsidRPr="006172B8">
        <w:rPr>
          <w:rFonts w:asciiTheme="majorBidi" w:hAnsiTheme="majorBidi" w:cstheme="majorBidi"/>
          <w:color w:val="000000" w:themeColor="text1"/>
        </w:rPr>
        <w:t xml:space="preserve"> </w:t>
      </w:r>
      <w:r w:rsidRPr="00E240FF">
        <w:rPr>
          <w:rFonts w:asciiTheme="majorBidi" w:hAnsiTheme="majorBidi" w:cstheme="majorBidi"/>
          <w:i/>
          <w:iCs/>
          <w:color w:val="000000" w:themeColor="text1"/>
        </w:rPr>
        <w:t>crew</w:t>
      </w:r>
      <w:r w:rsidRPr="006172B8">
        <w:rPr>
          <w:rFonts w:asciiTheme="majorBidi" w:hAnsiTheme="majorBidi" w:cstheme="majorBidi"/>
          <w:color w:val="000000" w:themeColor="text1"/>
        </w:rPr>
        <w:t xml:space="preserve"> </w:t>
      </w:r>
      <w:r w:rsidRPr="00E240FF">
        <w:rPr>
          <w:rFonts w:asciiTheme="majorBidi" w:hAnsiTheme="majorBidi" w:cstheme="majorBidi"/>
          <w:color w:val="000000" w:themeColor="text1"/>
        </w:rPr>
        <w:t>and</w:t>
      </w:r>
      <w:r w:rsidRPr="006172B8">
        <w:rPr>
          <w:rFonts w:asciiTheme="majorBidi" w:hAnsiTheme="majorBidi" w:cstheme="majorBidi"/>
          <w:color w:val="000000" w:themeColor="text1"/>
        </w:rPr>
        <w:t xml:space="preserve"> </w:t>
      </w:r>
      <w:r w:rsidR="00214086">
        <w:rPr>
          <w:rFonts w:asciiTheme="majorBidi" w:hAnsiTheme="majorBidi" w:cstheme="majorBidi"/>
          <w:color w:val="000000" w:themeColor="text1"/>
        </w:rPr>
        <w:t xml:space="preserve">the </w:t>
      </w:r>
      <w:r w:rsidRPr="00E240FF">
        <w:rPr>
          <w:rFonts w:asciiTheme="majorBidi" w:hAnsiTheme="majorBidi" w:cstheme="majorBidi"/>
          <w:i/>
          <w:iCs/>
          <w:color w:val="000000" w:themeColor="text1"/>
        </w:rPr>
        <w:t>people</w:t>
      </w:r>
      <w:r w:rsidRPr="006172B8">
        <w:rPr>
          <w:rFonts w:asciiTheme="majorBidi" w:hAnsiTheme="majorBidi" w:cstheme="majorBidi"/>
          <w:color w:val="000000" w:themeColor="text1"/>
        </w:rPr>
        <w:t xml:space="preserve"> operation. </w:t>
      </w:r>
    </w:p>
    <w:p w14:paraId="7E884183" w14:textId="319BF74B" w:rsidR="00311211" w:rsidRPr="006172B8" w:rsidRDefault="00311211" w:rsidP="00ED7705">
      <w:pPr>
        <w:pStyle w:val="ListParagraph"/>
        <w:numPr>
          <w:ilvl w:val="0"/>
          <w:numId w:val="5"/>
        </w:numPr>
        <w:rPr>
          <w:rFonts w:asciiTheme="majorBidi" w:hAnsiTheme="majorBidi" w:cstheme="majorBidi"/>
          <w:color w:val="000000" w:themeColor="text1"/>
        </w:rPr>
      </w:pPr>
      <w:r w:rsidRPr="006172B8">
        <w:rPr>
          <w:rFonts w:asciiTheme="majorBidi" w:hAnsiTheme="majorBidi" w:cstheme="majorBidi"/>
          <w:color w:val="000000" w:themeColor="text1"/>
        </w:rPr>
        <w:t xml:space="preserve">The </w:t>
      </w:r>
      <w:r w:rsidRPr="006172B8">
        <w:rPr>
          <w:rFonts w:asciiTheme="majorBidi" w:hAnsiTheme="majorBidi" w:cstheme="majorBidi"/>
          <w:i/>
          <w:iCs/>
          <w:color w:val="000000" w:themeColor="text1"/>
        </w:rPr>
        <w:t>Hash</w:t>
      </w:r>
      <w:r w:rsidRPr="006172B8">
        <w:rPr>
          <w:rFonts w:asciiTheme="majorBidi" w:hAnsiTheme="majorBidi" w:cstheme="majorBidi"/>
          <w:color w:val="000000" w:themeColor="text1"/>
        </w:rPr>
        <w:t xml:space="preserve"> operation has </w:t>
      </w:r>
      <w:r w:rsidR="006172B8" w:rsidRPr="006172B8">
        <w:rPr>
          <w:rFonts w:asciiTheme="majorBidi" w:hAnsiTheme="majorBidi" w:cstheme="majorBidi"/>
          <w:color w:val="000000" w:themeColor="text1"/>
        </w:rPr>
        <w:t>one</w:t>
      </w:r>
      <w:r w:rsidRPr="006172B8">
        <w:rPr>
          <w:rFonts w:asciiTheme="majorBidi" w:hAnsiTheme="majorBidi" w:cstheme="majorBidi"/>
          <w:color w:val="000000" w:themeColor="text1"/>
        </w:rPr>
        <w:t xml:space="preserve"> ancestor, </w:t>
      </w:r>
      <w:r w:rsidR="00101B42" w:rsidRPr="006172B8">
        <w:rPr>
          <w:rFonts w:asciiTheme="majorBidi" w:hAnsiTheme="majorBidi" w:cstheme="majorBidi"/>
          <w:color w:val="000000" w:themeColor="text1"/>
        </w:rPr>
        <w:t>t</w:t>
      </w:r>
      <w:r w:rsidRPr="006172B8">
        <w:rPr>
          <w:rFonts w:asciiTheme="majorBidi" w:hAnsiTheme="majorBidi" w:cstheme="majorBidi"/>
          <w:color w:val="000000" w:themeColor="text1"/>
        </w:rPr>
        <w:t xml:space="preserve">he </w:t>
      </w:r>
      <w:proofErr w:type="spellStart"/>
      <w:r w:rsidRPr="006172B8">
        <w:rPr>
          <w:rFonts w:asciiTheme="majorBidi" w:hAnsiTheme="majorBidi" w:cstheme="majorBidi"/>
          <w:i/>
          <w:iCs/>
          <w:color w:val="000000" w:themeColor="text1"/>
        </w:rPr>
        <w:t>Seq</w:t>
      </w:r>
      <w:proofErr w:type="spellEnd"/>
      <w:r w:rsidRPr="006172B8">
        <w:rPr>
          <w:rFonts w:asciiTheme="majorBidi" w:hAnsiTheme="majorBidi" w:cstheme="majorBidi"/>
          <w:i/>
          <w:iCs/>
          <w:color w:val="000000" w:themeColor="text1"/>
        </w:rPr>
        <w:t xml:space="preserve"> Scan</w:t>
      </w:r>
      <w:r w:rsidRPr="006172B8">
        <w:rPr>
          <w:rFonts w:asciiTheme="majorBidi" w:hAnsiTheme="majorBidi" w:cstheme="majorBidi"/>
          <w:color w:val="000000" w:themeColor="text1"/>
        </w:rPr>
        <w:t xml:space="preserve"> of </w:t>
      </w:r>
      <w:r w:rsidRPr="00E240FF">
        <w:rPr>
          <w:rFonts w:asciiTheme="majorBidi" w:hAnsiTheme="majorBidi" w:cstheme="majorBidi"/>
          <w:i/>
          <w:iCs/>
          <w:color w:val="000000" w:themeColor="text1"/>
        </w:rPr>
        <w:t>titles</w:t>
      </w:r>
      <w:r w:rsidRPr="006172B8">
        <w:rPr>
          <w:rFonts w:asciiTheme="majorBidi" w:hAnsiTheme="majorBidi" w:cstheme="majorBidi"/>
          <w:color w:val="000000" w:themeColor="text1"/>
        </w:rPr>
        <w:t xml:space="preserve">. </w:t>
      </w:r>
      <w:r w:rsidR="006172B8" w:rsidRPr="003029D7">
        <w:rPr>
          <w:rFonts w:asciiTheme="majorBidi" w:hAnsiTheme="majorBidi" w:cstheme="majorBidi"/>
          <w:color w:val="000000" w:themeColor="text1"/>
        </w:rPr>
        <w:t xml:space="preserve">Since we are looking for cardinality issues, and the </w:t>
      </w:r>
      <w:r w:rsidR="006172B8" w:rsidRPr="003029D7">
        <w:rPr>
          <w:rFonts w:asciiTheme="majorBidi" w:hAnsiTheme="majorBidi" w:cstheme="majorBidi"/>
          <w:i/>
          <w:iCs/>
          <w:color w:val="000000" w:themeColor="text1"/>
        </w:rPr>
        <w:t xml:space="preserve">HASH </w:t>
      </w:r>
      <w:r w:rsidR="006172B8" w:rsidRPr="003029D7">
        <w:rPr>
          <w:rFonts w:asciiTheme="majorBidi" w:hAnsiTheme="majorBidi" w:cstheme="majorBidi"/>
          <w:color w:val="000000" w:themeColor="text1"/>
        </w:rPr>
        <w:t xml:space="preserve">operator does not affect it, we can skip the hash and continue with the </w:t>
      </w:r>
      <w:proofErr w:type="spellStart"/>
      <w:r w:rsidR="006172B8" w:rsidRPr="003029D7">
        <w:rPr>
          <w:rFonts w:asciiTheme="majorBidi" w:hAnsiTheme="majorBidi" w:cstheme="majorBidi"/>
          <w:i/>
          <w:iCs/>
          <w:color w:val="000000" w:themeColor="text1"/>
        </w:rPr>
        <w:t>Seq</w:t>
      </w:r>
      <w:proofErr w:type="spellEnd"/>
      <w:r w:rsidR="006172B8" w:rsidRPr="003029D7">
        <w:rPr>
          <w:rFonts w:asciiTheme="majorBidi" w:hAnsiTheme="majorBidi" w:cstheme="majorBidi"/>
          <w:i/>
          <w:iCs/>
          <w:color w:val="000000" w:themeColor="text1"/>
        </w:rPr>
        <w:t xml:space="preserve"> Scan </w:t>
      </w:r>
      <w:r w:rsidR="006172B8" w:rsidRPr="003029D7">
        <w:rPr>
          <w:rFonts w:asciiTheme="majorBidi" w:hAnsiTheme="majorBidi" w:cstheme="majorBidi"/>
          <w:color w:val="000000" w:themeColor="text1"/>
        </w:rPr>
        <w:t xml:space="preserve">parsing. </w:t>
      </w:r>
      <w:r w:rsidRPr="006172B8">
        <w:rPr>
          <w:rFonts w:asciiTheme="majorBidi" w:hAnsiTheme="majorBidi" w:cstheme="majorBidi"/>
          <w:color w:val="000000" w:themeColor="text1"/>
        </w:rPr>
        <w:t xml:space="preserve">Since the </w:t>
      </w:r>
      <w:proofErr w:type="spellStart"/>
      <w:r w:rsidRPr="006172B8">
        <w:rPr>
          <w:rFonts w:asciiTheme="majorBidi" w:hAnsiTheme="majorBidi" w:cstheme="majorBidi"/>
          <w:i/>
          <w:iCs/>
          <w:color w:val="000000" w:themeColor="text1"/>
        </w:rPr>
        <w:t>Seq</w:t>
      </w:r>
      <w:proofErr w:type="spellEnd"/>
      <w:r w:rsidRPr="006172B8">
        <w:rPr>
          <w:rFonts w:asciiTheme="majorBidi" w:hAnsiTheme="majorBidi" w:cstheme="majorBidi"/>
          <w:i/>
          <w:iCs/>
          <w:color w:val="000000" w:themeColor="text1"/>
        </w:rPr>
        <w:t xml:space="preserve"> Scan </w:t>
      </w:r>
      <w:r w:rsidRPr="006172B8">
        <w:rPr>
          <w:rFonts w:asciiTheme="majorBidi" w:hAnsiTheme="majorBidi" w:cstheme="majorBidi"/>
          <w:color w:val="000000" w:themeColor="text1"/>
        </w:rPr>
        <w:t xml:space="preserve">has the filter key inside it, when we parse this </w:t>
      </w:r>
      <w:r w:rsidR="005F525C" w:rsidRPr="006172B8">
        <w:rPr>
          <w:rFonts w:asciiTheme="majorBidi" w:hAnsiTheme="majorBidi" w:cstheme="majorBidi"/>
          <w:color w:val="000000" w:themeColor="text1"/>
        </w:rPr>
        <w:t>operation,</w:t>
      </w:r>
      <w:r w:rsidRPr="006172B8">
        <w:rPr>
          <w:rFonts w:asciiTheme="majorBidi" w:hAnsiTheme="majorBidi" w:cstheme="majorBidi"/>
          <w:color w:val="000000" w:themeColor="text1"/>
        </w:rPr>
        <w:t xml:space="preserve"> </w:t>
      </w:r>
      <w:ins w:id="170" w:author="Eyal Trabelsi" w:date="2021-10-09T10:22:00Z">
        <w:r w:rsidR="00275519">
          <w:rPr>
            <w:rFonts w:asciiTheme="majorBidi" w:hAnsiTheme="majorBidi" w:cstheme="majorBidi"/>
            <w:color w:val="000000" w:themeColor="text1"/>
          </w:rPr>
          <w:t>the parser is</w:t>
        </w:r>
      </w:ins>
      <w:r w:rsidRPr="006172B8">
        <w:rPr>
          <w:rFonts w:asciiTheme="majorBidi" w:hAnsiTheme="majorBidi" w:cstheme="majorBidi"/>
          <w:color w:val="000000" w:themeColor="text1"/>
        </w:rPr>
        <w:t xml:space="preserve"> going to split it into two </w:t>
      </w:r>
      <w:r w:rsidR="00E5652A" w:rsidRPr="006172B8">
        <w:rPr>
          <w:rFonts w:asciiTheme="majorBidi" w:hAnsiTheme="majorBidi" w:cstheme="majorBidi"/>
          <w:color w:val="000000" w:themeColor="text1"/>
        </w:rPr>
        <w:t>logical operation</w:t>
      </w:r>
      <w:r w:rsidR="00B47EBA" w:rsidRPr="006172B8">
        <w:rPr>
          <w:rFonts w:asciiTheme="majorBidi" w:hAnsiTheme="majorBidi" w:cstheme="majorBidi"/>
          <w:color w:val="000000" w:themeColor="text1"/>
        </w:rPr>
        <w:t>s</w:t>
      </w:r>
      <w:r w:rsidR="00F77307">
        <w:rPr>
          <w:rFonts w:asciiTheme="majorBidi" w:hAnsiTheme="majorBidi" w:cstheme="majorBidi"/>
          <w:color w:val="000000" w:themeColor="text1"/>
        </w:rPr>
        <w:t xml:space="preserve"> (part of the </w:t>
      </w:r>
      <w:proofErr w:type="spellStart"/>
      <w:r w:rsidR="00F77307" w:rsidRPr="00F77307">
        <w:rPr>
          <w:rFonts w:asciiTheme="majorBidi" w:hAnsiTheme="majorBidi" w:cstheme="majorBidi"/>
          <w:i/>
          <w:iCs/>
          <w:color w:val="000000" w:themeColor="text1"/>
        </w:rPr>
        <w:t>parsingMethod</w:t>
      </w:r>
      <w:proofErr w:type="spellEnd"/>
      <w:r w:rsidR="00F77307">
        <w:rPr>
          <w:rFonts w:asciiTheme="majorBidi" w:hAnsiTheme="majorBidi" w:cstheme="majorBidi"/>
          <w:color w:val="000000" w:themeColor="text1"/>
        </w:rPr>
        <w:t xml:space="preserve"> of </w:t>
      </w:r>
      <w:proofErr w:type="spellStart"/>
      <w:r w:rsidR="00F77307" w:rsidRPr="00F77307">
        <w:rPr>
          <w:rFonts w:asciiTheme="majorBidi" w:hAnsiTheme="majorBidi" w:cstheme="majorBidi"/>
          <w:i/>
          <w:iCs/>
          <w:color w:val="000000" w:themeColor="text1"/>
        </w:rPr>
        <w:t>Seq</w:t>
      </w:r>
      <w:proofErr w:type="spellEnd"/>
      <w:r w:rsidR="00F77307" w:rsidRPr="00F77307">
        <w:rPr>
          <w:rFonts w:asciiTheme="majorBidi" w:hAnsiTheme="majorBidi" w:cstheme="majorBidi"/>
          <w:i/>
          <w:iCs/>
          <w:color w:val="000000" w:themeColor="text1"/>
        </w:rPr>
        <w:t xml:space="preserve"> Scan</w:t>
      </w:r>
      <w:r w:rsidR="007703F3">
        <w:rPr>
          <w:rFonts w:asciiTheme="majorBidi" w:hAnsiTheme="majorBidi" w:cstheme="majorBidi"/>
          <w:i/>
          <w:iCs/>
          <w:color w:val="000000" w:themeColor="text1"/>
        </w:rPr>
        <w:t xml:space="preserve"> in Figure 19</w:t>
      </w:r>
      <w:r w:rsidR="00F77307">
        <w:rPr>
          <w:rFonts w:asciiTheme="majorBidi" w:hAnsiTheme="majorBidi" w:cstheme="majorBidi"/>
          <w:color w:val="000000" w:themeColor="text1"/>
        </w:rPr>
        <w:t>)</w:t>
      </w:r>
      <w:r w:rsidR="00E5652A" w:rsidRPr="006172B8">
        <w:rPr>
          <w:rFonts w:asciiTheme="majorBidi" w:hAnsiTheme="majorBidi" w:cstheme="majorBidi"/>
          <w:color w:val="000000" w:themeColor="text1"/>
        </w:rPr>
        <w:t>. This later will allow us to better understand the query.</w:t>
      </w:r>
    </w:p>
    <w:p w14:paraId="4C4639C6" w14:textId="54E99F3A" w:rsidR="00311211" w:rsidRPr="006172B8" w:rsidRDefault="00311211" w:rsidP="008B2088">
      <w:pPr>
        <w:pStyle w:val="ListParagraph"/>
        <w:numPr>
          <w:ilvl w:val="1"/>
          <w:numId w:val="5"/>
        </w:numPr>
        <w:rPr>
          <w:rFonts w:asciiTheme="majorBidi" w:hAnsiTheme="majorBidi" w:cstheme="majorBidi"/>
          <w:color w:val="000000" w:themeColor="text1"/>
        </w:rPr>
      </w:pPr>
      <w:proofErr w:type="spellStart"/>
      <w:r w:rsidRPr="006172B8">
        <w:rPr>
          <w:rFonts w:asciiTheme="majorBidi" w:hAnsiTheme="majorBidi" w:cstheme="majorBidi"/>
          <w:i/>
          <w:iCs/>
          <w:color w:val="000000" w:themeColor="text1"/>
        </w:rPr>
        <w:t>Seq</w:t>
      </w:r>
      <w:proofErr w:type="spellEnd"/>
      <w:r w:rsidRPr="006172B8">
        <w:rPr>
          <w:rFonts w:asciiTheme="majorBidi" w:hAnsiTheme="majorBidi" w:cstheme="majorBidi"/>
          <w:i/>
          <w:iCs/>
          <w:color w:val="000000" w:themeColor="text1"/>
        </w:rPr>
        <w:t xml:space="preserve"> Scan* </w:t>
      </w:r>
      <w:r w:rsidRPr="006172B8">
        <w:rPr>
          <w:rFonts w:asciiTheme="majorBidi" w:hAnsiTheme="majorBidi" w:cstheme="majorBidi"/>
          <w:color w:val="000000" w:themeColor="text1"/>
        </w:rPr>
        <w:t xml:space="preserve">on </w:t>
      </w:r>
      <w:r w:rsidRPr="001F05E8">
        <w:rPr>
          <w:rFonts w:asciiTheme="majorBidi" w:hAnsiTheme="majorBidi" w:cstheme="majorBidi"/>
          <w:i/>
          <w:iCs/>
          <w:color w:val="000000" w:themeColor="text1"/>
        </w:rPr>
        <w:t>titles</w:t>
      </w:r>
      <w:r w:rsidRPr="006172B8">
        <w:rPr>
          <w:rFonts w:asciiTheme="majorBidi" w:hAnsiTheme="majorBidi" w:cstheme="majorBidi"/>
          <w:color w:val="000000" w:themeColor="text1"/>
        </w:rPr>
        <w:t xml:space="preserve"> which represent</w:t>
      </w:r>
      <w:r w:rsidR="00B47EBA" w:rsidRPr="006172B8">
        <w:rPr>
          <w:rFonts w:asciiTheme="majorBidi" w:hAnsiTheme="majorBidi" w:cstheme="majorBidi"/>
          <w:color w:val="000000" w:themeColor="text1"/>
        </w:rPr>
        <w:t>s</w:t>
      </w:r>
      <w:r w:rsidRPr="006172B8">
        <w:rPr>
          <w:rFonts w:asciiTheme="majorBidi" w:hAnsiTheme="majorBidi" w:cstheme="majorBidi"/>
          <w:color w:val="000000" w:themeColor="text1"/>
        </w:rPr>
        <w:t xml:space="preserve"> the </w:t>
      </w:r>
      <w:r w:rsidR="000F3E0F" w:rsidRPr="006172B8">
        <w:rPr>
          <w:rFonts w:asciiTheme="majorBidi" w:hAnsiTheme="majorBidi" w:cstheme="majorBidi"/>
          <w:color w:val="000000" w:themeColor="text1"/>
        </w:rPr>
        <w:t>titles after the filter</w:t>
      </w:r>
      <w:r w:rsidR="00D03904" w:rsidRPr="006172B8">
        <w:rPr>
          <w:rFonts w:asciiTheme="majorBidi" w:hAnsiTheme="majorBidi" w:cstheme="majorBidi"/>
          <w:color w:val="000000" w:themeColor="text1"/>
        </w:rPr>
        <w:t xml:space="preserve">, and it will instead of the </w:t>
      </w:r>
      <w:proofErr w:type="spellStart"/>
      <w:r w:rsidR="00D03904" w:rsidRPr="006172B8">
        <w:rPr>
          <w:rFonts w:asciiTheme="majorBidi" w:hAnsiTheme="majorBidi" w:cstheme="majorBidi"/>
          <w:i/>
          <w:iCs/>
          <w:color w:val="000000" w:themeColor="text1"/>
        </w:rPr>
        <w:t>Seq</w:t>
      </w:r>
      <w:proofErr w:type="spellEnd"/>
      <w:r w:rsidR="00D03904" w:rsidRPr="006172B8">
        <w:rPr>
          <w:rFonts w:asciiTheme="majorBidi" w:hAnsiTheme="majorBidi" w:cstheme="majorBidi"/>
          <w:i/>
          <w:iCs/>
          <w:color w:val="000000" w:themeColor="text1"/>
        </w:rPr>
        <w:t xml:space="preserve"> Scan </w:t>
      </w:r>
      <w:r w:rsidR="00D03904" w:rsidRPr="006172B8">
        <w:rPr>
          <w:rFonts w:asciiTheme="majorBidi" w:hAnsiTheme="majorBidi" w:cstheme="majorBidi"/>
          <w:color w:val="000000" w:themeColor="text1"/>
        </w:rPr>
        <w:t>in the ancestor hierarchy</w:t>
      </w:r>
      <w:r w:rsidR="000F3E0F" w:rsidRPr="006172B8">
        <w:rPr>
          <w:rFonts w:asciiTheme="majorBidi" w:hAnsiTheme="majorBidi" w:cstheme="majorBidi"/>
          <w:color w:val="000000" w:themeColor="text1"/>
        </w:rPr>
        <w:t>.</w:t>
      </w:r>
    </w:p>
    <w:p w14:paraId="4EFF7B72" w14:textId="19E74B71" w:rsidR="006172B8" w:rsidRPr="006172B8" w:rsidRDefault="000F3E0F" w:rsidP="00ED7705">
      <w:pPr>
        <w:pStyle w:val="ListParagraph"/>
        <w:numPr>
          <w:ilvl w:val="1"/>
          <w:numId w:val="5"/>
        </w:numPr>
        <w:rPr>
          <w:rFonts w:asciiTheme="majorBidi" w:hAnsiTheme="majorBidi" w:cstheme="majorBidi"/>
          <w:color w:val="000000" w:themeColor="text1"/>
        </w:rPr>
      </w:pPr>
      <w:proofErr w:type="spellStart"/>
      <w:r w:rsidRPr="006172B8">
        <w:rPr>
          <w:rFonts w:asciiTheme="majorBidi" w:hAnsiTheme="majorBidi" w:cstheme="majorBidi"/>
          <w:i/>
          <w:iCs/>
          <w:color w:val="000000" w:themeColor="text1"/>
        </w:rPr>
        <w:t>Seq</w:t>
      </w:r>
      <w:proofErr w:type="spellEnd"/>
      <w:r w:rsidRPr="006172B8">
        <w:rPr>
          <w:rFonts w:asciiTheme="majorBidi" w:hAnsiTheme="majorBidi" w:cstheme="majorBidi"/>
          <w:i/>
          <w:iCs/>
          <w:color w:val="000000" w:themeColor="text1"/>
        </w:rPr>
        <w:t xml:space="preserve"> Scan </w:t>
      </w:r>
      <w:r w:rsidRPr="006172B8">
        <w:rPr>
          <w:rFonts w:asciiTheme="majorBidi" w:hAnsiTheme="majorBidi" w:cstheme="majorBidi"/>
          <w:color w:val="000000" w:themeColor="text1"/>
        </w:rPr>
        <w:t xml:space="preserve">on </w:t>
      </w:r>
      <w:r w:rsidRPr="00E87D73">
        <w:rPr>
          <w:rFonts w:asciiTheme="majorBidi" w:hAnsiTheme="majorBidi" w:cstheme="majorBidi"/>
          <w:i/>
          <w:iCs/>
          <w:color w:val="000000" w:themeColor="text1"/>
        </w:rPr>
        <w:t>titles</w:t>
      </w:r>
      <w:r w:rsidRPr="006172B8">
        <w:rPr>
          <w:rFonts w:asciiTheme="majorBidi" w:hAnsiTheme="majorBidi" w:cstheme="majorBidi"/>
          <w:color w:val="000000" w:themeColor="text1"/>
        </w:rPr>
        <w:t xml:space="preserve"> which represent</w:t>
      </w:r>
      <w:r w:rsidR="00B47EBA" w:rsidRPr="006172B8">
        <w:rPr>
          <w:rFonts w:asciiTheme="majorBidi" w:hAnsiTheme="majorBidi" w:cstheme="majorBidi"/>
          <w:color w:val="000000" w:themeColor="text1"/>
        </w:rPr>
        <w:t>s</w:t>
      </w:r>
      <w:r w:rsidRPr="006172B8">
        <w:rPr>
          <w:rFonts w:asciiTheme="majorBidi" w:hAnsiTheme="majorBidi" w:cstheme="majorBidi"/>
          <w:color w:val="000000" w:themeColor="text1"/>
        </w:rPr>
        <w:t xml:space="preserve"> the titles </w:t>
      </w:r>
      <w:r w:rsidR="00D03904" w:rsidRPr="006172B8">
        <w:rPr>
          <w:rFonts w:asciiTheme="majorBidi" w:hAnsiTheme="majorBidi" w:cstheme="majorBidi"/>
          <w:color w:val="000000" w:themeColor="text1"/>
        </w:rPr>
        <w:t xml:space="preserve">before </w:t>
      </w:r>
      <w:r w:rsidRPr="006172B8">
        <w:rPr>
          <w:rFonts w:asciiTheme="majorBidi" w:hAnsiTheme="majorBidi" w:cstheme="majorBidi"/>
          <w:color w:val="000000" w:themeColor="text1"/>
        </w:rPr>
        <w:t xml:space="preserve">the </w:t>
      </w:r>
      <w:r w:rsidR="002C6816" w:rsidRPr="006172B8">
        <w:rPr>
          <w:rFonts w:asciiTheme="majorBidi" w:hAnsiTheme="majorBidi" w:cstheme="majorBidi"/>
          <w:color w:val="000000" w:themeColor="text1"/>
        </w:rPr>
        <w:t>filter and</w:t>
      </w:r>
      <w:r w:rsidR="00D03904" w:rsidRPr="006172B8">
        <w:rPr>
          <w:rFonts w:asciiTheme="majorBidi" w:hAnsiTheme="majorBidi" w:cstheme="majorBidi"/>
          <w:color w:val="000000" w:themeColor="text1"/>
        </w:rPr>
        <w:t xml:space="preserve"> </w:t>
      </w:r>
      <w:r w:rsidR="00ED7705">
        <w:rPr>
          <w:rFonts w:asciiTheme="majorBidi" w:hAnsiTheme="majorBidi" w:cstheme="majorBidi"/>
          <w:color w:val="000000" w:themeColor="text1"/>
        </w:rPr>
        <w:t>is the parent of</w:t>
      </w:r>
      <w:r w:rsidR="00D03904" w:rsidRPr="006172B8">
        <w:rPr>
          <w:rFonts w:asciiTheme="majorBidi" w:hAnsiTheme="majorBidi" w:cstheme="majorBidi"/>
          <w:color w:val="000000" w:themeColor="text1"/>
        </w:rPr>
        <w:t xml:space="preserve"> the ancestor of the new </w:t>
      </w:r>
      <w:proofErr w:type="spellStart"/>
      <w:r w:rsidR="00D03904" w:rsidRPr="006172B8">
        <w:rPr>
          <w:rFonts w:asciiTheme="majorBidi" w:hAnsiTheme="majorBidi" w:cstheme="majorBidi"/>
          <w:i/>
          <w:iCs/>
          <w:color w:val="000000" w:themeColor="text1"/>
        </w:rPr>
        <w:t>Seq</w:t>
      </w:r>
      <w:proofErr w:type="spellEnd"/>
      <w:r w:rsidR="00D03904" w:rsidRPr="006172B8">
        <w:rPr>
          <w:rFonts w:asciiTheme="majorBidi" w:hAnsiTheme="majorBidi" w:cstheme="majorBidi"/>
          <w:i/>
          <w:iCs/>
          <w:color w:val="000000" w:themeColor="text1"/>
        </w:rPr>
        <w:t xml:space="preserve"> Scan* operator</w:t>
      </w:r>
      <w:r w:rsidRPr="006172B8">
        <w:rPr>
          <w:rFonts w:asciiTheme="majorBidi" w:hAnsiTheme="majorBidi" w:cstheme="majorBidi"/>
          <w:color w:val="000000" w:themeColor="text1"/>
        </w:rPr>
        <w:t>.</w:t>
      </w:r>
      <w:r w:rsidR="00ED7705">
        <w:rPr>
          <w:rFonts w:asciiTheme="majorBidi" w:hAnsiTheme="majorBidi" w:cstheme="majorBidi"/>
          <w:color w:val="000000" w:themeColor="text1"/>
        </w:rPr>
        <w:t xml:space="preserve"> (</w:t>
      </w:r>
      <w:r w:rsidR="001D24CA">
        <w:rPr>
          <w:rFonts w:asciiTheme="majorBidi" w:hAnsiTheme="majorBidi" w:cstheme="majorBidi"/>
          <w:color w:val="000000" w:themeColor="text1"/>
        </w:rPr>
        <w:t>See</w:t>
      </w:r>
      <w:r w:rsidR="00ED7705">
        <w:rPr>
          <w:rFonts w:asciiTheme="majorBidi" w:hAnsiTheme="majorBidi" w:cstheme="majorBidi"/>
          <w:color w:val="000000" w:themeColor="text1"/>
        </w:rPr>
        <w:t xml:space="preserve"> the split in figure 20)</w:t>
      </w:r>
    </w:p>
    <w:p w14:paraId="1CF30FFB" w14:textId="5F2AF478" w:rsidR="00101B42" w:rsidRPr="003029D7" w:rsidRDefault="00101B42" w:rsidP="008B2088">
      <w:pPr>
        <w:pStyle w:val="ListParagraph"/>
        <w:numPr>
          <w:ilvl w:val="0"/>
          <w:numId w:val="5"/>
        </w:numPr>
        <w:rPr>
          <w:rFonts w:asciiTheme="majorBidi" w:hAnsiTheme="majorBidi" w:cstheme="majorBidi"/>
          <w:color w:val="000000" w:themeColor="text1"/>
        </w:rPr>
      </w:pPr>
      <w:r w:rsidRPr="003029D7">
        <w:rPr>
          <w:rFonts w:asciiTheme="majorBidi" w:hAnsiTheme="majorBidi" w:cstheme="majorBidi"/>
          <w:color w:val="000000" w:themeColor="text1"/>
        </w:rPr>
        <w:t xml:space="preserve">The </w:t>
      </w:r>
      <w:r w:rsidRPr="003029D7">
        <w:rPr>
          <w:rFonts w:asciiTheme="majorBidi" w:hAnsiTheme="majorBidi" w:cstheme="majorBidi"/>
          <w:i/>
          <w:iCs/>
          <w:color w:val="000000" w:themeColor="text1"/>
        </w:rPr>
        <w:t>Hash-Join</w:t>
      </w:r>
      <w:r w:rsidRPr="003029D7">
        <w:rPr>
          <w:rFonts w:asciiTheme="majorBidi" w:hAnsiTheme="majorBidi" w:cstheme="majorBidi"/>
          <w:color w:val="000000" w:themeColor="text1"/>
        </w:rPr>
        <w:t xml:space="preserve"> operation has two ancestors, the </w:t>
      </w:r>
      <w:proofErr w:type="spellStart"/>
      <w:r w:rsidRPr="003029D7">
        <w:rPr>
          <w:rFonts w:asciiTheme="majorBidi" w:hAnsiTheme="majorBidi" w:cstheme="majorBidi"/>
          <w:i/>
          <w:iCs/>
          <w:color w:val="000000" w:themeColor="text1"/>
        </w:rPr>
        <w:t>Seq</w:t>
      </w:r>
      <w:proofErr w:type="spellEnd"/>
      <w:r w:rsidRPr="003029D7">
        <w:rPr>
          <w:rFonts w:asciiTheme="majorBidi" w:hAnsiTheme="majorBidi" w:cstheme="majorBidi"/>
          <w:i/>
          <w:iCs/>
          <w:color w:val="000000" w:themeColor="text1"/>
        </w:rPr>
        <w:t xml:space="preserve"> Scan</w:t>
      </w:r>
      <w:r w:rsidRPr="003029D7">
        <w:rPr>
          <w:rFonts w:asciiTheme="majorBidi" w:hAnsiTheme="majorBidi" w:cstheme="majorBidi"/>
          <w:color w:val="000000" w:themeColor="text1"/>
        </w:rPr>
        <w:t xml:space="preserve"> of </w:t>
      </w:r>
      <w:r w:rsidR="00E87D73">
        <w:rPr>
          <w:rFonts w:asciiTheme="majorBidi" w:hAnsiTheme="majorBidi" w:cstheme="majorBidi"/>
          <w:color w:val="000000" w:themeColor="text1"/>
        </w:rPr>
        <w:t xml:space="preserve">the </w:t>
      </w:r>
      <w:r w:rsidRPr="003029D7">
        <w:rPr>
          <w:rFonts w:asciiTheme="majorBidi" w:hAnsiTheme="majorBidi" w:cstheme="majorBidi"/>
          <w:color w:val="000000" w:themeColor="text1"/>
        </w:rPr>
        <w:t>crew and</w:t>
      </w:r>
      <w:r w:rsidR="005F525C" w:rsidRPr="003029D7">
        <w:rPr>
          <w:rFonts w:asciiTheme="majorBidi" w:hAnsiTheme="majorBidi" w:cstheme="majorBidi"/>
          <w:color w:val="000000" w:themeColor="text1"/>
        </w:rPr>
        <w:t xml:space="preserve"> the</w:t>
      </w:r>
      <w:r w:rsidRPr="003029D7">
        <w:rPr>
          <w:rFonts w:asciiTheme="majorBidi" w:hAnsiTheme="majorBidi" w:cstheme="majorBidi"/>
          <w:color w:val="000000" w:themeColor="text1"/>
        </w:rPr>
        <w:t xml:space="preserve"> </w:t>
      </w:r>
      <w:r w:rsidRPr="003029D7">
        <w:rPr>
          <w:rFonts w:asciiTheme="majorBidi" w:hAnsiTheme="majorBidi" w:cstheme="majorBidi"/>
          <w:i/>
          <w:iCs/>
          <w:color w:val="000000" w:themeColor="text1"/>
        </w:rPr>
        <w:t xml:space="preserve">Hash </w:t>
      </w:r>
      <w:r w:rsidRPr="003029D7">
        <w:rPr>
          <w:rFonts w:asciiTheme="majorBidi" w:hAnsiTheme="majorBidi" w:cstheme="majorBidi"/>
          <w:color w:val="000000" w:themeColor="text1"/>
        </w:rPr>
        <w:t xml:space="preserve">operation. </w:t>
      </w:r>
    </w:p>
    <w:p w14:paraId="20BC87C0" w14:textId="135C9A50" w:rsidR="00DE4312" w:rsidRPr="003029D7" w:rsidRDefault="00DE4312" w:rsidP="00ED7705">
      <w:pPr>
        <w:pStyle w:val="ListParagraph"/>
        <w:numPr>
          <w:ilvl w:val="0"/>
          <w:numId w:val="5"/>
        </w:numPr>
        <w:rPr>
          <w:rFonts w:asciiTheme="majorBidi" w:hAnsiTheme="majorBidi" w:cstheme="majorBidi"/>
          <w:color w:val="000000" w:themeColor="text1"/>
        </w:rPr>
      </w:pPr>
      <w:r w:rsidRPr="003029D7">
        <w:rPr>
          <w:rFonts w:asciiTheme="majorBidi" w:hAnsiTheme="majorBidi" w:cstheme="majorBidi"/>
          <w:color w:val="000000" w:themeColor="text1"/>
        </w:rPr>
        <w:t xml:space="preserve">The </w:t>
      </w:r>
      <w:r w:rsidRPr="003029D7">
        <w:rPr>
          <w:rFonts w:asciiTheme="majorBidi" w:hAnsiTheme="majorBidi" w:cstheme="majorBidi"/>
          <w:i/>
          <w:iCs/>
          <w:color w:val="000000" w:themeColor="text1"/>
        </w:rPr>
        <w:t xml:space="preserve">Hash </w:t>
      </w:r>
      <w:r w:rsidRPr="003029D7">
        <w:rPr>
          <w:rFonts w:asciiTheme="majorBidi" w:hAnsiTheme="majorBidi" w:cstheme="majorBidi"/>
          <w:color w:val="000000" w:themeColor="text1"/>
        </w:rPr>
        <w:t xml:space="preserve">operation has one ancestor, the </w:t>
      </w:r>
      <w:proofErr w:type="spellStart"/>
      <w:r w:rsidRPr="003029D7">
        <w:rPr>
          <w:rFonts w:asciiTheme="majorBidi" w:hAnsiTheme="majorBidi" w:cstheme="majorBidi"/>
          <w:i/>
          <w:iCs/>
          <w:color w:val="000000" w:themeColor="text1"/>
        </w:rPr>
        <w:t>Seq</w:t>
      </w:r>
      <w:proofErr w:type="spellEnd"/>
      <w:r w:rsidRPr="003029D7">
        <w:rPr>
          <w:rFonts w:asciiTheme="majorBidi" w:hAnsiTheme="majorBidi" w:cstheme="majorBidi"/>
          <w:i/>
          <w:iCs/>
          <w:color w:val="000000" w:themeColor="text1"/>
        </w:rPr>
        <w:t xml:space="preserve"> Scan </w:t>
      </w:r>
      <w:r w:rsidRPr="003029D7">
        <w:rPr>
          <w:rFonts w:asciiTheme="majorBidi" w:hAnsiTheme="majorBidi" w:cstheme="majorBidi"/>
          <w:color w:val="000000" w:themeColor="text1"/>
        </w:rPr>
        <w:t xml:space="preserve">on people. Since we are looking for cardinality issues, and the </w:t>
      </w:r>
      <w:r w:rsidRPr="003029D7">
        <w:rPr>
          <w:rFonts w:asciiTheme="majorBidi" w:hAnsiTheme="majorBidi" w:cstheme="majorBidi"/>
          <w:i/>
          <w:iCs/>
          <w:color w:val="000000" w:themeColor="text1"/>
        </w:rPr>
        <w:t xml:space="preserve">HASH </w:t>
      </w:r>
      <w:r w:rsidRPr="003029D7">
        <w:rPr>
          <w:rFonts w:asciiTheme="majorBidi" w:hAnsiTheme="majorBidi" w:cstheme="majorBidi"/>
          <w:color w:val="000000" w:themeColor="text1"/>
        </w:rPr>
        <w:t xml:space="preserve">operator does not affect it, we can skip the hash and continue with the </w:t>
      </w:r>
      <w:proofErr w:type="spellStart"/>
      <w:r w:rsidRPr="003029D7">
        <w:rPr>
          <w:rFonts w:asciiTheme="majorBidi" w:hAnsiTheme="majorBidi" w:cstheme="majorBidi"/>
          <w:i/>
          <w:iCs/>
          <w:color w:val="000000" w:themeColor="text1"/>
        </w:rPr>
        <w:t>Seq</w:t>
      </w:r>
      <w:proofErr w:type="spellEnd"/>
      <w:r w:rsidRPr="003029D7">
        <w:rPr>
          <w:rFonts w:asciiTheme="majorBidi" w:hAnsiTheme="majorBidi" w:cstheme="majorBidi"/>
          <w:i/>
          <w:iCs/>
          <w:color w:val="000000" w:themeColor="text1"/>
        </w:rPr>
        <w:t xml:space="preserve"> Scan </w:t>
      </w:r>
      <w:r w:rsidRPr="003029D7">
        <w:rPr>
          <w:rFonts w:asciiTheme="majorBidi" w:hAnsiTheme="majorBidi" w:cstheme="majorBidi"/>
          <w:color w:val="000000" w:themeColor="text1"/>
        </w:rPr>
        <w:t xml:space="preserve">parsing. Since the </w:t>
      </w:r>
      <w:proofErr w:type="spellStart"/>
      <w:r w:rsidRPr="003029D7">
        <w:rPr>
          <w:rFonts w:asciiTheme="majorBidi" w:hAnsiTheme="majorBidi" w:cstheme="majorBidi"/>
          <w:i/>
          <w:iCs/>
          <w:color w:val="000000" w:themeColor="text1"/>
        </w:rPr>
        <w:t>Seq</w:t>
      </w:r>
      <w:proofErr w:type="spellEnd"/>
      <w:r w:rsidRPr="003029D7">
        <w:rPr>
          <w:rFonts w:asciiTheme="majorBidi" w:hAnsiTheme="majorBidi" w:cstheme="majorBidi"/>
          <w:i/>
          <w:iCs/>
          <w:color w:val="000000" w:themeColor="text1"/>
        </w:rPr>
        <w:t xml:space="preserve"> Scan </w:t>
      </w:r>
      <w:r w:rsidRPr="003029D7">
        <w:rPr>
          <w:rFonts w:asciiTheme="majorBidi" w:hAnsiTheme="majorBidi" w:cstheme="majorBidi"/>
          <w:color w:val="000000" w:themeColor="text1"/>
        </w:rPr>
        <w:t xml:space="preserve">has the filter key inside it, when we parse this operation, </w:t>
      </w:r>
      <w:ins w:id="171" w:author="Eyal Trabelsi" w:date="2021-10-09T10:23:00Z">
        <w:r w:rsidR="00275519">
          <w:rPr>
            <w:rFonts w:asciiTheme="majorBidi" w:hAnsiTheme="majorBidi" w:cstheme="majorBidi"/>
            <w:color w:val="000000" w:themeColor="text1"/>
          </w:rPr>
          <w:t>the parser is</w:t>
        </w:r>
      </w:ins>
      <w:del w:id="172" w:author="Eyal Trabelsi" w:date="2021-10-09T10:23:00Z">
        <w:r w:rsidRPr="003029D7" w:rsidDel="00275519">
          <w:rPr>
            <w:rFonts w:asciiTheme="majorBidi" w:hAnsiTheme="majorBidi" w:cstheme="majorBidi"/>
            <w:color w:val="000000" w:themeColor="text1"/>
          </w:rPr>
          <w:delText>we are</w:delText>
        </w:r>
      </w:del>
      <w:r w:rsidRPr="003029D7">
        <w:rPr>
          <w:rFonts w:asciiTheme="majorBidi" w:hAnsiTheme="majorBidi" w:cstheme="majorBidi"/>
          <w:color w:val="000000" w:themeColor="text1"/>
        </w:rPr>
        <w:t xml:space="preserve"> going to split it into two logical operations</w:t>
      </w:r>
      <w:r w:rsidR="00F77307">
        <w:rPr>
          <w:rFonts w:asciiTheme="majorBidi" w:hAnsiTheme="majorBidi" w:cstheme="majorBidi"/>
          <w:color w:val="000000" w:themeColor="text1"/>
        </w:rPr>
        <w:t xml:space="preserve"> (part of the </w:t>
      </w:r>
      <w:proofErr w:type="spellStart"/>
      <w:r w:rsidR="00F77307" w:rsidRPr="00F77307">
        <w:rPr>
          <w:rFonts w:asciiTheme="majorBidi" w:hAnsiTheme="majorBidi" w:cstheme="majorBidi"/>
          <w:i/>
          <w:iCs/>
          <w:color w:val="000000" w:themeColor="text1"/>
        </w:rPr>
        <w:t>parsingMethod</w:t>
      </w:r>
      <w:proofErr w:type="spellEnd"/>
      <w:r w:rsidR="00F77307">
        <w:rPr>
          <w:rFonts w:asciiTheme="majorBidi" w:hAnsiTheme="majorBidi" w:cstheme="majorBidi"/>
          <w:color w:val="000000" w:themeColor="text1"/>
        </w:rPr>
        <w:t xml:space="preserve"> of </w:t>
      </w:r>
      <w:proofErr w:type="spellStart"/>
      <w:r w:rsidR="00F77307" w:rsidRPr="00F77307">
        <w:rPr>
          <w:rFonts w:asciiTheme="majorBidi" w:hAnsiTheme="majorBidi" w:cstheme="majorBidi"/>
          <w:i/>
          <w:iCs/>
          <w:color w:val="000000" w:themeColor="text1"/>
        </w:rPr>
        <w:t>Seq</w:t>
      </w:r>
      <w:proofErr w:type="spellEnd"/>
      <w:r w:rsidR="00F77307" w:rsidRPr="00F77307">
        <w:rPr>
          <w:rFonts w:asciiTheme="majorBidi" w:hAnsiTheme="majorBidi" w:cstheme="majorBidi"/>
          <w:i/>
          <w:iCs/>
          <w:color w:val="000000" w:themeColor="text1"/>
        </w:rPr>
        <w:t xml:space="preserve"> Scan</w:t>
      </w:r>
      <w:r w:rsidR="00F77307">
        <w:rPr>
          <w:rFonts w:asciiTheme="majorBidi" w:hAnsiTheme="majorBidi" w:cstheme="majorBidi"/>
          <w:color w:val="000000" w:themeColor="text1"/>
        </w:rPr>
        <w:t>)</w:t>
      </w:r>
      <w:r w:rsidRPr="003029D7">
        <w:rPr>
          <w:rFonts w:asciiTheme="majorBidi" w:hAnsiTheme="majorBidi" w:cstheme="majorBidi"/>
          <w:color w:val="000000" w:themeColor="text1"/>
        </w:rPr>
        <w:t>. This later will allow us to better understand the query.</w:t>
      </w:r>
    </w:p>
    <w:p w14:paraId="7BB085B9" w14:textId="78296AC7" w:rsidR="00DE4312" w:rsidRPr="003029D7" w:rsidRDefault="00DE4312" w:rsidP="00DE4312">
      <w:pPr>
        <w:pStyle w:val="ListParagraph"/>
        <w:numPr>
          <w:ilvl w:val="1"/>
          <w:numId w:val="5"/>
        </w:numPr>
        <w:rPr>
          <w:rFonts w:asciiTheme="majorBidi" w:hAnsiTheme="majorBidi" w:cstheme="majorBidi"/>
          <w:color w:val="000000" w:themeColor="text1"/>
        </w:rPr>
      </w:pPr>
      <w:proofErr w:type="spellStart"/>
      <w:r w:rsidRPr="003029D7">
        <w:rPr>
          <w:rFonts w:asciiTheme="majorBidi" w:hAnsiTheme="majorBidi" w:cstheme="majorBidi"/>
          <w:i/>
          <w:iCs/>
          <w:color w:val="000000" w:themeColor="text1"/>
        </w:rPr>
        <w:t>Seq</w:t>
      </w:r>
      <w:proofErr w:type="spellEnd"/>
      <w:r w:rsidRPr="003029D7">
        <w:rPr>
          <w:rFonts w:asciiTheme="majorBidi" w:hAnsiTheme="majorBidi" w:cstheme="majorBidi"/>
          <w:i/>
          <w:iCs/>
          <w:color w:val="000000" w:themeColor="text1"/>
        </w:rPr>
        <w:t xml:space="preserve"> Scan* </w:t>
      </w:r>
      <w:r w:rsidRPr="003029D7">
        <w:rPr>
          <w:rFonts w:asciiTheme="majorBidi" w:hAnsiTheme="majorBidi" w:cstheme="majorBidi"/>
          <w:color w:val="000000" w:themeColor="text1"/>
        </w:rPr>
        <w:t xml:space="preserve">on </w:t>
      </w:r>
      <w:r w:rsidRPr="00E87D73">
        <w:rPr>
          <w:rFonts w:asciiTheme="majorBidi" w:hAnsiTheme="majorBidi" w:cstheme="majorBidi"/>
          <w:i/>
          <w:iCs/>
          <w:color w:val="000000" w:themeColor="text1"/>
        </w:rPr>
        <w:t>people</w:t>
      </w:r>
      <w:r w:rsidRPr="003029D7">
        <w:rPr>
          <w:rFonts w:asciiTheme="majorBidi" w:hAnsiTheme="majorBidi" w:cstheme="majorBidi"/>
          <w:color w:val="000000" w:themeColor="text1"/>
        </w:rPr>
        <w:t xml:space="preserve"> which represents the people after the filter, and it will instead of the </w:t>
      </w:r>
      <w:proofErr w:type="spellStart"/>
      <w:r w:rsidRPr="003029D7">
        <w:rPr>
          <w:rFonts w:asciiTheme="majorBidi" w:hAnsiTheme="majorBidi" w:cstheme="majorBidi"/>
          <w:i/>
          <w:iCs/>
          <w:color w:val="000000" w:themeColor="text1"/>
        </w:rPr>
        <w:t>Seq</w:t>
      </w:r>
      <w:proofErr w:type="spellEnd"/>
      <w:r w:rsidRPr="003029D7">
        <w:rPr>
          <w:rFonts w:asciiTheme="majorBidi" w:hAnsiTheme="majorBidi" w:cstheme="majorBidi"/>
          <w:i/>
          <w:iCs/>
          <w:color w:val="000000" w:themeColor="text1"/>
        </w:rPr>
        <w:t xml:space="preserve"> Scan </w:t>
      </w:r>
      <w:r w:rsidRPr="003029D7">
        <w:rPr>
          <w:rFonts w:asciiTheme="majorBidi" w:hAnsiTheme="majorBidi" w:cstheme="majorBidi"/>
          <w:color w:val="000000" w:themeColor="text1"/>
        </w:rPr>
        <w:t>in the ancestor hierarchy.</w:t>
      </w:r>
    </w:p>
    <w:p w14:paraId="7B56FDEF" w14:textId="388EB2CD" w:rsidR="00DE4312" w:rsidRPr="00DE4312" w:rsidRDefault="00DE4312" w:rsidP="00ED7705">
      <w:pPr>
        <w:pStyle w:val="ListParagraph"/>
        <w:numPr>
          <w:ilvl w:val="1"/>
          <w:numId w:val="5"/>
        </w:numPr>
        <w:rPr>
          <w:rFonts w:asciiTheme="majorBidi" w:hAnsiTheme="majorBidi" w:cstheme="majorBidi"/>
          <w:color w:val="000000" w:themeColor="text1"/>
        </w:rPr>
      </w:pPr>
      <w:proofErr w:type="spellStart"/>
      <w:r w:rsidRPr="003029D7">
        <w:rPr>
          <w:rFonts w:asciiTheme="majorBidi" w:hAnsiTheme="majorBidi" w:cstheme="majorBidi"/>
          <w:i/>
          <w:iCs/>
          <w:color w:val="000000" w:themeColor="text1"/>
        </w:rPr>
        <w:t>Seq</w:t>
      </w:r>
      <w:proofErr w:type="spellEnd"/>
      <w:r w:rsidRPr="003029D7">
        <w:rPr>
          <w:rFonts w:asciiTheme="majorBidi" w:hAnsiTheme="majorBidi" w:cstheme="majorBidi"/>
          <w:i/>
          <w:iCs/>
          <w:color w:val="000000" w:themeColor="text1"/>
        </w:rPr>
        <w:t xml:space="preserve"> Scan </w:t>
      </w:r>
      <w:r w:rsidRPr="003029D7">
        <w:rPr>
          <w:rFonts w:asciiTheme="majorBidi" w:hAnsiTheme="majorBidi" w:cstheme="majorBidi"/>
          <w:color w:val="000000" w:themeColor="text1"/>
        </w:rPr>
        <w:t xml:space="preserve">on </w:t>
      </w:r>
      <w:r w:rsidRPr="00E87D73">
        <w:rPr>
          <w:rFonts w:asciiTheme="majorBidi" w:hAnsiTheme="majorBidi" w:cstheme="majorBidi"/>
          <w:i/>
          <w:iCs/>
          <w:color w:val="000000" w:themeColor="text1"/>
        </w:rPr>
        <w:t>people</w:t>
      </w:r>
      <w:r w:rsidRPr="003029D7">
        <w:rPr>
          <w:rFonts w:asciiTheme="majorBidi" w:hAnsiTheme="majorBidi" w:cstheme="majorBidi"/>
          <w:color w:val="000000" w:themeColor="text1"/>
        </w:rPr>
        <w:t xml:space="preserve"> which represents the people before the filter and will be the </w:t>
      </w:r>
      <w:r w:rsidR="00275519">
        <w:rPr>
          <w:rFonts w:asciiTheme="majorBidi" w:hAnsiTheme="majorBidi" w:cstheme="majorBidi"/>
          <w:color w:val="000000" w:themeColor="text1"/>
        </w:rPr>
        <w:t>ancestor</w:t>
      </w:r>
      <w:r w:rsidR="00275519" w:rsidRPr="003029D7">
        <w:rPr>
          <w:rFonts w:asciiTheme="majorBidi" w:hAnsiTheme="majorBidi" w:cstheme="majorBidi"/>
          <w:color w:val="000000" w:themeColor="text1"/>
        </w:rPr>
        <w:t xml:space="preserve"> </w:t>
      </w:r>
      <w:r w:rsidRPr="003029D7">
        <w:rPr>
          <w:rFonts w:asciiTheme="majorBidi" w:hAnsiTheme="majorBidi" w:cstheme="majorBidi"/>
          <w:color w:val="000000" w:themeColor="text1"/>
        </w:rPr>
        <w:t xml:space="preserve">of the new </w:t>
      </w:r>
      <w:proofErr w:type="spellStart"/>
      <w:r w:rsidRPr="003029D7">
        <w:rPr>
          <w:rFonts w:asciiTheme="majorBidi" w:hAnsiTheme="majorBidi" w:cstheme="majorBidi"/>
          <w:i/>
          <w:iCs/>
          <w:color w:val="000000" w:themeColor="text1"/>
        </w:rPr>
        <w:t>Seq</w:t>
      </w:r>
      <w:proofErr w:type="spellEnd"/>
      <w:r w:rsidRPr="003029D7">
        <w:rPr>
          <w:rFonts w:asciiTheme="majorBidi" w:hAnsiTheme="majorBidi" w:cstheme="majorBidi"/>
          <w:i/>
          <w:iCs/>
          <w:color w:val="000000" w:themeColor="text1"/>
        </w:rPr>
        <w:t xml:space="preserve"> Scan* operator</w:t>
      </w:r>
      <w:r w:rsidRPr="003029D7">
        <w:rPr>
          <w:rFonts w:asciiTheme="majorBidi" w:hAnsiTheme="majorBidi" w:cstheme="majorBidi"/>
          <w:color w:val="000000" w:themeColor="text1"/>
        </w:rPr>
        <w:t>.</w:t>
      </w:r>
    </w:p>
    <w:p w14:paraId="074DA384" w14:textId="64B5E719" w:rsidR="00DE4312" w:rsidRPr="00DE4312" w:rsidRDefault="00DE4312" w:rsidP="00DE4312">
      <w:pPr>
        <w:pStyle w:val="ListParagraph"/>
        <w:numPr>
          <w:ilvl w:val="0"/>
          <w:numId w:val="5"/>
        </w:numPr>
        <w:rPr>
          <w:rFonts w:asciiTheme="majorBidi" w:hAnsiTheme="majorBidi" w:cstheme="majorBidi"/>
          <w:color w:val="000000" w:themeColor="text1"/>
        </w:rPr>
      </w:pPr>
      <w:r w:rsidRPr="006172B8">
        <w:rPr>
          <w:rFonts w:asciiTheme="majorBidi" w:hAnsiTheme="majorBidi" w:cstheme="majorBidi"/>
          <w:color w:val="000000" w:themeColor="text1"/>
        </w:rPr>
        <w:t xml:space="preserve">the </w:t>
      </w:r>
      <w:proofErr w:type="spellStart"/>
      <w:r w:rsidRPr="006172B8">
        <w:rPr>
          <w:rFonts w:asciiTheme="majorBidi" w:hAnsiTheme="majorBidi" w:cstheme="majorBidi"/>
          <w:i/>
          <w:iCs/>
          <w:color w:val="000000" w:themeColor="text1"/>
        </w:rPr>
        <w:t>Seq</w:t>
      </w:r>
      <w:proofErr w:type="spellEnd"/>
      <w:r w:rsidRPr="006172B8">
        <w:rPr>
          <w:rFonts w:asciiTheme="majorBidi" w:hAnsiTheme="majorBidi" w:cstheme="majorBidi"/>
          <w:i/>
          <w:iCs/>
          <w:color w:val="000000" w:themeColor="text1"/>
        </w:rPr>
        <w:t xml:space="preserve"> Scan</w:t>
      </w:r>
      <w:r w:rsidRPr="006172B8">
        <w:rPr>
          <w:rFonts w:asciiTheme="majorBidi" w:hAnsiTheme="majorBidi" w:cstheme="majorBidi"/>
          <w:color w:val="000000" w:themeColor="text1"/>
        </w:rPr>
        <w:t xml:space="preserve"> of</w:t>
      </w:r>
      <w:r w:rsidR="00E87D73">
        <w:rPr>
          <w:rFonts w:asciiTheme="majorBidi" w:hAnsiTheme="majorBidi" w:cstheme="majorBidi"/>
          <w:color w:val="000000" w:themeColor="text1"/>
        </w:rPr>
        <w:t xml:space="preserve"> the</w:t>
      </w:r>
      <w:r w:rsidRPr="006172B8">
        <w:rPr>
          <w:rFonts w:asciiTheme="majorBidi" w:hAnsiTheme="majorBidi" w:cstheme="majorBidi"/>
          <w:color w:val="000000" w:themeColor="text1"/>
        </w:rPr>
        <w:t xml:space="preserve"> </w:t>
      </w:r>
      <w:r>
        <w:rPr>
          <w:rFonts w:asciiTheme="majorBidi" w:hAnsiTheme="majorBidi" w:cstheme="majorBidi"/>
          <w:i/>
          <w:iCs/>
          <w:color w:val="000000" w:themeColor="text1"/>
        </w:rPr>
        <w:t xml:space="preserve">crew </w:t>
      </w:r>
      <w:r>
        <w:rPr>
          <w:rFonts w:asciiTheme="majorBidi" w:hAnsiTheme="majorBidi" w:cstheme="majorBidi"/>
          <w:color w:val="000000" w:themeColor="text1"/>
        </w:rPr>
        <w:t>has no ancestor</w:t>
      </w:r>
      <w:r>
        <w:rPr>
          <w:rFonts w:asciiTheme="majorBidi" w:hAnsiTheme="majorBidi" w:cstheme="majorBidi"/>
          <w:i/>
          <w:iCs/>
          <w:color w:val="000000" w:themeColor="text1"/>
        </w:rPr>
        <w:t>.</w:t>
      </w:r>
    </w:p>
    <w:p w14:paraId="5C3D9EDA" w14:textId="52EC2493" w:rsidR="002E79E4" w:rsidRPr="00601154" w:rsidRDefault="00F73E9D" w:rsidP="00ED7705">
      <w:pPr>
        <w:pStyle w:val="ListParagraph"/>
        <w:ind w:left="0"/>
        <w:rPr>
          <w:rFonts w:asciiTheme="majorBidi" w:hAnsiTheme="majorBidi" w:cstheme="majorBidi"/>
        </w:rPr>
      </w:pPr>
      <w:r w:rsidRPr="00601154">
        <w:rPr>
          <w:rFonts w:asciiTheme="majorBidi" w:hAnsiTheme="majorBidi" w:cstheme="majorBidi"/>
          <w:b/>
          <w:bCs/>
          <w:color w:val="FF0000"/>
        </w:rPr>
        <w:br/>
      </w:r>
      <w:r w:rsidRPr="00601154">
        <w:rPr>
          <w:rFonts w:asciiTheme="majorBidi" w:hAnsiTheme="majorBidi" w:cstheme="majorBidi"/>
        </w:rPr>
        <w:t>Again</w:t>
      </w:r>
      <w:r w:rsidR="00ED7705">
        <w:rPr>
          <w:rFonts w:asciiTheme="majorBidi" w:hAnsiTheme="majorBidi" w:cstheme="majorBidi"/>
        </w:rPr>
        <w:t>, we</w:t>
      </w:r>
      <w:r w:rsidRPr="00601154">
        <w:rPr>
          <w:rFonts w:asciiTheme="majorBidi" w:hAnsiTheme="majorBidi" w:cstheme="majorBidi"/>
        </w:rPr>
        <w:t xml:space="preserve"> show the actual execution </w:t>
      </w:r>
      <w:r w:rsidR="006043FB" w:rsidRPr="00601154">
        <w:rPr>
          <w:rFonts w:asciiTheme="majorBidi" w:hAnsiTheme="majorBidi" w:cstheme="majorBidi"/>
          <w:lang w:val="en-US"/>
        </w:rPr>
        <w:t>statistics</w:t>
      </w:r>
      <w:r w:rsidR="006043FB" w:rsidRPr="00601154">
        <w:rPr>
          <w:rFonts w:asciiTheme="majorBidi" w:hAnsiTheme="majorBidi" w:cstheme="majorBidi"/>
        </w:rPr>
        <w:t xml:space="preserve"> </w:t>
      </w:r>
      <w:r w:rsidRPr="00601154">
        <w:rPr>
          <w:rFonts w:asciiTheme="majorBidi" w:hAnsiTheme="majorBidi" w:cstheme="majorBidi"/>
        </w:rPr>
        <w:t xml:space="preserve">after parsing as the tree, and it can be seen in </w:t>
      </w:r>
      <w:r w:rsidR="00DA1C19">
        <w:rPr>
          <w:rFonts w:asciiTheme="majorBidi" w:hAnsiTheme="majorBidi" w:cstheme="majorBidi"/>
        </w:rPr>
        <w:t>f</w:t>
      </w:r>
      <w:r w:rsidRPr="00601154">
        <w:rPr>
          <w:rFonts w:asciiTheme="majorBidi" w:hAnsiTheme="majorBidi" w:cstheme="majorBidi"/>
        </w:rPr>
        <w:t xml:space="preserve">igure </w:t>
      </w:r>
      <w:r w:rsidR="00A05F76" w:rsidRPr="00DE4312">
        <w:rPr>
          <w:rFonts w:asciiTheme="majorBidi" w:hAnsiTheme="majorBidi" w:cstheme="majorBidi"/>
          <w:color w:val="000000" w:themeColor="text1"/>
        </w:rPr>
        <w:t>20</w:t>
      </w:r>
      <w:r w:rsidRPr="00601154">
        <w:rPr>
          <w:rFonts w:asciiTheme="majorBidi" w:hAnsiTheme="majorBidi" w:cstheme="majorBidi"/>
        </w:rPr>
        <w:t>.</w:t>
      </w:r>
    </w:p>
    <w:p w14:paraId="264C2913" w14:textId="557DDD4E" w:rsidR="00DC6E81" w:rsidRPr="00251900" w:rsidRDefault="00DE4312" w:rsidP="00251900">
      <w:pPr>
        <w:pStyle w:val="ListParagraph"/>
        <w:ind w:left="0"/>
        <w:rPr>
          <w:rFonts w:asciiTheme="majorBidi" w:hAnsiTheme="majorBidi" w:cstheme="majorBidi"/>
        </w:rPr>
      </w:pPr>
      <w:r>
        <w:rPr>
          <w:rFonts w:asciiTheme="majorBidi" w:hAnsiTheme="majorBidi" w:cstheme="majorBidi"/>
          <w:noProof/>
          <w:lang w:val="en-US"/>
        </w:rPr>
        <w:lastRenderedPageBreak/>
        <w:drawing>
          <wp:inline distT="0" distB="0" distL="0" distR="0" wp14:anchorId="651B5B63" wp14:editId="35C38C3A">
            <wp:extent cx="5351214" cy="2004834"/>
            <wp:effectExtent l="0" t="0" r="0" b="190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7273" cy="2022090"/>
                    </a:xfrm>
                    <a:prstGeom prst="rect">
                      <a:avLst/>
                    </a:prstGeom>
                  </pic:spPr>
                </pic:pic>
              </a:graphicData>
            </a:graphic>
          </wp:inline>
        </w:drawing>
      </w:r>
      <w:r w:rsidR="00F73E9D" w:rsidRPr="00601154">
        <w:rPr>
          <w:rFonts w:asciiTheme="majorBidi" w:hAnsiTheme="majorBidi" w:cstheme="majorBidi"/>
          <w:b/>
          <w:bCs/>
        </w:rPr>
        <w:t xml:space="preserve">Figure </w:t>
      </w:r>
      <w:r w:rsidR="00A05F76">
        <w:rPr>
          <w:rFonts w:asciiTheme="majorBidi" w:hAnsiTheme="majorBidi" w:cstheme="majorBidi"/>
          <w:b/>
          <w:bCs/>
        </w:rPr>
        <w:t>20</w:t>
      </w:r>
      <w:r w:rsidR="00AF0B49" w:rsidRPr="00601154">
        <w:rPr>
          <w:rFonts w:asciiTheme="majorBidi" w:hAnsiTheme="majorBidi" w:cstheme="majorBidi"/>
          <w:b/>
          <w:bCs/>
        </w:rPr>
        <w:t xml:space="preserve">- </w:t>
      </w:r>
      <w:r w:rsidR="00AF0B49" w:rsidRPr="00601154">
        <w:rPr>
          <w:rFonts w:asciiTheme="majorBidi" w:hAnsiTheme="majorBidi" w:cstheme="majorBidi"/>
        </w:rPr>
        <w:t xml:space="preserve">Detailed Example’s Tree Representation of Execution Plan After </w:t>
      </w:r>
      <w:proofErr w:type="spellStart"/>
      <w:r w:rsidR="00AF0B49" w:rsidRPr="00601154">
        <w:rPr>
          <w:rFonts w:asciiTheme="majorBidi" w:hAnsiTheme="majorBidi" w:cstheme="majorBidi"/>
        </w:rPr>
        <w:t>QueryFlow’s</w:t>
      </w:r>
      <w:proofErr w:type="spellEnd"/>
      <w:r w:rsidR="00AF0B49" w:rsidRPr="00601154">
        <w:rPr>
          <w:rFonts w:asciiTheme="majorBidi" w:hAnsiTheme="majorBidi" w:cstheme="majorBidi"/>
        </w:rPr>
        <w:br/>
        <w:t xml:space="preserve">                      Parsing phase.</w:t>
      </w:r>
      <w:r w:rsidR="00AD430B">
        <w:rPr>
          <w:rFonts w:asciiTheme="majorBidi" w:hAnsiTheme="majorBidi" w:cstheme="majorBidi"/>
        </w:rPr>
        <w:br/>
      </w:r>
      <w:r w:rsidR="00AF0B49" w:rsidRPr="00601154">
        <w:rPr>
          <w:rFonts w:asciiTheme="majorBidi" w:hAnsiTheme="majorBidi" w:cstheme="majorBidi"/>
        </w:rPr>
        <w:br/>
      </w:r>
      <w:r w:rsidR="00FE5C1F">
        <w:rPr>
          <w:rFonts w:asciiTheme="majorBidi" w:hAnsiTheme="majorBidi" w:cstheme="majorBidi"/>
          <w:lang w:val="en-US"/>
        </w:rPr>
        <w:t>The difference</w:t>
      </w:r>
      <w:r w:rsidR="00AD430B">
        <w:rPr>
          <w:rFonts w:asciiTheme="majorBidi" w:hAnsiTheme="majorBidi" w:cstheme="majorBidi"/>
          <w:lang w:val="en-US"/>
        </w:rPr>
        <w:t>s</w:t>
      </w:r>
      <w:r w:rsidR="00FE5C1F">
        <w:rPr>
          <w:rFonts w:asciiTheme="majorBidi" w:hAnsiTheme="majorBidi" w:cstheme="majorBidi"/>
          <w:lang w:val="en-US"/>
        </w:rPr>
        <w:t xml:space="preserve"> </w:t>
      </w:r>
      <w:r w:rsidR="00AD430B">
        <w:rPr>
          <w:rFonts w:asciiTheme="majorBidi" w:hAnsiTheme="majorBidi" w:cstheme="majorBidi"/>
          <w:lang w:val="en-US"/>
        </w:rPr>
        <w:t xml:space="preserve">between </w:t>
      </w:r>
      <w:r w:rsidR="00474651">
        <w:rPr>
          <w:rFonts w:asciiTheme="majorBidi" w:hAnsiTheme="majorBidi" w:cstheme="majorBidi"/>
          <w:lang w:val="en-US"/>
        </w:rPr>
        <w:t>f</w:t>
      </w:r>
      <w:r w:rsidR="00AD430B">
        <w:rPr>
          <w:rFonts w:asciiTheme="majorBidi" w:hAnsiTheme="majorBidi" w:cstheme="majorBidi"/>
          <w:lang w:val="en-US"/>
        </w:rPr>
        <w:t xml:space="preserve">igure 18 and </w:t>
      </w:r>
      <w:r w:rsidR="00474651">
        <w:rPr>
          <w:rFonts w:asciiTheme="majorBidi" w:hAnsiTheme="majorBidi" w:cstheme="majorBidi"/>
          <w:lang w:val="en-US"/>
        </w:rPr>
        <w:t>f</w:t>
      </w:r>
      <w:r w:rsidR="00AD430B">
        <w:rPr>
          <w:rFonts w:asciiTheme="majorBidi" w:hAnsiTheme="majorBidi" w:cstheme="majorBidi"/>
          <w:lang w:val="en-US"/>
        </w:rPr>
        <w:t>igure 20 are:</w:t>
      </w:r>
    </w:p>
    <w:p w14:paraId="6B5D521A" w14:textId="5B73CF81" w:rsidR="00DC6E81" w:rsidRPr="00601154" w:rsidRDefault="0028427A" w:rsidP="009007B9">
      <w:pPr>
        <w:pStyle w:val="ListParagraph"/>
        <w:numPr>
          <w:ilvl w:val="0"/>
          <w:numId w:val="40"/>
        </w:numPr>
        <w:rPr>
          <w:rFonts w:asciiTheme="majorBidi" w:hAnsiTheme="majorBidi" w:cstheme="majorBidi"/>
          <w:i/>
          <w:iCs/>
        </w:rPr>
      </w:pPr>
      <w:r w:rsidRPr="00601154">
        <w:rPr>
          <w:rFonts w:asciiTheme="majorBidi" w:hAnsiTheme="majorBidi" w:cstheme="majorBidi"/>
        </w:rPr>
        <w:t xml:space="preserve">We have separated </w:t>
      </w:r>
      <w:r w:rsidRPr="00601154">
        <w:rPr>
          <w:rFonts w:asciiTheme="majorBidi" w:hAnsiTheme="majorBidi" w:cstheme="majorBidi"/>
          <w:i/>
          <w:iCs/>
        </w:rPr>
        <w:t>Scan</w:t>
      </w:r>
      <w:r w:rsidRPr="00601154">
        <w:rPr>
          <w:rFonts w:asciiTheme="majorBidi" w:hAnsiTheme="majorBidi" w:cstheme="majorBidi"/>
        </w:rPr>
        <w:t xml:space="preserve"> sub-expressions into two</w:t>
      </w:r>
      <w:r w:rsidR="001C3408" w:rsidRPr="00601154">
        <w:rPr>
          <w:rFonts w:asciiTheme="majorBidi" w:hAnsiTheme="majorBidi" w:cstheme="majorBidi"/>
        </w:rPr>
        <w:t>,</w:t>
      </w:r>
      <w:r w:rsidR="00E5652A" w:rsidRPr="00601154">
        <w:rPr>
          <w:rFonts w:asciiTheme="majorBidi" w:hAnsiTheme="majorBidi" w:cstheme="majorBidi"/>
        </w:rPr>
        <w:t xml:space="preserve"> </w:t>
      </w:r>
      <w:r w:rsidRPr="00601154">
        <w:rPr>
          <w:rFonts w:asciiTheme="majorBidi" w:hAnsiTheme="majorBidi" w:cstheme="majorBidi"/>
        </w:rPr>
        <w:t xml:space="preserve">one for the </w:t>
      </w:r>
      <w:r w:rsidRPr="00601154">
        <w:rPr>
          <w:rFonts w:asciiTheme="majorBidi" w:hAnsiTheme="majorBidi" w:cstheme="majorBidi"/>
          <w:i/>
          <w:iCs/>
        </w:rPr>
        <w:t>Scan</w:t>
      </w:r>
      <w:r w:rsidRPr="00601154">
        <w:rPr>
          <w:rFonts w:asciiTheme="majorBidi" w:hAnsiTheme="majorBidi" w:cstheme="majorBidi"/>
        </w:rPr>
        <w:t xml:space="preserve"> and one for the filter</w:t>
      </w:r>
      <w:r w:rsidR="00AD430B">
        <w:rPr>
          <w:rFonts w:asciiTheme="majorBidi" w:hAnsiTheme="majorBidi" w:cstheme="majorBidi"/>
        </w:rPr>
        <w:t xml:space="preserve"> for both the </w:t>
      </w:r>
      <w:r w:rsidR="00AD430B" w:rsidRPr="00AD430B">
        <w:rPr>
          <w:rFonts w:asciiTheme="majorBidi" w:hAnsiTheme="majorBidi" w:cstheme="majorBidi"/>
          <w:i/>
          <w:iCs/>
        </w:rPr>
        <w:t>People</w:t>
      </w:r>
      <w:r w:rsidR="00AD430B">
        <w:rPr>
          <w:rFonts w:asciiTheme="majorBidi" w:hAnsiTheme="majorBidi" w:cstheme="majorBidi"/>
        </w:rPr>
        <w:t xml:space="preserve"> relation and the </w:t>
      </w:r>
      <w:r w:rsidR="00AD430B" w:rsidRPr="00AD430B">
        <w:rPr>
          <w:rFonts w:asciiTheme="majorBidi" w:hAnsiTheme="majorBidi" w:cstheme="majorBidi"/>
          <w:i/>
          <w:iCs/>
        </w:rPr>
        <w:t>Title</w:t>
      </w:r>
      <w:r w:rsidR="00AD430B">
        <w:rPr>
          <w:rFonts w:asciiTheme="majorBidi" w:hAnsiTheme="majorBidi" w:cstheme="majorBidi"/>
        </w:rPr>
        <w:t xml:space="preserve"> relation</w:t>
      </w:r>
      <w:r w:rsidR="00E5652A" w:rsidRPr="00601154">
        <w:rPr>
          <w:rFonts w:asciiTheme="majorBidi" w:hAnsiTheme="majorBidi" w:cstheme="majorBidi"/>
        </w:rPr>
        <w:t>.</w:t>
      </w:r>
      <w:r w:rsidRPr="00601154">
        <w:rPr>
          <w:rFonts w:asciiTheme="majorBidi" w:hAnsiTheme="majorBidi" w:cstheme="majorBidi"/>
        </w:rPr>
        <w:t xml:space="preserve"> </w:t>
      </w:r>
    </w:p>
    <w:p w14:paraId="4FAA9925" w14:textId="344BB8E5" w:rsidR="00974544" w:rsidRPr="00601154" w:rsidRDefault="00DC6E81" w:rsidP="00AF0B49">
      <w:pPr>
        <w:pStyle w:val="ListParagraph"/>
        <w:numPr>
          <w:ilvl w:val="0"/>
          <w:numId w:val="40"/>
        </w:numPr>
        <w:rPr>
          <w:rFonts w:asciiTheme="majorBidi" w:hAnsiTheme="majorBidi" w:cstheme="majorBidi"/>
          <w:i/>
          <w:iCs/>
        </w:rPr>
      </w:pPr>
      <w:r w:rsidRPr="00601154">
        <w:rPr>
          <w:rFonts w:asciiTheme="majorBidi" w:hAnsiTheme="majorBidi" w:cstheme="majorBidi"/>
        </w:rPr>
        <w:t>W</w:t>
      </w:r>
      <w:r w:rsidR="0028427A" w:rsidRPr="00601154">
        <w:rPr>
          <w:rFonts w:asciiTheme="majorBidi" w:hAnsiTheme="majorBidi" w:cstheme="majorBidi"/>
        </w:rPr>
        <w:t xml:space="preserve">e </w:t>
      </w:r>
      <w:r w:rsidR="001C3408" w:rsidRPr="00601154">
        <w:rPr>
          <w:rFonts w:asciiTheme="majorBidi" w:hAnsiTheme="majorBidi" w:cstheme="majorBidi"/>
        </w:rPr>
        <w:t xml:space="preserve">can drop </w:t>
      </w:r>
      <w:r w:rsidR="0027361D" w:rsidRPr="00601154">
        <w:rPr>
          <w:rFonts w:asciiTheme="majorBidi" w:hAnsiTheme="majorBidi" w:cstheme="majorBidi"/>
        </w:rPr>
        <w:t>sub</w:t>
      </w:r>
      <w:r w:rsidRPr="00601154">
        <w:rPr>
          <w:rFonts w:asciiTheme="majorBidi" w:hAnsiTheme="majorBidi" w:cstheme="majorBidi"/>
        </w:rPr>
        <w:t>-</w:t>
      </w:r>
      <w:r w:rsidR="0027361D" w:rsidRPr="00601154">
        <w:rPr>
          <w:rFonts w:asciiTheme="majorBidi" w:hAnsiTheme="majorBidi" w:cstheme="majorBidi"/>
        </w:rPr>
        <w:t>expression</w:t>
      </w:r>
      <w:r w:rsidR="00B47EBA" w:rsidRPr="00601154">
        <w:rPr>
          <w:rFonts w:asciiTheme="majorBidi" w:hAnsiTheme="majorBidi" w:cstheme="majorBidi"/>
        </w:rPr>
        <w:t>s</w:t>
      </w:r>
      <w:r w:rsidR="0027361D" w:rsidRPr="00601154">
        <w:rPr>
          <w:rFonts w:asciiTheme="majorBidi" w:hAnsiTheme="majorBidi" w:cstheme="majorBidi"/>
        </w:rPr>
        <w:t xml:space="preserve"> </w:t>
      </w:r>
      <w:r w:rsidR="001C3408" w:rsidRPr="00601154">
        <w:rPr>
          <w:rFonts w:asciiTheme="majorBidi" w:hAnsiTheme="majorBidi" w:cstheme="majorBidi"/>
        </w:rPr>
        <w:t>that don’t change the cardinality like</w:t>
      </w:r>
      <w:r w:rsidR="0027361D" w:rsidRPr="00601154">
        <w:rPr>
          <w:rFonts w:asciiTheme="majorBidi" w:hAnsiTheme="majorBidi" w:cstheme="majorBidi"/>
        </w:rPr>
        <w:t xml:space="preserve"> the </w:t>
      </w:r>
      <w:r w:rsidR="001C3408" w:rsidRPr="00601154">
        <w:rPr>
          <w:rFonts w:asciiTheme="majorBidi" w:hAnsiTheme="majorBidi" w:cstheme="majorBidi"/>
          <w:i/>
          <w:iCs/>
        </w:rPr>
        <w:t>Hash</w:t>
      </w:r>
      <w:r w:rsidR="00E5652A" w:rsidRPr="00601154">
        <w:rPr>
          <w:rFonts w:asciiTheme="majorBidi" w:hAnsiTheme="majorBidi" w:cstheme="majorBidi"/>
          <w:i/>
          <w:iCs/>
        </w:rPr>
        <w:t xml:space="preserve"> </w:t>
      </w:r>
      <w:r w:rsidR="0027361D" w:rsidRPr="00601154">
        <w:rPr>
          <w:rFonts w:asciiTheme="majorBidi" w:hAnsiTheme="majorBidi" w:cstheme="majorBidi"/>
        </w:rPr>
        <w:t>sub</w:t>
      </w:r>
      <w:r w:rsidR="00FA19E4" w:rsidRPr="00601154">
        <w:rPr>
          <w:rFonts w:asciiTheme="majorBidi" w:hAnsiTheme="majorBidi" w:cstheme="majorBidi"/>
        </w:rPr>
        <w:t>-</w:t>
      </w:r>
      <w:r w:rsidR="0027361D" w:rsidRPr="00601154">
        <w:rPr>
          <w:rFonts w:asciiTheme="majorBidi" w:hAnsiTheme="majorBidi" w:cstheme="majorBidi"/>
        </w:rPr>
        <w:t xml:space="preserve">expression </w:t>
      </w:r>
      <w:r w:rsidR="00AD430B">
        <w:rPr>
          <w:rFonts w:asciiTheme="majorBidi" w:hAnsiTheme="majorBidi" w:cstheme="majorBidi"/>
        </w:rPr>
        <w:t xml:space="preserve">of the </w:t>
      </w:r>
      <w:r w:rsidR="00AD430B" w:rsidRPr="00AD430B">
        <w:rPr>
          <w:rFonts w:asciiTheme="majorBidi" w:hAnsiTheme="majorBidi" w:cstheme="majorBidi"/>
          <w:i/>
          <w:iCs/>
        </w:rPr>
        <w:t>People</w:t>
      </w:r>
      <w:r w:rsidR="00AD430B">
        <w:rPr>
          <w:rFonts w:asciiTheme="majorBidi" w:hAnsiTheme="majorBidi" w:cstheme="majorBidi"/>
        </w:rPr>
        <w:t xml:space="preserve"> relation and the </w:t>
      </w:r>
      <w:r w:rsidR="00AD430B" w:rsidRPr="00AD430B">
        <w:rPr>
          <w:rFonts w:asciiTheme="majorBidi" w:hAnsiTheme="majorBidi" w:cstheme="majorBidi"/>
          <w:i/>
          <w:iCs/>
        </w:rPr>
        <w:t>Title</w:t>
      </w:r>
      <w:r w:rsidR="00AD430B">
        <w:rPr>
          <w:rFonts w:asciiTheme="majorBidi" w:hAnsiTheme="majorBidi" w:cstheme="majorBidi"/>
        </w:rPr>
        <w:t xml:space="preserve"> relation</w:t>
      </w:r>
      <w:r w:rsidR="001C3408" w:rsidRPr="00601154">
        <w:rPr>
          <w:rFonts w:asciiTheme="majorBidi" w:hAnsiTheme="majorBidi" w:cstheme="majorBidi"/>
          <w:i/>
          <w:iCs/>
        </w:rPr>
        <w:t xml:space="preserve">. </w:t>
      </w:r>
    </w:p>
    <w:p w14:paraId="32A64FF7" w14:textId="77777777" w:rsidR="00FA1BFF" w:rsidRDefault="00FA1BFF" w:rsidP="00AF0B49">
      <w:pPr>
        <w:spacing w:line="360" w:lineRule="auto"/>
        <w:rPr>
          <w:rFonts w:asciiTheme="majorBidi" w:eastAsiaTheme="majorEastAsia" w:hAnsiTheme="majorBidi" w:cstheme="majorBidi"/>
          <w:color w:val="2F5496" w:themeColor="accent1" w:themeShade="BF"/>
          <w:sz w:val="22"/>
          <w:szCs w:val="22"/>
        </w:rPr>
      </w:pPr>
    </w:p>
    <w:p w14:paraId="346832C4" w14:textId="1765ACE3" w:rsidR="00AF0B49" w:rsidRPr="00601154" w:rsidRDefault="00AF0B49" w:rsidP="00AF0B49">
      <w:pPr>
        <w:spacing w:line="360" w:lineRule="auto"/>
        <w:rPr>
          <w:rFonts w:asciiTheme="majorBidi" w:hAnsiTheme="majorBidi" w:cstheme="majorBidi"/>
          <w:color w:val="000000"/>
          <w:sz w:val="22"/>
          <w:szCs w:val="22"/>
          <w:vertAlign w:val="subscript"/>
        </w:rPr>
      </w:pPr>
      <w:r w:rsidRPr="00601154">
        <w:rPr>
          <w:rFonts w:asciiTheme="majorBidi" w:eastAsiaTheme="majorEastAsia" w:hAnsiTheme="majorBidi" w:cstheme="majorBidi"/>
          <w:color w:val="2F5496" w:themeColor="accent1" w:themeShade="BF"/>
          <w:sz w:val="22"/>
          <w:szCs w:val="22"/>
        </w:rPr>
        <w:t>3.5.</w:t>
      </w:r>
      <w:r w:rsidR="00E80080">
        <w:rPr>
          <w:rFonts w:asciiTheme="majorBidi" w:eastAsiaTheme="majorEastAsia" w:hAnsiTheme="majorBidi" w:cstheme="majorBidi"/>
          <w:color w:val="2F5496" w:themeColor="accent1" w:themeShade="BF"/>
          <w:sz w:val="22"/>
          <w:szCs w:val="22"/>
        </w:rPr>
        <w:t>4</w:t>
      </w:r>
      <w:r w:rsidRPr="00601154">
        <w:rPr>
          <w:rFonts w:asciiTheme="majorBidi" w:eastAsiaTheme="majorEastAsia" w:hAnsiTheme="majorBidi" w:cstheme="majorBidi"/>
          <w:color w:val="2F5496" w:themeColor="accent1" w:themeShade="BF"/>
          <w:sz w:val="22"/>
          <w:szCs w:val="22"/>
        </w:rPr>
        <w:t xml:space="preserve"> </w:t>
      </w:r>
      <w:proofErr w:type="spellStart"/>
      <w:r w:rsidRPr="00601154">
        <w:rPr>
          <w:rFonts w:asciiTheme="majorBidi" w:eastAsiaTheme="majorEastAsia" w:hAnsiTheme="majorBidi" w:cstheme="majorBidi"/>
          <w:color w:val="2F5496" w:themeColor="accent1" w:themeShade="BF"/>
          <w:sz w:val="22"/>
          <w:szCs w:val="22"/>
        </w:rPr>
        <w:t>QueryFlow’s</w:t>
      </w:r>
      <w:proofErr w:type="spellEnd"/>
      <w:r w:rsidRPr="00601154">
        <w:rPr>
          <w:rFonts w:asciiTheme="majorBidi" w:eastAsiaTheme="majorEastAsia" w:hAnsiTheme="majorBidi" w:cstheme="majorBidi"/>
          <w:color w:val="2F5496" w:themeColor="accent1" w:themeShade="BF"/>
          <w:sz w:val="22"/>
          <w:szCs w:val="22"/>
        </w:rPr>
        <w:t xml:space="preserve"> Enrichment Phase</w:t>
      </w:r>
    </w:p>
    <w:p w14:paraId="2E24C6C3" w14:textId="77777777" w:rsidR="0028427A" w:rsidRPr="00601154" w:rsidRDefault="0028427A" w:rsidP="00F579FA">
      <w:pPr>
        <w:pStyle w:val="ListParagraph"/>
        <w:ind w:left="0"/>
        <w:rPr>
          <w:rFonts w:asciiTheme="majorBidi" w:hAnsiTheme="majorBidi" w:cstheme="majorBidi"/>
          <w:i/>
          <w:iCs/>
        </w:rPr>
      </w:pPr>
    </w:p>
    <w:p w14:paraId="4975DCE4" w14:textId="255857BA" w:rsidR="00073160" w:rsidRDefault="0027361D" w:rsidP="00ED7705">
      <w:pPr>
        <w:pStyle w:val="ListParagraph"/>
        <w:ind w:left="0"/>
        <w:rPr>
          <w:ins w:id="173" w:author="Eyal Trabelsi" w:date="2021-10-09T14:58:00Z"/>
          <w:rFonts w:asciiTheme="majorBidi" w:hAnsiTheme="majorBidi" w:cstheme="majorBidi"/>
        </w:rPr>
      </w:pPr>
      <w:r w:rsidRPr="00601154">
        <w:rPr>
          <w:rFonts w:asciiTheme="majorBidi" w:hAnsiTheme="majorBidi" w:cstheme="majorBidi"/>
        </w:rPr>
        <w:t xml:space="preserve">Now </w:t>
      </w:r>
      <w:r w:rsidR="0028427A" w:rsidRPr="00601154">
        <w:rPr>
          <w:rFonts w:asciiTheme="majorBidi" w:hAnsiTheme="majorBidi" w:cstheme="majorBidi"/>
        </w:rPr>
        <w:t>we g</w:t>
      </w:r>
      <w:r w:rsidR="00ED7705">
        <w:rPr>
          <w:rFonts w:asciiTheme="majorBidi" w:hAnsiTheme="majorBidi" w:cstheme="majorBidi"/>
        </w:rPr>
        <w:t>e</w:t>
      </w:r>
      <w:r w:rsidR="0028427A" w:rsidRPr="00601154">
        <w:rPr>
          <w:rFonts w:asciiTheme="majorBidi" w:hAnsiTheme="majorBidi" w:cstheme="majorBidi"/>
        </w:rPr>
        <w:t>t to the enrichment phase</w:t>
      </w:r>
      <w:r w:rsidRPr="00601154">
        <w:rPr>
          <w:rFonts w:asciiTheme="majorBidi" w:hAnsiTheme="majorBidi" w:cstheme="majorBidi"/>
        </w:rPr>
        <w:t xml:space="preserve">, </w:t>
      </w:r>
      <w:r w:rsidR="0028427A" w:rsidRPr="00601154">
        <w:rPr>
          <w:rFonts w:asciiTheme="majorBidi" w:hAnsiTheme="majorBidi" w:cstheme="majorBidi"/>
        </w:rPr>
        <w:t xml:space="preserve">as </w:t>
      </w:r>
      <w:r w:rsidR="00B51C0C" w:rsidRPr="00601154">
        <w:rPr>
          <w:rFonts w:asciiTheme="majorBidi" w:hAnsiTheme="majorBidi" w:cstheme="majorBidi"/>
        </w:rPr>
        <w:t>we still lack some relevant information</w:t>
      </w:r>
      <w:r w:rsidR="0028427A" w:rsidRPr="00601154">
        <w:rPr>
          <w:rFonts w:asciiTheme="majorBidi" w:hAnsiTheme="majorBidi" w:cstheme="majorBidi"/>
        </w:rPr>
        <w:t xml:space="preserve">. </w:t>
      </w:r>
      <w:r w:rsidR="004373F4" w:rsidRPr="00601154">
        <w:rPr>
          <w:rFonts w:asciiTheme="majorBidi" w:hAnsiTheme="majorBidi" w:cstheme="majorBidi"/>
        </w:rPr>
        <w:t>We enrich</w:t>
      </w:r>
      <w:r w:rsidR="005D7768" w:rsidRPr="00601154">
        <w:rPr>
          <w:rFonts w:asciiTheme="majorBidi" w:hAnsiTheme="majorBidi" w:cstheme="majorBidi"/>
        </w:rPr>
        <w:t xml:space="preserve"> </w:t>
      </w:r>
      <w:r w:rsidR="0028427A" w:rsidRPr="00601154">
        <w:rPr>
          <w:rFonts w:asciiTheme="majorBidi" w:hAnsiTheme="majorBidi" w:cstheme="majorBidi"/>
        </w:rPr>
        <w:t xml:space="preserve">our </w:t>
      </w:r>
      <w:r w:rsidR="004373F4">
        <w:rPr>
          <w:rFonts w:asciiTheme="majorBidi" w:hAnsiTheme="majorBidi" w:cstheme="majorBidi"/>
        </w:rPr>
        <w:t xml:space="preserve">parsed </w:t>
      </w:r>
      <w:r w:rsidR="0028427A" w:rsidRPr="00601154">
        <w:rPr>
          <w:rFonts w:asciiTheme="majorBidi" w:hAnsiTheme="majorBidi" w:cstheme="majorBidi"/>
        </w:rPr>
        <w:t>execution plan</w:t>
      </w:r>
      <w:r w:rsidR="00DC6E81" w:rsidRPr="00601154">
        <w:rPr>
          <w:rFonts w:asciiTheme="majorBidi" w:hAnsiTheme="majorBidi" w:cstheme="majorBidi"/>
        </w:rPr>
        <w:t xml:space="preserve"> in </w:t>
      </w:r>
      <w:r w:rsidR="00474651">
        <w:rPr>
          <w:rFonts w:asciiTheme="majorBidi" w:hAnsiTheme="majorBidi" w:cstheme="majorBidi"/>
        </w:rPr>
        <w:t>f</w:t>
      </w:r>
      <w:r w:rsidR="00DC6E81" w:rsidRPr="00601154">
        <w:rPr>
          <w:rFonts w:asciiTheme="majorBidi" w:hAnsiTheme="majorBidi" w:cstheme="majorBidi"/>
        </w:rPr>
        <w:t xml:space="preserve">igure </w:t>
      </w:r>
      <w:r w:rsidR="00A05F76">
        <w:rPr>
          <w:rFonts w:asciiTheme="majorBidi" w:hAnsiTheme="majorBidi" w:cstheme="majorBidi" w:hint="cs"/>
          <w:rtl/>
        </w:rPr>
        <w:t>20</w:t>
      </w:r>
      <w:r w:rsidR="0028427A" w:rsidRPr="00601154">
        <w:rPr>
          <w:rFonts w:asciiTheme="majorBidi" w:hAnsiTheme="majorBidi" w:cstheme="majorBidi"/>
        </w:rPr>
        <w:t xml:space="preserve"> </w:t>
      </w:r>
      <w:r w:rsidRPr="00601154">
        <w:rPr>
          <w:rFonts w:asciiTheme="majorBidi" w:hAnsiTheme="majorBidi" w:cstheme="majorBidi"/>
        </w:rPr>
        <w:t xml:space="preserve">using the algorithm in </w:t>
      </w:r>
      <w:r w:rsidR="001A732E">
        <w:rPr>
          <w:rFonts w:asciiTheme="majorBidi" w:hAnsiTheme="majorBidi" w:cstheme="majorBidi"/>
        </w:rPr>
        <w:t>f</w:t>
      </w:r>
      <w:r w:rsidRPr="00601154">
        <w:rPr>
          <w:rFonts w:asciiTheme="majorBidi" w:hAnsiTheme="majorBidi" w:cstheme="majorBidi"/>
        </w:rPr>
        <w:t xml:space="preserve">igure </w:t>
      </w:r>
      <w:r w:rsidR="00A05F76">
        <w:rPr>
          <w:rFonts w:asciiTheme="majorBidi" w:hAnsiTheme="majorBidi" w:cstheme="majorBidi" w:hint="cs"/>
          <w:rtl/>
        </w:rPr>
        <w:t>21</w:t>
      </w:r>
      <w:r w:rsidRPr="00601154">
        <w:rPr>
          <w:rFonts w:asciiTheme="majorBidi" w:hAnsiTheme="majorBidi" w:cstheme="majorBidi"/>
        </w:rPr>
        <w:t>.</w:t>
      </w:r>
    </w:p>
    <w:p w14:paraId="492A4161" w14:textId="67CA7C1F" w:rsidR="00EF58AD" w:rsidRPr="00601154" w:rsidDel="00907A43" w:rsidRDefault="00EF58AD" w:rsidP="00ED7705">
      <w:pPr>
        <w:pStyle w:val="ListParagraph"/>
        <w:ind w:left="0"/>
        <w:rPr>
          <w:del w:id="174" w:author="Eyal Trabelsi" w:date="2021-10-09T15:08:00Z"/>
          <w:rFonts w:asciiTheme="majorBidi" w:hAnsiTheme="majorBidi" w:cstheme="majorBidi"/>
        </w:rPr>
      </w:pPr>
      <w:ins w:id="175" w:author="Eyal Trabelsi" w:date="2021-10-09T14:58:00Z">
        <w:r>
          <w:rPr>
            <w:rFonts w:asciiTheme="majorBidi" w:hAnsiTheme="majorBidi" w:cstheme="majorBidi"/>
            <w:noProof/>
          </w:rPr>
          <w:lastRenderedPageBreak/>
          <w:drawing>
            <wp:inline distT="0" distB="0" distL="0" distR="0" wp14:anchorId="5E08948A" wp14:editId="182DE658">
              <wp:extent cx="5727700" cy="7258929"/>
              <wp:effectExtent l="0" t="0" r="0" b="571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29331" cy="7260996"/>
                      </a:xfrm>
                      <a:prstGeom prst="rect">
                        <a:avLst/>
                      </a:prstGeom>
                    </pic:spPr>
                  </pic:pic>
                </a:graphicData>
              </a:graphic>
            </wp:inline>
          </w:drawing>
        </w:r>
      </w:ins>
    </w:p>
    <w:p w14:paraId="26D1BC5C" w14:textId="0EDFB89D" w:rsidR="00073160" w:rsidRPr="00601154" w:rsidRDefault="00300D69" w:rsidP="006A6828">
      <w:pPr>
        <w:pStyle w:val="ListParagraph"/>
        <w:ind w:left="0"/>
      </w:pPr>
      <w:del w:id="176" w:author="Eyal Trabelsi" w:date="2021-10-09T12:42:00Z">
        <w:r w:rsidDel="002C6DE6">
          <w:rPr>
            <w:noProof/>
          </w:rPr>
          <w:drawing>
            <wp:inline distT="0" distB="0" distL="0" distR="0" wp14:anchorId="1FA94222" wp14:editId="37BA1D74">
              <wp:extent cx="5511800" cy="6079067"/>
              <wp:effectExtent l="0" t="0" r="0" b="444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15463" cy="6083107"/>
                      </a:xfrm>
                      <a:prstGeom prst="rect">
                        <a:avLst/>
                      </a:prstGeom>
                    </pic:spPr>
                  </pic:pic>
                </a:graphicData>
              </a:graphic>
            </wp:inline>
          </w:drawing>
        </w:r>
      </w:del>
    </w:p>
    <w:p w14:paraId="5733EBD0" w14:textId="4533E665" w:rsidR="00073160" w:rsidRPr="00601154" w:rsidRDefault="00073160" w:rsidP="00073160">
      <w:pPr>
        <w:spacing w:line="360" w:lineRule="auto"/>
        <w:jc w:val="center"/>
        <w:rPr>
          <w:rFonts w:asciiTheme="majorBidi" w:hAnsiTheme="majorBidi" w:cstheme="majorBidi"/>
          <w:color w:val="FF0000"/>
          <w:szCs w:val="22"/>
          <w:lang w:val="en-GB"/>
        </w:rPr>
      </w:pPr>
      <w:r w:rsidRPr="00601154">
        <w:rPr>
          <w:rFonts w:asciiTheme="majorBidi" w:hAnsiTheme="majorBidi" w:cstheme="majorBidi"/>
          <w:b/>
          <w:bCs/>
        </w:rPr>
        <w:t xml:space="preserve">Figure </w:t>
      </w:r>
      <w:r w:rsidR="00A05F76">
        <w:rPr>
          <w:rFonts w:asciiTheme="majorBidi" w:hAnsiTheme="majorBidi" w:cstheme="majorBidi" w:hint="cs"/>
          <w:b/>
          <w:bCs/>
          <w:rtl/>
        </w:rPr>
        <w:t>21</w:t>
      </w:r>
      <w:r w:rsidR="00A05F76">
        <w:rPr>
          <w:rFonts w:asciiTheme="majorBidi" w:hAnsiTheme="majorBidi" w:cstheme="majorBidi"/>
          <w:b/>
          <w:bCs/>
        </w:rPr>
        <w:t xml:space="preserve">- </w:t>
      </w:r>
      <w:r w:rsidR="00A05F76" w:rsidRPr="00A05F76">
        <w:rPr>
          <w:rFonts w:asciiTheme="majorBidi" w:hAnsiTheme="majorBidi" w:cstheme="majorBidi"/>
        </w:rPr>
        <w:t xml:space="preserve">Enrichment </w:t>
      </w:r>
      <w:commentRangeStart w:id="177"/>
      <w:r w:rsidR="00A05F76" w:rsidRPr="00A05F76">
        <w:rPr>
          <w:rFonts w:asciiTheme="majorBidi" w:hAnsiTheme="majorBidi" w:cstheme="majorBidi"/>
        </w:rPr>
        <w:t>Algorithm</w:t>
      </w:r>
      <w:commentRangeEnd w:id="177"/>
      <w:r w:rsidR="00ED7705">
        <w:rPr>
          <w:rStyle w:val="CommentReference"/>
        </w:rPr>
        <w:commentReference w:id="177"/>
      </w:r>
    </w:p>
    <w:p w14:paraId="486CFCF4" w14:textId="77777777" w:rsidR="00073160" w:rsidRPr="00601154" w:rsidRDefault="00073160" w:rsidP="005900BA">
      <w:pPr>
        <w:pStyle w:val="ListParagraph"/>
        <w:ind w:left="0"/>
        <w:rPr>
          <w:rFonts w:asciiTheme="majorBidi" w:hAnsiTheme="majorBidi" w:cstheme="majorBidi"/>
        </w:rPr>
      </w:pPr>
    </w:p>
    <w:p w14:paraId="1BA822BB" w14:textId="5D84293F" w:rsidR="005900BA" w:rsidRPr="00601154" w:rsidRDefault="0027361D" w:rsidP="005900BA">
      <w:pPr>
        <w:pStyle w:val="ListParagraph"/>
        <w:ind w:left="0"/>
        <w:rPr>
          <w:rFonts w:asciiTheme="majorBidi" w:hAnsiTheme="majorBidi" w:cstheme="majorBidi"/>
        </w:rPr>
      </w:pPr>
      <w:r w:rsidRPr="00601154">
        <w:rPr>
          <w:rFonts w:asciiTheme="majorBidi" w:hAnsiTheme="majorBidi" w:cstheme="majorBidi"/>
        </w:rPr>
        <w:t xml:space="preserve"> </w:t>
      </w:r>
      <w:r w:rsidR="005900BA" w:rsidRPr="00601154">
        <w:rPr>
          <w:rFonts w:asciiTheme="majorBidi" w:hAnsiTheme="majorBidi" w:cstheme="majorBidi"/>
        </w:rPr>
        <w:t>The algorithm</w:t>
      </w:r>
      <w:r w:rsidR="00DC6E81" w:rsidRPr="00601154">
        <w:rPr>
          <w:rFonts w:asciiTheme="majorBidi" w:hAnsiTheme="majorBidi" w:cstheme="majorBidi"/>
        </w:rPr>
        <w:t xml:space="preserve"> </w:t>
      </w:r>
      <w:r w:rsidR="005900BA" w:rsidRPr="00601154">
        <w:rPr>
          <w:rFonts w:asciiTheme="majorBidi" w:hAnsiTheme="majorBidi" w:cstheme="majorBidi"/>
        </w:rPr>
        <w:t>iterate</w:t>
      </w:r>
      <w:r w:rsidR="00B47EBA" w:rsidRPr="00601154">
        <w:rPr>
          <w:rFonts w:asciiTheme="majorBidi" w:hAnsiTheme="majorBidi" w:cstheme="majorBidi"/>
        </w:rPr>
        <w:t>s</w:t>
      </w:r>
      <w:r w:rsidR="005900BA" w:rsidRPr="00601154">
        <w:rPr>
          <w:rFonts w:asciiTheme="majorBidi" w:hAnsiTheme="majorBidi" w:cstheme="majorBidi"/>
        </w:rPr>
        <w:t xml:space="preserve"> the </w:t>
      </w:r>
      <w:r w:rsidR="00DC6E81" w:rsidRPr="00601154">
        <w:rPr>
          <w:rFonts w:asciiTheme="majorBidi" w:hAnsiTheme="majorBidi" w:cstheme="majorBidi"/>
        </w:rPr>
        <w:t>ancestor’s hierarch</w:t>
      </w:r>
      <w:r w:rsidR="00DC6E81" w:rsidRPr="00601154">
        <w:rPr>
          <w:rFonts w:asciiTheme="majorBidi" w:hAnsiTheme="majorBidi" w:cstheme="majorBidi"/>
          <w:lang w:val="en-US"/>
        </w:rPr>
        <w:t>y</w:t>
      </w:r>
      <w:r w:rsidR="005900BA" w:rsidRPr="00601154">
        <w:rPr>
          <w:rFonts w:asciiTheme="majorBidi" w:hAnsiTheme="majorBidi" w:cstheme="majorBidi"/>
        </w:rPr>
        <w:t xml:space="preserve"> as a BFS</w:t>
      </w:r>
      <w:r w:rsidR="00ED7705">
        <w:rPr>
          <w:rFonts w:asciiTheme="majorBidi" w:hAnsiTheme="majorBidi" w:cstheme="majorBidi"/>
        </w:rPr>
        <w:t xml:space="preserve"> </w:t>
      </w:r>
      <w:r w:rsidR="00ED7705" w:rsidRPr="006A6828">
        <w:rPr>
          <w:rFonts w:asciiTheme="majorBidi" w:hAnsiTheme="majorBidi" w:cstheme="majorBidi"/>
        </w:rPr>
        <w:t>from bottom to t</w:t>
      </w:r>
      <w:r w:rsidR="00ED7705" w:rsidRPr="009E62C7">
        <w:rPr>
          <w:rFonts w:asciiTheme="majorBidi" w:hAnsiTheme="majorBidi" w:cstheme="majorBidi"/>
          <w:b/>
          <w:bCs/>
        </w:rPr>
        <w:t>op</w:t>
      </w:r>
      <w:r w:rsidR="005900BA" w:rsidRPr="00601154">
        <w:rPr>
          <w:rFonts w:asciiTheme="majorBidi" w:hAnsiTheme="majorBidi" w:cstheme="majorBidi"/>
        </w:rPr>
        <w:t>, and the iterations go as follows</w:t>
      </w:r>
      <w:r w:rsidR="00CF063B">
        <w:rPr>
          <w:rFonts w:asciiTheme="majorBidi" w:hAnsiTheme="majorBidi" w:cstheme="majorBidi"/>
        </w:rPr>
        <w:t xml:space="preserve"> (the results </w:t>
      </w:r>
      <w:r w:rsidR="00AE0D12">
        <w:rPr>
          <w:rFonts w:asciiTheme="majorBidi" w:hAnsiTheme="majorBidi" w:cstheme="majorBidi"/>
        </w:rPr>
        <w:t xml:space="preserve">is </w:t>
      </w:r>
      <w:r w:rsidR="00CF063B">
        <w:rPr>
          <w:rFonts w:asciiTheme="majorBidi" w:hAnsiTheme="majorBidi" w:cstheme="majorBidi"/>
        </w:rPr>
        <w:t>in Figure 22)</w:t>
      </w:r>
      <w:r w:rsidR="00DC6E81" w:rsidRPr="00601154">
        <w:rPr>
          <w:rFonts w:asciiTheme="majorBidi" w:hAnsiTheme="majorBidi" w:cstheme="majorBidi"/>
        </w:rPr>
        <w:t>:</w:t>
      </w:r>
    </w:p>
    <w:p w14:paraId="1F8ACCC5" w14:textId="425468EF" w:rsidR="007B0114" w:rsidRPr="00AD430B" w:rsidRDefault="005900BA" w:rsidP="008B2088">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AD430B" w:rsidRPr="00AD430B">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w:t>
      </w:r>
      <w:r w:rsidR="00B47EBA" w:rsidRPr="00AD430B">
        <w:rPr>
          <w:rFonts w:asciiTheme="majorBidi" w:hAnsiTheme="majorBidi" w:cstheme="majorBidi"/>
          <w:color w:val="000000" w:themeColor="text1"/>
        </w:rPr>
        <w:t>s</w:t>
      </w:r>
      <w:r w:rsidRPr="00AD430B">
        <w:rPr>
          <w:rFonts w:asciiTheme="majorBidi" w:hAnsiTheme="majorBidi" w:cstheme="majorBidi"/>
          <w:color w:val="000000" w:themeColor="text1"/>
        </w:rPr>
        <w:t xml:space="preserve"> the </w:t>
      </w:r>
      <w:r w:rsidRPr="00AD430B">
        <w:rPr>
          <w:rFonts w:asciiTheme="majorBidi" w:hAnsiTheme="majorBidi" w:cstheme="majorBidi"/>
          <w:i/>
          <w:iCs/>
          <w:color w:val="000000" w:themeColor="text1"/>
        </w:rPr>
        <w:t xml:space="preserve">People </w:t>
      </w:r>
      <w:r w:rsidRPr="00AD430B">
        <w:rPr>
          <w:rFonts w:asciiTheme="majorBidi" w:hAnsiTheme="majorBidi" w:cstheme="majorBidi"/>
          <w:color w:val="000000" w:themeColor="text1"/>
        </w:rPr>
        <w:t>sub</w:t>
      </w:r>
      <w:r w:rsidR="00F31967" w:rsidRPr="00AD430B">
        <w:rPr>
          <w:rFonts w:asciiTheme="majorBidi" w:hAnsiTheme="majorBidi" w:cstheme="majorBidi"/>
          <w:color w:val="000000" w:themeColor="text1"/>
        </w:rPr>
        <w:t>-</w:t>
      </w:r>
      <w:r w:rsidRPr="00AD430B">
        <w:rPr>
          <w:rFonts w:asciiTheme="majorBidi" w:hAnsiTheme="majorBidi" w:cstheme="majorBidi"/>
          <w:color w:val="000000" w:themeColor="text1"/>
        </w:rPr>
        <w:t>expression</w:t>
      </w:r>
      <w:r w:rsidR="007B0114" w:rsidRPr="00AD430B">
        <w:rPr>
          <w:rFonts w:asciiTheme="majorBidi" w:hAnsiTheme="majorBidi" w:cstheme="majorBidi"/>
          <w:color w:val="000000" w:themeColor="text1"/>
        </w:rPr>
        <w:t>.</w:t>
      </w:r>
    </w:p>
    <w:p w14:paraId="4DC944D3" w14:textId="7CB33CEE" w:rsidR="00F31967" w:rsidRPr="00AD430B" w:rsidRDefault="00F31967" w:rsidP="008B2088">
      <w:pPr>
        <w:pStyle w:val="ListParagraph"/>
        <w:numPr>
          <w:ilvl w:val="1"/>
          <w:numId w:val="9"/>
        </w:numPr>
        <w:rPr>
          <w:rFonts w:asciiTheme="majorBidi" w:hAnsiTheme="majorBidi" w:cstheme="majorBidi"/>
          <w:b/>
          <w:bCs/>
          <w:color w:val="000000" w:themeColor="text1"/>
        </w:rPr>
      </w:pPr>
      <w:r w:rsidRPr="00AD430B">
        <w:rPr>
          <w:rFonts w:asciiTheme="majorBidi" w:hAnsiTheme="majorBidi" w:cstheme="majorBidi"/>
          <w:b/>
          <w:bCs/>
          <w:color w:val="000000" w:themeColor="text1"/>
        </w:rPr>
        <w:lastRenderedPageBreak/>
        <w:t xml:space="preserve">Missing statistics in sub-expression granularity- </w:t>
      </w:r>
      <w:r w:rsidRPr="00AD430B">
        <w:rPr>
          <w:rFonts w:asciiTheme="majorBidi" w:hAnsiTheme="majorBidi" w:cstheme="majorBidi"/>
          <w:color w:val="000000" w:themeColor="text1"/>
        </w:rPr>
        <w:t xml:space="preserve">since this operation has no ancestors, no additional work </w:t>
      </w:r>
      <w:r w:rsidR="00C152E0" w:rsidRPr="00AD430B">
        <w:rPr>
          <w:rFonts w:asciiTheme="majorBidi" w:hAnsiTheme="majorBidi" w:cstheme="majorBidi"/>
          <w:color w:val="000000" w:themeColor="text1"/>
        </w:rPr>
        <w:t xml:space="preserve">is </w:t>
      </w:r>
      <w:r w:rsidRPr="00AD430B">
        <w:rPr>
          <w:rFonts w:asciiTheme="majorBidi" w:hAnsiTheme="majorBidi" w:cstheme="majorBidi"/>
          <w:color w:val="000000" w:themeColor="text1"/>
        </w:rPr>
        <w:t>required here</w:t>
      </w:r>
      <w:r w:rsidRPr="00AD430B">
        <w:rPr>
          <w:rFonts w:asciiTheme="majorBidi" w:hAnsiTheme="majorBidi" w:cstheme="majorBidi"/>
          <w:i/>
          <w:iCs/>
          <w:color w:val="000000" w:themeColor="text1"/>
        </w:rPr>
        <w:t>.</w:t>
      </w:r>
    </w:p>
    <w:p w14:paraId="3D622107" w14:textId="2345E48C" w:rsidR="00F31967" w:rsidRPr="00AD430B" w:rsidRDefault="00F31967" w:rsidP="008B2088">
      <w:pPr>
        <w:pStyle w:val="ListParagraph"/>
        <w:numPr>
          <w:ilvl w:val="1"/>
          <w:numId w:val="9"/>
        </w:numPr>
        <w:rPr>
          <w:rFonts w:asciiTheme="majorBidi" w:hAnsiTheme="majorBidi" w:cstheme="majorBidi"/>
          <w:b/>
          <w:bCs/>
          <w:color w:val="000000" w:themeColor="text1"/>
        </w:rPr>
      </w:pPr>
      <w:r w:rsidRPr="00AD430B">
        <w:rPr>
          <w:rFonts w:asciiTheme="majorBidi" w:hAnsiTheme="majorBidi" w:cstheme="majorBidi"/>
          <w:b/>
          <w:bCs/>
          <w:color w:val="000000" w:themeColor="text1"/>
        </w:rPr>
        <w:t>Percentage statistics</w:t>
      </w:r>
      <w:r w:rsidRPr="00AD430B">
        <w:rPr>
          <w:rFonts w:asciiTheme="majorBidi" w:hAnsiTheme="majorBidi" w:cstheme="majorBidi"/>
          <w:color w:val="000000" w:themeColor="text1"/>
        </w:rPr>
        <w:t xml:space="preserve"> – We calculate the </w:t>
      </w:r>
      <w:proofErr w:type="spellStart"/>
      <w:r w:rsidRPr="00AD430B">
        <w:rPr>
          <w:rFonts w:asciiTheme="majorBidi" w:hAnsiTheme="majorBidi" w:cstheme="majorBidi"/>
          <w:i/>
          <w:iCs/>
          <w:color w:val="000000" w:themeColor="text1"/>
        </w:rPr>
        <w:t>actual_duration_pct</w:t>
      </w:r>
      <w:proofErr w:type="spellEnd"/>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 xml:space="preserve">People </w:t>
      </w:r>
      <w:proofErr w:type="spellStart"/>
      <w:r w:rsidRPr="00AD430B">
        <w:rPr>
          <w:rFonts w:asciiTheme="majorBidi" w:hAnsiTheme="majorBidi" w:cstheme="majorBidi"/>
          <w:i/>
          <w:iCs/>
          <w:color w:val="000000" w:themeColor="text1"/>
        </w:rPr>
        <w:t>actual_duration</w:t>
      </w:r>
      <w:proofErr w:type="spellEnd"/>
      <w:r w:rsidRPr="00AD430B">
        <w:rPr>
          <w:rFonts w:asciiTheme="majorBidi" w:hAnsiTheme="majorBidi" w:cstheme="majorBidi"/>
          <w:i/>
          <w:iCs/>
          <w:color w:val="000000" w:themeColor="text1"/>
        </w:rPr>
        <w:t>.</w:t>
      </w:r>
    </w:p>
    <w:p w14:paraId="7899E33B" w14:textId="494A8EB5" w:rsidR="00F31967" w:rsidRPr="00AD430B" w:rsidRDefault="00F31967" w:rsidP="008B2088">
      <w:pPr>
        <w:pStyle w:val="ListParagraph"/>
        <w:numPr>
          <w:ilvl w:val="1"/>
          <w:numId w:val="9"/>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it’s a </w:t>
      </w:r>
      <w:r w:rsidRPr="00AD430B">
        <w:rPr>
          <w:rFonts w:asciiTheme="majorBidi" w:hAnsiTheme="majorBidi" w:cstheme="majorBidi"/>
          <w:i/>
          <w:iCs/>
          <w:color w:val="000000" w:themeColor="text1"/>
        </w:rPr>
        <w:t>Scan</w:t>
      </w:r>
      <w:r w:rsidRPr="00AD430B">
        <w:rPr>
          <w:rFonts w:asciiTheme="majorBidi" w:hAnsiTheme="majorBidi" w:cstheme="majorBidi"/>
          <w:color w:val="000000" w:themeColor="text1"/>
        </w:rPr>
        <w:t xml:space="preserve">. </w:t>
      </w:r>
    </w:p>
    <w:p w14:paraId="6541F2BD" w14:textId="0F479DFF" w:rsidR="00200F3C" w:rsidRPr="00CF063B" w:rsidRDefault="00F31967" w:rsidP="00CF063B">
      <w:pPr>
        <w:pStyle w:val="ListParagraph"/>
        <w:numPr>
          <w:ilvl w:val="1"/>
          <w:numId w:val="9"/>
        </w:numPr>
        <w:rPr>
          <w:szCs w:val="24"/>
          <w:lang w:val="en-US"/>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xml:space="preserve">- </w:t>
      </w:r>
      <w:r w:rsidRPr="00AD430B">
        <w:rPr>
          <w:rFonts w:asciiTheme="majorBidi" w:hAnsiTheme="majorBidi" w:cstheme="majorBidi"/>
          <w:i/>
          <w:iCs/>
          <w:color w:val="000000" w:themeColor="text1"/>
        </w:rPr>
        <w:t>People.</w:t>
      </w:r>
      <w:r w:rsidR="00200F3C">
        <w:rPr>
          <w:rFonts w:asciiTheme="majorBidi" w:hAnsiTheme="majorBidi" w:cstheme="majorBidi"/>
          <w:b/>
          <w:bCs/>
          <w:color w:val="000000" w:themeColor="text1"/>
        </w:rPr>
        <w:t xml:space="preserve"> </w:t>
      </w:r>
    </w:p>
    <w:p w14:paraId="4B18D947" w14:textId="5D574C87" w:rsidR="007B0114" w:rsidRPr="00AD430B" w:rsidRDefault="005900BA" w:rsidP="008B2088">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114B69">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w:t>
      </w:r>
      <w:r w:rsidR="00B47EBA" w:rsidRPr="00AD430B">
        <w:rPr>
          <w:rFonts w:asciiTheme="majorBidi" w:hAnsiTheme="majorBidi" w:cstheme="majorBidi"/>
          <w:color w:val="000000" w:themeColor="text1"/>
        </w:rPr>
        <w:t>s</w:t>
      </w:r>
      <w:r w:rsidRPr="00AD430B">
        <w:rPr>
          <w:rFonts w:asciiTheme="majorBidi" w:hAnsiTheme="majorBidi" w:cstheme="majorBidi"/>
          <w:color w:val="000000" w:themeColor="text1"/>
        </w:rPr>
        <w:t xml:space="preserve"> the </w:t>
      </w:r>
      <w:r w:rsidRPr="00AD430B">
        <w:rPr>
          <w:rFonts w:asciiTheme="majorBidi" w:hAnsiTheme="majorBidi" w:cstheme="majorBidi"/>
          <w:i/>
          <w:iCs/>
          <w:color w:val="000000" w:themeColor="text1"/>
        </w:rPr>
        <w:t xml:space="preserve">People* </w:t>
      </w:r>
      <w:r w:rsidRPr="00AD430B">
        <w:rPr>
          <w:rFonts w:asciiTheme="majorBidi" w:hAnsiTheme="majorBidi" w:cstheme="majorBidi"/>
          <w:color w:val="000000" w:themeColor="text1"/>
        </w:rPr>
        <w:t>sub</w:t>
      </w:r>
      <w:r w:rsidR="00AA4CD3" w:rsidRPr="00AD430B">
        <w:rPr>
          <w:rFonts w:asciiTheme="majorBidi" w:hAnsiTheme="majorBidi" w:cstheme="majorBidi"/>
          <w:color w:val="000000" w:themeColor="text1"/>
        </w:rPr>
        <w:t>-</w:t>
      </w:r>
      <w:r w:rsidRPr="00AD430B">
        <w:rPr>
          <w:rFonts w:asciiTheme="majorBidi" w:hAnsiTheme="majorBidi" w:cstheme="majorBidi"/>
          <w:color w:val="000000" w:themeColor="text1"/>
        </w:rPr>
        <w:t>expression.</w:t>
      </w:r>
      <w:r w:rsidRPr="00AD430B">
        <w:rPr>
          <w:rFonts w:asciiTheme="majorBidi" w:hAnsiTheme="majorBidi" w:cstheme="majorBidi"/>
          <w:i/>
          <w:iCs/>
          <w:color w:val="000000" w:themeColor="text1"/>
        </w:rPr>
        <w:t xml:space="preserve"> </w:t>
      </w:r>
    </w:p>
    <w:p w14:paraId="2AEAC4DE" w14:textId="24E02EFC" w:rsidR="007B0114" w:rsidRPr="00AD430B" w:rsidRDefault="007B0114" w:rsidP="009007B9">
      <w:pPr>
        <w:pStyle w:val="ListParagraph"/>
        <w:numPr>
          <w:ilvl w:val="0"/>
          <w:numId w:val="19"/>
        </w:numPr>
        <w:rPr>
          <w:rFonts w:asciiTheme="majorBidi" w:hAnsiTheme="majorBidi" w:cstheme="majorBidi"/>
          <w:b/>
          <w:bCs/>
          <w:color w:val="000000" w:themeColor="text1"/>
        </w:rPr>
      </w:pPr>
      <w:r w:rsidRPr="00AD430B">
        <w:rPr>
          <w:rFonts w:asciiTheme="majorBidi" w:hAnsiTheme="majorBidi" w:cstheme="majorBidi"/>
          <w:b/>
          <w:bCs/>
          <w:color w:val="000000" w:themeColor="text1"/>
        </w:rPr>
        <w:t xml:space="preserve">Missing statistics in sub-expression granularity- </w:t>
      </w:r>
      <w:r w:rsidRPr="00AD430B">
        <w:rPr>
          <w:rFonts w:asciiTheme="majorBidi" w:hAnsiTheme="majorBidi" w:cstheme="majorBidi"/>
          <w:color w:val="000000" w:themeColor="text1"/>
        </w:rPr>
        <w:t xml:space="preserve">We calculate the </w:t>
      </w:r>
      <w:proofErr w:type="spellStart"/>
      <w:r w:rsidRPr="00AD430B">
        <w:rPr>
          <w:rFonts w:asciiTheme="majorBidi" w:hAnsiTheme="majorBidi" w:cstheme="majorBidi"/>
          <w:i/>
          <w:iCs/>
          <w:color w:val="000000" w:themeColor="text1"/>
        </w:rPr>
        <w:t>actual_duration</w:t>
      </w:r>
      <w:proofErr w:type="spellEnd"/>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by subtracting the </w:t>
      </w:r>
      <w:r w:rsidRPr="00AD430B">
        <w:rPr>
          <w:rFonts w:asciiTheme="majorBidi" w:hAnsiTheme="majorBidi" w:cstheme="majorBidi"/>
          <w:i/>
          <w:iCs/>
          <w:color w:val="000000" w:themeColor="text1"/>
        </w:rPr>
        <w:t xml:space="preserve">People </w:t>
      </w:r>
      <w:proofErr w:type="spellStart"/>
      <w:r w:rsidRPr="00AD430B">
        <w:rPr>
          <w:rFonts w:asciiTheme="majorBidi" w:hAnsiTheme="majorBidi" w:cstheme="majorBidi"/>
          <w:i/>
          <w:iCs/>
          <w:color w:val="000000" w:themeColor="text1"/>
        </w:rPr>
        <w:t>total_time</w:t>
      </w:r>
      <w:proofErr w:type="spellEnd"/>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 xml:space="preserve">People* </w:t>
      </w:r>
      <w:proofErr w:type="spellStart"/>
      <w:r w:rsidRPr="00AD430B">
        <w:rPr>
          <w:rFonts w:asciiTheme="majorBidi" w:hAnsiTheme="majorBidi" w:cstheme="majorBidi"/>
          <w:i/>
          <w:iCs/>
          <w:color w:val="000000" w:themeColor="text1"/>
        </w:rPr>
        <w:t>total_time</w:t>
      </w:r>
      <w:proofErr w:type="spellEnd"/>
      <w:r w:rsidRPr="00AD430B">
        <w:rPr>
          <w:rFonts w:asciiTheme="majorBidi" w:hAnsiTheme="majorBidi" w:cstheme="majorBidi"/>
          <w:i/>
          <w:iCs/>
          <w:color w:val="000000" w:themeColor="text1"/>
        </w:rPr>
        <w:t>.</w:t>
      </w:r>
    </w:p>
    <w:p w14:paraId="42129056" w14:textId="234CA714" w:rsidR="007B0114" w:rsidRPr="00AD430B" w:rsidRDefault="007B0114" w:rsidP="009007B9">
      <w:pPr>
        <w:pStyle w:val="ListParagraph"/>
        <w:numPr>
          <w:ilvl w:val="0"/>
          <w:numId w:val="19"/>
        </w:numPr>
        <w:rPr>
          <w:rFonts w:asciiTheme="majorBidi" w:hAnsiTheme="majorBidi" w:cstheme="majorBidi"/>
          <w:b/>
          <w:bCs/>
          <w:color w:val="000000" w:themeColor="text1"/>
        </w:rPr>
      </w:pPr>
      <w:r w:rsidRPr="00AD430B">
        <w:rPr>
          <w:rFonts w:asciiTheme="majorBidi" w:hAnsiTheme="majorBidi" w:cstheme="majorBidi"/>
          <w:b/>
          <w:bCs/>
          <w:color w:val="000000" w:themeColor="text1"/>
        </w:rPr>
        <w:t>Percentage statistics</w:t>
      </w:r>
      <w:r w:rsidRPr="00AD430B">
        <w:rPr>
          <w:rFonts w:asciiTheme="majorBidi" w:hAnsiTheme="majorBidi" w:cstheme="majorBidi"/>
          <w:color w:val="000000" w:themeColor="text1"/>
        </w:rPr>
        <w:t xml:space="preserve"> – We calculate the </w:t>
      </w:r>
      <w:proofErr w:type="spellStart"/>
      <w:r w:rsidRPr="00AD430B">
        <w:rPr>
          <w:rFonts w:asciiTheme="majorBidi" w:hAnsiTheme="majorBidi" w:cstheme="majorBidi"/>
          <w:i/>
          <w:iCs/>
          <w:color w:val="000000" w:themeColor="text1"/>
        </w:rPr>
        <w:t>actual_duration_pct</w:t>
      </w:r>
      <w:proofErr w:type="spellEnd"/>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 xml:space="preserve">People* </w:t>
      </w:r>
      <w:proofErr w:type="spellStart"/>
      <w:r w:rsidRPr="00AD430B">
        <w:rPr>
          <w:rFonts w:asciiTheme="majorBidi" w:hAnsiTheme="majorBidi" w:cstheme="majorBidi"/>
          <w:i/>
          <w:iCs/>
          <w:color w:val="000000" w:themeColor="text1"/>
        </w:rPr>
        <w:t>actual_duration</w:t>
      </w:r>
      <w:proofErr w:type="spellEnd"/>
      <w:r w:rsidRPr="00AD430B">
        <w:rPr>
          <w:rFonts w:asciiTheme="majorBidi" w:hAnsiTheme="majorBidi" w:cstheme="majorBidi"/>
          <w:i/>
          <w:iCs/>
          <w:color w:val="000000" w:themeColor="text1"/>
        </w:rPr>
        <w:t>.</w:t>
      </w:r>
    </w:p>
    <w:p w14:paraId="5D37FC25" w14:textId="50195B0F" w:rsidR="007B0114" w:rsidRPr="00AD430B" w:rsidRDefault="007B0114" w:rsidP="009007B9">
      <w:pPr>
        <w:pStyle w:val="ListParagraph"/>
        <w:numPr>
          <w:ilvl w:val="0"/>
          <w:numId w:val="19"/>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rows </w:t>
      </w:r>
      <w:r w:rsidR="00C152E0" w:rsidRPr="00AD430B">
        <w:rPr>
          <w:rFonts w:asciiTheme="majorBidi" w:hAnsiTheme="majorBidi" w:cstheme="majorBidi"/>
          <w:color w:val="000000" w:themeColor="text1"/>
        </w:rPr>
        <w:t>were</w:t>
      </w:r>
      <w:r w:rsidRPr="00AD430B">
        <w:rPr>
          <w:rFonts w:asciiTheme="majorBidi" w:hAnsiTheme="majorBidi" w:cstheme="majorBidi"/>
          <w:color w:val="000000" w:themeColor="text1"/>
        </w:rPr>
        <w:t xml:space="preserve"> filtered. </w:t>
      </w:r>
    </w:p>
    <w:p w14:paraId="7F27643E" w14:textId="31A53889" w:rsidR="007B0114" w:rsidRPr="00AD430B" w:rsidRDefault="007B0114" w:rsidP="009007B9">
      <w:pPr>
        <w:pStyle w:val="ListParagraph"/>
        <w:numPr>
          <w:ilvl w:val="0"/>
          <w:numId w:val="19"/>
        </w:numPr>
        <w:rPr>
          <w:rFonts w:asciiTheme="majorBidi" w:hAnsiTheme="majorBidi" w:cstheme="majorBidi"/>
          <w:b/>
          <w:bCs/>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xml:space="preserve">- </w:t>
      </w:r>
      <w:r w:rsidRPr="00AD430B">
        <w:rPr>
          <w:rFonts w:asciiTheme="majorBidi" w:hAnsiTheme="majorBidi" w:cstheme="majorBidi"/>
          <w:i/>
          <w:iCs/>
          <w:color w:val="000000" w:themeColor="text1"/>
        </w:rPr>
        <w:t>People*.</w:t>
      </w:r>
    </w:p>
    <w:p w14:paraId="341F52FD" w14:textId="1C357181" w:rsidR="00F31967" w:rsidRPr="00AD430B" w:rsidRDefault="005900BA" w:rsidP="008B2088">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114B69">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w:t>
      </w:r>
      <w:r w:rsidR="00B47EBA" w:rsidRPr="00AD430B">
        <w:rPr>
          <w:rFonts w:asciiTheme="majorBidi" w:hAnsiTheme="majorBidi" w:cstheme="majorBidi"/>
          <w:color w:val="000000" w:themeColor="text1"/>
        </w:rPr>
        <w:t>s</w:t>
      </w:r>
      <w:r w:rsidRPr="00AD430B">
        <w:rPr>
          <w:rFonts w:asciiTheme="majorBidi" w:hAnsiTheme="majorBidi" w:cstheme="majorBidi"/>
          <w:color w:val="000000" w:themeColor="text1"/>
        </w:rPr>
        <w:t xml:space="preserve"> the </w:t>
      </w:r>
      <w:r w:rsidRPr="00AD430B">
        <w:rPr>
          <w:rFonts w:asciiTheme="majorBidi" w:hAnsiTheme="majorBidi" w:cstheme="majorBidi"/>
          <w:i/>
          <w:iCs/>
          <w:color w:val="000000" w:themeColor="text1"/>
        </w:rPr>
        <w:t xml:space="preserve">Crew </w:t>
      </w:r>
      <w:r w:rsidRPr="00AD430B">
        <w:rPr>
          <w:rFonts w:asciiTheme="majorBidi" w:hAnsiTheme="majorBidi" w:cstheme="majorBidi"/>
          <w:color w:val="000000" w:themeColor="text1"/>
        </w:rPr>
        <w:t>sub</w:t>
      </w:r>
      <w:r w:rsidR="00AA4CD3" w:rsidRPr="00AD430B">
        <w:rPr>
          <w:rFonts w:asciiTheme="majorBidi" w:hAnsiTheme="majorBidi" w:cstheme="majorBidi"/>
          <w:color w:val="000000" w:themeColor="text1"/>
        </w:rPr>
        <w:t>-</w:t>
      </w:r>
      <w:r w:rsidRPr="00AD430B">
        <w:rPr>
          <w:rFonts w:asciiTheme="majorBidi" w:hAnsiTheme="majorBidi" w:cstheme="majorBidi"/>
          <w:color w:val="000000" w:themeColor="text1"/>
        </w:rPr>
        <w:t>expression</w:t>
      </w:r>
      <w:r w:rsidR="00F31967" w:rsidRPr="00AD430B">
        <w:rPr>
          <w:rFonts w:asciiTheme="majorBidi" w:hAnsiTheme="majorBidi" w:cstheme="majorBidi"/>
          <w:color w:val="000000" w:themeColor="text1"/>
        </w:rPr>
        <w:t>.</w:t>
      </w:r>
    </w:p>
    <w:p w14:paraId="30BF7985" w14:textId="3A152F9C" w:rsidR="00F31967" w:rsidRPr="00AD430B" w:rsidRDefault="00F31967" w:rsidP="008B2088">
      <w:pPr>
        <w:pStyle w:val="ListParagraph"/>
        <w:numPr>
          <w:ilvl w:val="1"/>
          <w:numId w:val="9"/>
        </w:numPr>
        <w:rPr>
          <w:rFonts w:asciiTheme="majorBidi" w:hAnsiTheme="majorBidi" w:cstheme="majorBidi"/>
          <w:b/>
          <w:bCs/>
          <w:color w:val="000000" w:themeColor="text1"/>
        </w:rPr>
      </w:pPr>
      <w:r w:rsidRPr="00AD430B">
        <w:rPr>
          <w:rFonts w:asciiTheme="majorBidi" w:hAnsiTheme="majorBidi" w:cstheme="majorBidi"/>
          <w:b/>
          <w:bCs/>
          <w:color w:val="000000" w:themeColor="text1"/>
        </w:rPr>
        <w:t xml:space="preserve">Missing statistics in sub-expression granularity- </w:t>
      </w:r>
      <w:r w:rsidRPr="00AD430B">
        <w:rPr>
          <w:rFonts w:asciiTheme="majorBidi" w:hAnsiTheme="majorBidi" w:cstheme="majorBidi"/>
          <w:color w:val="000000" w:themeColor="text1"/>
        </w:rPr>
        <w:t xml:space="preserve">since this operation has no ancestors, no additional work </w:t>
      </w:r>
      <w:r w:rsidR="00C152E0" w:rsidRPr="00AD430B">
        <w:rPr>
          <w:rFonts w:asciiTheme="majorBidi" w:hAnsiTheme="majorBidi" w:cstheme="majorBidi"/>
          <w:color w:val="000000" w:themeColor="text1"/>
        </w:rPr>
        <w:t xml:space="preserve">is </w:t>
      </w:r>
      <w:r w:rsidRPr="00AD430B">
        <w:rPr>
          <w:rFonts w:asciiTheme="majorBidi" w:hAnsiTheme="majorBidi" w:cstheme="majorBidi"/>
          <w:color w:val="000000" w:themeColor="text1"/>
        </w:rPr>
        <w:t>required here</w:t>
      </w:r>
      <w:r w:rsidRPr="00AD430B">
        <w:rPr>
          <w:rFonts w:asciiTheme="majorBidi" w:hAnsiTheme="majorBidi" w:cstheme="majorBidi"/>
          <w:i/>
          <w:iCs/>
          <w:color w:val="000000" w:themeColor="text1"/>
        </w:rPr>
        <w:t>.</w:t>
      </w:r>
    </w:p>
    <w:p w14:paraId="3CA5B357" w14:textId="7152B447" w:rsidR="00F31967" w:rsidRPr="00AD430B" w:rsidRDefault="00F31967" w:rsidP="008B2088">
      <w:pPr>
        <w:pStyle w:val="ListParagraph"/>
        <w:numPr>
          <w:ilvl w:val="1"/>
          <w:numId w:val="9"/>
        </w:numPr>
        <w:rPr>
          <w:rFonts w:asciiTheme="majorBidi" w:hAnsiTheme="majorBidi" w:cstheme="majorBidi"/>
          <w:b/>
          <w:bCs/>
          <w:color w:val="000000" w:themeColor="text1"/>
        </w:rPr>
      </w:pPr>
      <w:r w:rsidRPr="00AD430B">
        <w:rPr>
          <w:rFonts w:asciiTheme="majorBidi" w:hAnsiTheme="majorBidi" w:cstheme="majorBidi"/>
          <w:b/>
          <w:bCs/>
          <w:color w:val="000000" w:themeColor="text1"/>
        </w:rPr>
        <w:t>Percentage statistics</w:t>
      </w:r>
      <w:r w:rsidRPr="00AD430B">
        <w:rPr>
          <w:rFonts w:asciiTheme="majorBidi" w:hAnsiTheme="majorBidi" w:cstheme="majorBidi"/>
          <w:color w:val="000000" w:themeColor="text1"/>
        </w:rPr>
        <w:t xml:space="preserve"> – We calculate the </w:t>
      </w:r>
      <w:proofErr w:type="spellStart"/>
      <w:r w:rsidRPr="00AD430B">
        <w:rPr>
          <w:rFonts w:asciiTheme="majorBidi" w:hAnsiTheme="majorBidi" w:cstheme="majorBidi"/>
          <w:i/>
          <w:iCs/>
          <w:color w:val="000000" w:themeColor="text1"/>
        </w:rPr>
        <w:t>actual_duration_pct</w:t>
      </w:r>
      <w:proofErr w:type="spellEnd"/>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 xml:space="preserve">Crew </w:t>
      </w:r>
      <w:proofErr w:type="spellStart"/>
      <w:r w:rsidRPr="00AD430B">
        <w:rPr>
          <w:rFonts w:asciiTheme="majorBidi" w:hAnsiTheme="majorBidi" w:cstheme="majorBidi"/>
          <w:i/>
          <w:iCs/>
          <w:color w:val="000000" w:themeColor="text1"/>
        </w:rPr>
        <w:t>actual_duration</w:t>
      </w:r>
      <w:proofErr w:type="spellEnd"/>
      <w:r w:rsidRPr="00AD430B">
        <w:rPr>
          <w:rFonts w:asciiTheme="majorBidi" w:hAnsiTheme="majorBidi" w:cstheme="majorBidi"/>
          <w:i/>
          <w:iCs/>
          <w:color w:val="000000" w:themeColor="text1"/>
        </w:rPr>
        <w:t>.</w:t>
      </w:r>
    </w:p>
    <w:p w14:paraId="3BDDEA25" w14:textId="77777777" w:rsidR="00F31967" w:rsidRPr="00AD430B" w:rsidRDefault="00F31967" w:rsidP="008B2088">
      <w:pPr>
        <w:pStyle w:val="ListParagraph"/>
        <w:numPr>
          <w:ilvl w:val="1"/>
          <w:numId w:val="9"/>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it’s a </w:t>
      </w:r>
      <w:r w:rsidRPr="00AD430B">
        <w:rPr>
          <w:rFonts w:asciiTheme="majorBidi" w:hAnsiTheme="majorBidi" w:cstheme="majorBidi"/>
          <w:i/>
          <w:iCs/>
          <w:color w:val="000000" w:themeColor="text1"/>
        </w:rPr>
        <w:t>Scan</w:t>
      </w:r>
      <w:r w:rsidRPr="00AD430B">
        <w:rPr>
          <w:rFonts w:asciiTheme="majorBidi" w:hAnsiTheme="majorBidi" w:cstheme="majorBidi"/>
          <w:color w:val="000000" w:themeColor="text1"/>
        </w:rPr>
        <w:t xml:space="preserve">. </w:t>
      </w:r>
    </w:p>
    <w:p w14:paraId="4B6C699A" w14:textId="2A769C50" w:rsidR="00F31967" w:rsidRPr="00AD430B" w:rsidRDefault="00F31967" w:rsidP="008B2088">
      <w:pPr>
        <w:pStyle w:val="ListParagraph"/>
        <w:numPr>
          <w:ilvl w:val="1"/>
          <w:numId w:val="9"/>
        </w:numPr>
        <w:rPr>
          <w:rFonts w:asciiTheme="majorBidi" w:hAnsiTheme="majorBidi" w:cstheme="majorBidi"/>
          <w:b/>
          <w:bCs/>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xml:space="preserve">- </w:t>
      </w:r>
      <w:r w:rsidRPr="00AD430B">
        <w:rPr>
          <w:rFonts w:asciiTheme="majorBidi" w:hAnsiTheme="majorBidi" w:cstheme="majorBidi"/>
          <w:i/>
          <w:iCs/>
          <w:color w:val="000000" w:themeColor="text1"/>
        </w:rPr>
        <w:t>Crew.</w:t>
      </w:r>
    </w:p>
    <w:p w14:paraId="0632420E" w14:textId="2A037B27" w:rsidR="00F31967" w:rsidRPr="00AD430B" w:rsidRDefault="005900BA" w:rsidP="008B2088">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114B69">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w:t>
      </w:r>
      <w:r w:rsidR="00B47EBA" w:rsidRPr="00AD430B">
        <w:rPr>
          <w:rFonts w:asciiTheme="majorBidi" w:hAnsiTheme="majorBidi" w:cstheme="majorBidi"/>
          <w:color w:val="000000" w:themeColor="text1"/>
        </w:rPr>
        <w:t>s</w:t>
      </w:r>
      <w:r w:rsidRPr="00AD430B">
        <w:rPr>
          <w:rFonts w:asciiTheme="majorBidi" w:hAnsiTheme="majorBidi" w:cstheme="majorBidi"/>
          <w:color w:val="000000" w:themeColor="text1"/>
        </w:rPr>
        <w:t xml:space="preserve"> the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w:t>
      </w:r>
      <w:r w:rsidRPr="00AD430B">
        <w:rPr>
          <w:rFonts w:asciiTheme="majorBidi" w:hAnsiTheme="majorBidi" w:cstheme="majorBidi"/>
          <w:color w:val="000000" w:themeColor="text1"/>
        </w:rPr>
        <w:t>sub</w:t>
      </w:r>
      <w:r w:rsidR="00F31967" w:rsidRPr="00AD430B">
        <w:rPr>
          <w:rFonts w:asciiTheme="majorBidi" w:hAnsiTheme="majorBidi" w:cstheme="majorBidi"/>
          <w:color w:val="000000" w:themeColor="text1"/>
        </w:rPr>
        <w:t>-</w:t>
      </w:r>
      <w:r w:rsidRPr="00AD430B">
        <w:rPr>
          <w:rFonts w:asciiTheme="majorBidi" w:hAnsiTheme="majorBidi" w:cstheme="majorBidi"/>
          <w:color w:val="000000" w:themeColor="text1"/>
        </w:rPr>
        <w:t xml:space="preserve">expression. </w:t>
      </w:r>
    </w:p>
    <w:p w14:paraId="511CD506" w14:textId="647DFE6E" w:rsidR="00F31967" w:rsidRPr="00AD430B" w:rsidRDefault="00F31967" w:rsidP="009007B9">
      <w:pPr>
        <w:pStyle w:val="ListParagraph"/>
        <w:numPr>
          <w:ilvl w:val="0"/>
          <w:numId w:val="22"/>
        </w:numPr>
        <w:rPr>
          <w:rFonts w:asciiTheme="majorBidi" w:hAnsiTheme="majorBidi" w:cstheme="majorBidi"/>
          <w:b/>
          <w:bCs/>
          <w:color w:val="000000" w:themeColor="text1"/>
        </w:rPr>
      </w:pPr>
      <w:r w:rsidRPr="00AD430B">
        <w:rPr>
          <w:rFonts w:asciiTheme="majorBidi" w:hAnsiTheme="majorBidi" w:cstheme="majorBidi"/>
          <w:b/>
          <w:bCs/>
          <w:color w:val="000000" w:themeColor="text1"/>
        </w:rPr>
        <w:t xml:space="preserve">Missing statistics in sub-expression granularity- </w:t>
      </w:r>
      <w:r w:rsidRPr="00AD430B">
        <w:rPr>
          <w:rFonts w:asciiTheme="majorBidi" w:hAnsiTheme="majorBidi" w:cstheme="majorBidi"/>
          <w:color w:val="000000" w:themeColor="text1"/>
        </w:rPr>
        <w:t xml:space="preserve">We calculate the </w:t>
      </w:r>
      <w:proofErr w:type="spellStart"/>
      <w:r w:rsidRPr="00AD430B">
        <w:rPr>
          <w:rFonts w:asciiTheme="majorBidi" w:hAnsiTheme="majorBidi" w:cstheme="majorBidi"/>
          <w:i/>
          <w:iCs/>
          <w:color w:val="000000" w:themeColor="text1"/>
        </w:rPr>
        <w:t>actual_duration</w:t>
      </w:r>
      <w:proofErr w:type="spellEnd"/>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by subtracting the maximum between </w:t>
      </w:r>
      <w:r w:rsidRPr="00AD430B">
        <w:rPr>
          <w:rFonts w:asciiTheme="majorBidi" w:hAnsiTheme="majorBidi" w:cstheme="majorBidi"/>
          <w:i/>
          <w:iCs/>
          <w:color w:val="000000" w:themeColor="text1"/>
        </w:rPr>
        <w:t xml:space="preserve">People* </w:t>
      </w:r>
      <w:proofErr w:type="spellStart"/>
      <w:r w:rsidRPr="00AD430B">
        <w:rPr>
          <w:rFonts w:asciiTheme="majorBidi" w:hAnsiTheme="majorBidi" w:cstheme="majorBidi"/>
          <w:i/>
          <w:iCs/>
          <w:color w:val="000000" w:themeColor="text1"/>
        </w:rPr>
        <w:t>total_time</w:t>
      </w:r>
      <w:proofErr w:type="spellEnd"/>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and </w:t>
      </w:r>
      <w:r w:rsidRPr="00AD430B">
        <w:rPr>
          <w:rFonts w:asciiTheme="majorBidi" w:hAnsiTheme="majorBidi" w:cstheme="majorBidi"/>
          <w:i/>
          <w:iCs/>
          <w:color w:val="000000" w:themeColor="text1"/>
        </w:rPr>
        <w:t xml:space="preserve">Crew </w:t>
      </w:r>
      <w:proofErr w:type="spellStart"/>
      <w:r w:rsidRPr="00AD430B">
        <w:rPr>
          <w:rFonts w:asciiTheme="majorBidi" w:hAnsiTheme="majorBidi" w:cstheme="majorBidi"/>
          <w:i/>
          <w:iCs/>
          <w:color w:val="000000" w:themeColor="text1"/>
        </w:rPr>
        <w:t>total_time</w:t>
      </w:r>
      <w:proofErr w:type="spellEnd"/>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the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w:t>
      </w:r>
      <w:proofErr w:type="spellStart"/>
      <w:r w:rsidRPr="00AD430B">
        <w:rPr>
          <w:rFonts w:asciiTheme="majorBidi" w:hAnsiTheme="majorBidi" w:cstheme="majorBidi"/>
          <w:i/>
          <w:iCs/>
          <w:color w:val="000000" w:themeColor="text1"/>
        </w:rPr>
        <w:t>total_time</w:t>
      </w:r>
      <w:proofErr w:type="spellEnd"/>
      <w:r w:rsidRPr="00AD430B">
        <w:rPr>
          <w:rFonts w:asciiTheme="majorBidi" w:hAnsiTheme="majorBidi" w:cstheme="majorBidi"/>
          <w:i/>
          <w:iCs/>
          <w:color w:val="000000" w:themeColor="text1"/>
        </w:rPr>
        <w:t>.</w:t>
      </w:r>
    </w:p>
    <w:p w14:paraId="5A251B06" w14:textId="0022C396" w:rsidR="00F31967" w:rsidRPr="00AD430B" w:rsidRDefault="00F31967" w:rsidP="009007B9">
      <w:pPr>
        <w:pStyle w:val="ListParagraph"/>
        <w:numPr>
          <w:ilvl w:val="0"/>
          <w:numId w:val="22"/>
        </w:numPr>
        <w:rPr>
          <w:rFonts w:asciiTheme="majorBidi" w:hAnsiTheme="majorBidi" w:cstheme="majorBidi"/>
          <w:b/>
          <w:bCs/>
          <w:color w:val="000000" w:themeColor="text1"/>
        </w:rPr>
      </w:pPr>
      <w:r w:rsidRPr="00AD430B">
        <w:rPr>
          <w:rFonts w:asciiTheme="majorBidi" w:hAnsiTheme="majorBidi" w:cstheme="majorBidi"/>
          <w:b/>
          <w:bCs/>
          <w:color w:val="000000" w:themeColor="text1"/>
        </w:rPr>
        <w:t>Percentage statistics</w:t>
      </w:r>
      <w:r w:rsidRPr="00AD430B">
        <w:rPr>
          <w:rFonts w:asciiTheme="majorBidi" w:hAnsiTheme="majorBidi" w:cstheme="majorBidi"/>
          <w:color w:val="000000" w:themeColor="text1"/>
        </w:rPr>
        <w:t xml:space="preserve"> – We calculate the </w:t>
      </w:r>
      <w:proofErr w:type="spellStart"/>
      <w:r w:rsidRPr="00AD430B">
        <w:rPr>
          <w:rFonts w:asciiTheme="majorBidi" w:hAnsiTheme="majorBidi" w:cstheme="majorBidi"/>
          <w:i/>
          <w:iCs/>
          <w:color w:val="000000" w:themeColor="text1"/>
        </w:rPr>
        <w:t>actual_duration_pct</w:t>
      </w:r>
      <w:proofErr w:type="spellEnd"/>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from People</w:t>
      </w:r>
      <w:r w:rsidRPr="00AD430B">
        <w:rPr>
          <w:rFonts w:asciiTheme="majorBidi" w:hAnsiTheme="majorBidi" w:cstheme="majorBidi"/>
          <w:i/>
          <w:iCs/>
          <w:color w:val="000000" w:themeColor="text1"/>
        </w:rPr>
        <w:t xml:space="preserv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w:t>
      </w:r>
      <w:proofErr w:type="spellStart"/>
      <w:r w:rsidRPr="00AD430B">
        <w:rPr>
          <w:rFonts w:asciiTheme="majorBidi" w:hAnsiTheme="majorBidi" w:cstheme="majorBidi"/>
          <w:i/>
          <w:iCs/>
          <w:color w:val="000000" w:themeColor="text1"/>
        </w:rPr>
        <w:t>actual_duration</w:t>
      </w:r>
      <w:proofErr w:type="spellEnd"/>
      <w:r w:rsidRPr="00AD430B">
        <w:rPr>
          <w:rFonts w:asciiTheme="majorBidi" w:hAnsiTheme="majorBidi" w:cstheme="majorBidi"/>
          <w:i/>
          <w:iCs/>
          <w:color w:val="000000" w:themeColor="text1"/>
        </w:rPr>
        <w:t>.</w:t>
      </w:r>
    </w:p>
    <w:p w14:paraId="5C8A98D5" w14:textId="649B6A9D" w:rsidR="00F31967" w:rsidRPr="00AD430B" w:rsidRDefault="00F31967" w:rsidP="009007B9">
      <w:pPr>
        <w:pStyle w:val="ListParagraph"/>
        <w:numPr>
          <w:ilvl w:val="0"/>
          <w:numId w:val="22"/>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it’s a </w:t>
      </w:r>
      <w:r w:rsidRPr="00AD430B">
        <w:rPr>
          <w:rFonts w:asciiTheme="majorBidi" w:hAnsiTheme="majorBidi" w:cstheme="majorBidi"/>
          <w:i/>
          <w:iCs/>
          <w:color w:val="000000" w:themeColor="text1"/>
        </w:rPr>
        <w:t>Join</w:t>
      </w:r>
      <w:r w:rsidRPr="00AD430B">
        <w:rPr>
          <w:rFonts w:asciiTheme="majorBidi" w:hAnsiTheme="majorBidi" w:cstheme="majorBidi"/>
          <w:color w:val="000000" w:themeColor="text1"/>
        </w:rPr>
        <w:t xml:space="preserve">. </w:t>
      </w:r>
    </w:p>
    <w:p w14:paraId="5B9F4378" w14:textId="235779EA" w:rsidR="005900BA" w:rsidRPr="00AD430B" w:rsidRDefault="00F31967" w:rsidP="009007B9">
      <w:pPr>
        <w:pStyle w:val="ListParagraph"/>
        <w:numPr>
          <w:ilvl w:val="0"/>
          <w:numId w:val="22"/>
        </w:numPr>
        <w:rPr>
          <w:rFonts w:asciiTheme="majorBidi" w:hAnsiTheme="majorBidi" w:cstheme="majorBidi"/>
          <w:b/>
          <w:bCs/>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since it’s an expression with multiple ancestors we calculate the label to represent this sub-expression, we replace the JOIN label with People</w:t>
      </w:r>
      <w:r w:rsidRPr="00AD430B">
        <w:rPr>
          <w:rFonts w:asciiTheme="majorBidi" w:hAnsiTheme="majorBidi" w:cstheme="majorBidi"/>
          <w:i/>
          <w:iCs/>
          <w:color w:val="000000" w:themeColor="text1"/>
        </w:rPr>
        <w:t xml:space="preserv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w:t>
      </w:r>
    </w:p>
    <w:p w14:paraId="2A6B26D2" w14:textId="2F40D134" w:rsidR="00F31967" w:rsidRPr="00AD430B" w:rsidRDefault="005900BA" w:rsidP="008B2088">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114B69">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w:t>
      </w:r>
      <w:r w:rsidR="00B47EBA" w:rsidRPr="00AD430B">
        <w:rPr>
          <w:rFonts w:asciiTheme="majorBidi" w:hAnsiTheme="majorBidi" w:cstheme="majorBidi"/>
          <w:color w:val="000000" w:themeColor="text1"/>
        </w:rPr>
        <w:t>s</w:t>
      </w:r>
      <w:r w:rsidRPr="00AD430B">
        <w:rPr>
          <w:rFonts w:asciiTheme="majorBidi" w:hAnsiTheme="majorBidi" w:cstheme="majorBidi"/>
          <w:color w:val="000000" w:themeColor="text1"/>
        </w:rPr>
        <w:t xml:space="preserve"> the</w:t>
      </w:r>
      <w:r w:rsidRPr="00AD430B">
        <w:rPr>
          <w:rFonts w:asciiTheme="majorBidi" w:hAnsiTheme="majorBidi" w:cstheme="majorBidi"/>
          <w:i/>
          <w:iCs/>
          <w:color w:val="000000" w:themeColor="text1"/>
        </w:rPr>
        <w:t xml:space="preserve"> Title </w:t>
      </w:r>
      <w:r w:rsidRPr="00AD430B">
        <w:rPr>
          <w:rFonts w:asciiTheme="majorBidi" w:hAnsiTheme="majorBidi" w:cstheme="majorBidi"/>
          <w:color w:val="000000" w:themeColor="text1"/>
        </w:rPr>
        <w:t>sub</w:t>
      </w:r>
      <w:r w:rsidR="00AA4CD3" w:rsidRPr="00AD430B">
        <w:rPr>
          <w:rFonts w:asciiTheme="majorBidi" w:hAnsiTheme="majorBidi" w:cstheme="majorBidi"/>
          <w:color w:val="000000" w:themeColor="text1"/>
        </w:rPr>
        <w:t>-</w:t>
      </w:r>
      <w:r w:rsidRPr="00AD430B">
        <w:rPr>
          <w:rFonts w:asciiTheme="majorBidi" w:hAnsiTheme="majorBidi" w:cstheme="majorBidi"/>
          <w:color w:val="000000" w:themeColor="text1"/>
        </w:rPr>
        <w:t>expression</w:t>
      </w:r>
      <w:r w:rsidR="00F31967" w:rsidRPr="00AD430B">
        <w:rPr>
          <w:rFonts w:asciiTheme="majorBidi" w:hAnsiTheme="majorBidi" w:cstheme="majorBidi"/>
          <w:color w:val="000000" w:themeColor="text1"/>
        </w:rPr>
        <w:t>.</w:t>
      </w:r>
    </w:p>
    <w:p w14:paraId="6BBD0407" w14:textId="6C5A4F83" w:rsidR="00F31967" w:rsidRPr="00AD430B" w:rsidRDefault="00F31967" w:rsidP="009007B9">
      <w:pPr>
        <w:pStyle w:val="ListParagraph"/>
        <w:numPr>
          <w:ilvl w:val="1"/>
          <w:numId w:val="21"/>
        </w:numPr>
        <w:rPr>
          <w:rFonts w:asciiTheme="majorBidi" w:hAnsiTheme="majorBidi" w:cstheme="majorBidi"/>
          <w:b/>
          <w:bCs/>
          <w:color w:val="000000" w:themeColor="text1"/>
        </w:rPr>
      </w:pPr>
      <w:r w:rsidRPr="00AD430B">
        <w:rPr>
          <w:rFonts w:asciiTheme="majorBidi" w:hAnsiTheme="majorBidi" w:cstheme="majorBidi"/>
          <w:b/>
          <w:bCs/>
          <w:color w:val="000000" w:themeColor="text1"/>
        </w:rPr>
        <w:lastRenderedPageBreak/>
        <w:t xml:space="preserve">Missing statistics in sub-expression granularity- </w:t>
      </w:r>
      <w:r w:rsidRPr="00AD430B">
        <w:rPr>
          <w:rFonts w:asciiTheme="majorBidi" w:hAnsiTheme="majorBidi" w:cstheme="majorBidi"/>
          <w:color w:val="000000" w:themeColor="text1"/>
        </w:rPr>
        <w:t>since this operation has no ancestors, no additional work</w:t>
      </w:r>
      <w:r w:rsidR="00C152E0" w:rsidRPr="00AD430B">
        <w:rPr>
          <w:rFonts w:asciiTheme="majorBidi" w:hAnsiTheme="majorBidi" w:cstheme="majorBidi"/>
          <w:color w:val="000000" w:themeColor="text1"/>
        </w:rPr>
        <w:t xml:space="preserve"> is</w:t>
      </w:r>
      <w:r w:rsidRPr="00AD430B">
        <w:rPr>
          <w:rFonts w:asciiTheme="majorBidi" w:hAnsiTheme="majorBidi" w:cstheme="majorBidi"/>
          <w:color w:val="000000" w:themeColor="text1"/>
        </w:rPr>
        <w:t xml:space="preserve"> required here</w:t>
      </w:r>
      <w:r w:rsidRPr="00AD430B">
        <w:rPr>
          <w:rFonts w:asciiTheme="majorBidi" w:hAnsiTheme="majorBidi" w:cstheme="majorBidi"/>
          <w:i/>
          <w:iCs/>
          <w:color w:val="000000" w:themeColor="text1"/>
        </w:rPr>
        <w:t>.</w:t>
      </w:r>
    </w:p>
    <w:p w14:paraId="4D507428" w14:textId="3CFD1894" w:rsidR="00F31967" w:rsidRPr="00AD430B" w:rsidRDefault="00F31967" w:rsidP="009007B9">
      <w:pPr>
        <w:pStyle w:val="ListParagraph"/>
        <w:numPr>
          <w:ilvl w:val="1"/>
          <w:numId w:val="21"/>
        </w:numPr>
        <w:rPr>
          <w:rFonts w:asciiTheme="majorBidi" w:hAnsiTheme="majorBidi" w:cstheme="majorBidi"/>
          <w:b/>
          <w:bCs/>
          <w:color w:val="000000" w:themeColor="text1"/>
        </w:rPr>
      </w:pPr>
      <w:r w:rsidRPr="00AD430B">
        <w:rPr>
          <w:rFonts w:asciiTheme="majorBidi" w:hAnsiTheme="majorBidi" w:cstheme="majorBidi"/>
          <w:b/>
          <w:bCs/>
          <w:color w:val="000000" w:themeColor="text1"/>
        </w:rPr>
        <w:t>Percentage statistics</w:t>
      </w:r>
      <w:r w:rsidRPr="00AD430B">
        <w:rPr>
          <w:rFonts w:asciiTheme="majorBidi" w:hAnsiTheme="majorBidi" w:cstheme="majorBidi"/>
          <w:color w:val="000000" w:themeColor="text1"/>
        </w:rPr>
        <w:t xml:space="preserve"> – We calculate the </w:t>
      </w:r>
      <w:proofErr w:type="spellStart"/>
      <w:r w:rsidRPr="00AD430B">
        <w:rPr>
          <w:rFonts w:asciiTheme="majorBidi" w:hAnsiTheme="majorBidi" w:cstheme="majorBidi"/>
          <w:i/>
          <w:iCs/>
          <w:color w:val="000000" w:themeColor="text1"/>
        </w:rPr>
        <w:t>actual_duration_pct</w:t>
      </w:r>
      <w:proofErr w:type="spellEnd"/>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 xml:space="preserve">Title </w:t>
      </w:r>
      <w:proofErr w:type="spellStart"/>
      <w:r w:rsidRPr="00AD430B">
        <w:rPr>
          <w:rFonts w:asciiTheme="majorBidi" w:hAnsiTheme="majorBidi" w:cstheme="majorBidi"/>
          <w:i/>
          <w:iCs/>
          <w:color w:val="000000" w:themeColor="text1"/>
        </w:rPr>
        <w:t>actual_duration</w:t>
      </w:r>
      <w:proofErr w:type="spellEnd"/>
      <w:r w:rsidRPr="00AD430B">
        <w:rPr>
          <w:rFonts w:asciiTheme="majorBidi" w:hAnsiTheme="majorBidi" w:cstheme="majorBidi"/>
          <w:i/>
          <w:iCs/>
          <w:color w:val="000000" w:themeColor="text1"/>
        </w:rPr>
        <w:t>.</w:t>
      </w:r>
    </w:p>
    <w:p w14:paraId="228506DD" w14:textId="77777777" w:rsidR="00F31967" w:rsidRPr="00AD430B" w:rsidRDefault="00F31967" w:rsidP="009007B9">
      <w:pPr>
        <w:pStyle w:val="ListParagraph"/>
        <w:numPr>
          <w:ilvl w:val="1"/>
          <w:numId w:val="21"/>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it’s a </w:t>
      </w:r>
      <w:r w:rsidRPr="00AD430B">
        <w:rPr>
          <w:rFonts w:asciiTheme="majorBidi" w:hAnsiTheme="majorBidi" w:cstheme="majorBidi"/>
          <w:i/>
          <w:iCs/>
          <w:color w:val="000000" w:themeColor="text1"/>
        </w:rPr>
        <w:t>Scan</w:t>
      </w:r>
      <w:r w:rsidRPr="00AD430B">
        <w:rPr>
          <w:rFonts w:asciiTheme="majorBidi" w:hAnsiTheme="majorBidi" w:cstheme="majorBidi"/>
          <w:color w:val="000000" w:themeColor="text1"/>
        </w:rPr>
        <w:t xml:space="preserve">. </w:t>
      </w:r>
    </w:p>
    <w:p w14:paraId="07EC4683" w14:textId="6DECB91B" w:rsidR="005900BA" w:rsidRPr="00AD430B" w:rsidRDefault="00F31967" w:rsidP="009007B9">
      <w:pPr>
        <w:pStyle w:val="ListParagraph"/>
        <w:numPr>
          <w:ilvl w:val="1"/>
          <w:numId w:val="21"/>
        </w:numPr>
        <w:rPr>
          <w:rFonts w:asciiTheme="majorBidi" w:hAnsiTheme="majorBidi" w:cstheme="majorBidi"/>
          <w:b/>
          <w:bCs/>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xml:space="preserve">- </w:t>
      </w:r>
      <w:r w:rsidRPr="00AD430B">
        <w:rPr>
          <w:rFonts w:asciiTheme="majorBidi" w:hAnsiTheme="majorBidi" w:cstheme="majorBidi"/>
          <w:i/>
          <w:iCs/>
          <w:color w:val="000000" w:themeColor="text1"/>
        </w:rPr>
        <w:t>Title.</w:t>
      </w:r>
      <w:r w:rsidR="005900BA" w:rsidRPr="00AD430B">
        <w:rPr>
          <w:rFonts w:asciiTheme="majorBidi" w:hAnsiTheme="majorBidi" w:cstheme="majorBidi"/>
          <w:i/>
          <w:iCs/>
          <w:color w:val="000000" w:themeColor="text1"/>
        </w:rPr>
        <w:t xml:space="preserve"> </w:t>
      </w:r>
    </w:p>
    <w:p w14:paraId="66D98730" w14:textId="6522AA28" w:rsidR="00F31967" w:rsidRPr="00AD430B" w:rsidRDefault="005900BA" w:rsidP="008B2088">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114B69">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w:t>
      </w:r>
      <w:r w:rsidR="00B47EBA" w:rsidRPr="00AD430B">
        <w:rPr>
          <w:rFonts w:asciiTheme="majorBidi" w:hAnsiTheme="majorBidi" w:cstheme="majorBidi"/>
          <w:color w:val="000000" w:themeColor="text1"/>
        </w:rPr>
        <w:t>s</w:t>
      </w:r>
      <w:r w:rsidRPr="00AD430B">
        <w:rPr>
          <w:rFonts w:asciiTheme="majorBidi" w:hAnsiTheme="majorBidi" w:cstheme="majorBidi"/>
          <w:color w:val="000000" w:themeColor="text1"/>
        </w:rPr>
        <w:t xml:space="preserve"> the </w:t>
      </w:r>
      <w:r w:rsidRPr="00AD430B">
        <w:rPr>
          <w:rFonts w:asciiTheme="majorBidi" w:hAnsiTheme="majorBidi" w:cstheme="majorBidi"/>
          <w:i/>
          <w:iCs/>
          <w:color w:val="000000" w:themeColor="text1"/>
        </w:rPr>
        <w:t xml:space="preserve">Title* </w:t>
      </w:r>
      <w:r w:rsidRPr="00AD430B">
        <w:rPr>
          <w:rFonts w:asciiTheme="majorBidi" w:hAnsiTheme="majorBidi" w:cstheme="majorBidi"/>
          <w:color w:val="000000" w:themeColor="text1"/>
        </w:rPr>
        <w:t>sub</w:t>
      </w:r>
      <w:r w:rsidR="00AA4CD3" w:rsidRPr="00AD430B">
        <w:rPr>
          <w:rFonts w:asciiTheme="majorBidi" w:hAnsiTheme="majorBidi" w:cstheme="majorBidi"/>
          <w:color w:val="000000" w:themeColor="text1"/>
        </w:rPr>
        <w:t>-</w:t>
      </w:r>
      <w:r w:rsidRPr="00AD430B">
        <w:rPr>
          <w:rFonts w:asciiTheme="majorBidi" w:hAnsiTheme="majorBidi" w:cstheme="majorBidi"/>
          <w:color w:val="000000" w:themeColor="text1"/>
        </w:rPr>
        <w:t>expression.</w:t>
      </w:r>
      <w:r w:rsidRPr="00AD430B">
        <w:rPr>
          <w:rFonts w:asciiTheme="majorBidi" w:hAnsiTheme="majorBidi" w:cstheme="majorBidi"/>
          <w:i/>
          <w:iCs/>
          <w:color w:val="000000" w:themeColor="text1"/>
        </w:rPr>
        <w:t xml:space="preserve"> </w:t>
      </w:r>
    </w:p>
    <w:p w14:paraId="42242CFB" w14:textId="5D1BF55A" w:rsidR="00F31967" w:rsidRPr="00AD430B" w:rsidRDefault="00F31967" w:rsidP="009007B9">
      <w:pPr>
        <w:pStyle w:val="ListParagraph"/>
        <w:numPr>
          <w:ilvl w:val="0"/>
          <w:numId w:val="20"/>
        </w:numPr>
        <w:rPr>
          <w:rFonts w:asciiTheme="majorBidi" w:hAnsiTheme="majorBidi" w:cstheme="majorBidi"/>
          <w:b/>
          <w:bCs/>
          <w:color w:val="000000" w:themeColor="text1"/>
        </w:rPr>
      </w:pPr>
      <w:r w:rsidRPr="00AD430B">
        <w:rPr>
          <w:rFonts w:asciiTheme="majorBidi" w:hAnsiTheme="majorBidi" w:cstheme="majorBidi"/>
          <w:b/>
          <w:bCs/>
          <w:color w:val="000000" w:themeColor="text1"/>
        </w:rPr>
        <w:t xml:space="preserve">Missing statistics in sub-expression granularity- </w:t>
      </w:r>
      <w:r w:rsidRPr="00AD430B">
        <w:rPr>
          <w:rFonts w:asciiTheme="majorBidi" w:hAnsiTheme="majorBidi" w:cstheme="majorBidi"/>
          <w:color w:val="000000" w:themeColor="text1"/>
        </w:rPr>
        <w:t xml:space="preserve">We calculate the </w:t>
      </w:r>
      <w:proofErr w:type="spellStart"/>
      <w:r w:rsidRPr="00AD430B">
        <w:rPr>
          <w:rFonts w:asciiTheme="majorBidi" w:hAnsiTheme="majorBidi" w:cstheme="majorBidi"/>
          <w:i/>
          <w:iCs/>
          <w:color w:val="000000" w:themeColor="text1"/>
        </w:rPr>
        <w:t>actual_duration</w:t>
      </w:r>
      <w:proofErr w:type="spellEnd"/>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by subtracting the </w:t>
      </w:r>
      <w:r w:rsidRPr="00AD430B">
        <w:rPr>
          <w:rFonts w:asciiTheme="majorBidi" w:hAnsiTheme="majorBidi" w:cstheme="majorBidi"/>
          <w:i/>
          <w:iCs/>
          <w:color w:val="000000" w:themeColor="text1"/>
        </w:rPr>
        <w:t xml:space="preserve">Title </w:t>
      </w:r>
      <w:proofErr w:type="spellStart"/>
      <w:r w:rsidRPr="00AD430B">
        <w:rPr>
          <w:rFonts w:asciiTheme="majorBidi" w:hAnsiTheme="majorBidi" w:cstheme="majorBidi"/>
          <w:i/>
          <w:iCs/>
          <w:color w:val="000000" w:themeColor="text1"/>
        </w:rPr>
        <w:t>total_time</w:t>
      </w:r>
      <w:proofErr w:type="spellEnd"/>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 xml:space="preserve">Title* </w:t>
      </w:r>
      <w:proofErr w:type="spellStart"/>
      <w:r w:rsidRPr="00AD430B">
        <w:rPr>
          <w:rFonts w:asciiTheme="majorBidi" w:hAnsiTheme="majorBidi" w:cstheme="majorBidi"/>
          <w:i/>
          <w:iCs/>
          <w:color w:val="000000" w:themeColor="text1"/>
        </w:rPr>
        <w:t>total_time</w:t>
      </w:r>
      <w:proofErr w:type="spellEnd"/>
      <w:r w:rsidRPr="00AD430B">
        <w:rPr>
          <w:rFonts w:asciiTheme="majorBidi" w:hAnsiTheme="majorBidi" w:cstheme="majorBidi"/>
          <w:i/>
          <w:iCs/>
          <w:color w:val="000000" w:themeColor="text1"/>
        </w:rPr>
        <w:t>.</w:t>
      </w:r>
    </w:p>
    <w:p w14:paraId="00DE6C49" w14:textId="5206774F" w:rsidR="00F31967" w:rsidRPr="00AD430B" w:rsidRDefault="00F31967" w:rsidP="009007B9">
      <w:pPr>
        <w:pStyle w:val="ListParagraph"/>
        <w:numPr>
          <w:ilvl w:val="0"/>
          <w:numId w:val="20"/>
        </w:numPr>
        <w:rPr>
          <w:rFonts w:asciiTheme="majorBidi" w:hAnsiTheme="majorBidi" w:cstheme="majorBidi"/>
          <w:b/>
          <w:bCs/>
          <w:color w:val="000000" w:themeColor="text1"/>
        </w:rPr>
      </w:pPr>
      <w:r w:rsidRPr="00AD430B">
        <w:rPr>
          <w:rFonts w:asciiTheme="majorBidi" w:hAnsiTheme="majorBidi" w:cstheme="majorBidi"/>
          <w:b/>
          <w:bCs/>
          <w:color w:val="000000" w:themeColor="text1"/>
        </w:rPr>
        <w:t>Percentage statistics</w:t>
      </w:r>
      <w:r w:rsidRPr="00AD430B">
        <w:rPr>
          <w:rFonts w:asciiTheme="majorBidi" w:hAnsiTheme="majorBidi" w:cstheme="majorBidi"/>
          <w:color w:val="000000" w:themeColor="text1"/>
        </w:rPr>
        <w:t xml:space="preserve"> – We calculate the </w:t>
      </w:r>
      <w:proofErr w:type="spellStart"/>
      <w:r w:rsidRPr="00AD430B">
        <w:rPr>
          <w:rFonts w:asciiTheme="majorBidi" w:hAnsiTheme="majorBidi" w:cstheme="majorBidi"/>
          <w:i/>
          <w:iCs/>
          <w:color w:val="000000" w:themeColor="text1"/>
        </w:rPr>
        <w:t>actual_duration_pct</w:t>
      </w:r>
      <w:proofErr w:type="spellEnd"/>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 xml:space="preserve">Title* </w:t>
      </w:r>
      <w:proofErr w:type="spellStart"/>
      <w:r w:rsidRPr="00AD430B">
        <w:rPr>
          <w:rFonts w:asciiTheme="majorBidi" w:hAnsiTheme="majorBidi" w:cstheme="majorBidi"/>
          <w:i/>
          <w:iCs/>
          <w:color w:val="000000" w:themeColor="text1"/>
        </w:rPr>
        <w:t>actual_duration</w:t>
      </w:r>
      <w:proofErr w:type="spellEnd"/>
      <w:r w:rsidRPr="00AD430B">
        <w:rPr>
          <w:rFonts w:asciiTheme="majorBidi" w:hAnsiTheme="majorBidi" w:cstheme="majorBidi"/>
          <w:i/>
          <w:iCs/>
          <w:color w:val="000000" w:themeColor="text1"/>
        </w:rPr>
        <w:t>.</w:t>
      </w:r>
    </w:p>
    <w:p w14:paraId="6FECCA7D" w14:textId="25D84CDC" w:rsidR="00F31967" w:rsidRPr="00AD430B" w:rsidRDefault="00F31967" w:rsidP="009007B9">
      <w:pPr>
        <w:pStyle w:val="ListParagraph"/>
        <w:numPr>
          <w:ilvl w:val="0"/>
          <w:numId w:val="20"/>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rows </w:t>
      </w:r>
      <w:r w:rsidR="00C152E0" w:rsidRPr="00AD430B">
        <w:rPr>
          <w:rFonts w:asciiTheme="majorBidi" w:hAnsiTheme="majorBidi" w:cstheme="majorBidi"/>
          <w:color w:val="000000" w:themeColor="text1"/>
        </w:rPr>
        <w:t>were</w:t>
      </w:r>
      <w:r w:rsidRPr="00AD430B">
        <w:rPr>
          <w:rFonts w:asciiTheme="majorBidi" w:hAnsiTheme="majorBidi" w:cstheme="majorBidi"/>
          <w:color w:val="000000" w:themeColor="text1"/>
        </w:rPr>
        <w:t xml:space="preserve"> filtered. </w:t>
      </w:r>
    </w:p>
    <w:p w14:paraId="1DD7ADA1" w14:textId="6D6A91F9" w:rsidR="00F31967" w:rsidRPr="00AD430B" w:rsidRDefault="00F31967" w:rsidP="00A05F76">
      <w:pPr>
        <w:pStyle w:val="ListParagraph"/>
        <w:numPr>
          <w:ilvl w:val="0"/>
          <w:numId w:val="20"/>
        </w:numPr>
        <w:rPr>
          <w:rFonts w:asciiTheme="majorBidi" w:hAnsiTheme="majorBidi" w:cstheme="majorBidi"/>
          <w:b/>
          <w:bCs/>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xml:space="preserve">- </w:t>
      </w:r>
      <w:r w:rsidRPr="00AD430B">
        <w:rPr>
          <w:rFonts w:asciiTheme="majorBidi" w:hAnsiTheme="majorBidi" w:cstheme="majorBidi"/>
          <w:i/>
          <w:iCs/>
          <w:color w:val="000000" w:themeColor="text1"/>
        </w:rPr>
        <w:t>Title*.</w:t>
      </w:r>
    </w:p>
    <w:p w14:paraId="54C052A2" w14:textId="70CAD53E" w:rsidR="0029746A" w:rsidRPr="00AD430B" w:rsidRDefault="0029746A" w:rsidP="0029746A">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114B69">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represents the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Title* sub-expression</w:t>
      </w:r>
      <w:r w:rsidRPr="00AD430B">
        <w:rPr>
          <w:rFonts w:asciiTheme="majorBidi" w:hAnsiTheme="majorBidi" w:cstheme="majorBidi"/>
          <w:color w:val="000000" w:themeColor="text1"/>
        </w:rPr>
        <w:t xml:space="preserve">. </w:t>
      </w:r>
    </w:p>
    <w:p w14:paraId="712F06A3" w14:textId="77777777" w:rsidR="0029746A" w:rsidRPr="00AD430B" w:rsidRDefault="0029746A" w:rsidP="0029746A">
      <w:pPr>
        <w:pStyle w:val="ListParagraph"/>
        <w:numPr>
          <w:ilvl w:val="0"/>
          <w:numId w:val="23"/>
        </w:numPr>
        <w:rPr>
          <w:rFonts w:asciiTheme="majorBidi" w:hAnsiTheme="majorBidi" w:cstheme="majorBidi"/>
          <w:b/>
          <w:bCs/>
          <w:color w:val="000000" w:themeColor="text1"/>
        </w:rPr>
      </w:pPr>
      <w:r w:rsidRPr="00AD430B">
        <w:rPr>
          <w:rFonts w:asciiTheme="majorBidi" w:hAnsiTheme="majorBidi" w:cstheme="majorBidi"/>
          <w:b/>
          <w:bCs/>
          <w:color w:val="000000" w:themeColor="text1"/>
        </w:rPr>
        <w:t xml:space="preserve">Missing statistics in sub-expression granularity- </w:t>
      </w:r>
      <w:r w:rsidRPr="00AD430B">
        <w:rPr>
          <w:rFonts w:asciiTheme="majorBidi" w:hAnsiTheme="majorBidi" w:cstheme="majorBidi"/>
          <w:color w:val="000000" w:themeColor="text1"/>
        </w:rPr>
        <w:t xml:space="preserve">We calculate the </w:t>
      </w:r>
      <w:proofErr w:type="spellStart"/>
      <w:r w:rsidRPr="00AD430B">
        <w:rPr>
          <w:rFonts w:asciiTheme="majorBidi" w:hAnsiTheme="majorBidi" w:cstheme="majorBidi"/>
          <w:i/>
          <w:iCs/>
          <w:color w:val="000000" w:themeColor="text1"/>
        </w:rPr>
        <w:t>actual_duration</w:t>
      </w:r>
      <w:proofErr w:type="spellEnd"/>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by subtracting the maximum between </w:t>
      </w:r>
      <w:r w:rsidRPr="00AD430B">
        <w:rPr>
          <w:rFonts w:asciiTheme="majorBidi" w:hAnsiTheme="majorBidi" w:cstheme="majorBidi"/>
          <w:i/>
          <w:iCs/>
          <w:color w:val="000000" w:themeColor="text1"/>
        </w:rPr>
        <w:t xml:space="preserve">Title* </w:t>
      </w:r>
      <w:proofErr w:type="spellStart"/>
      <w:r w:rsidRPr="00AD430B">
        <w:rPr>
          <w:rFonts w:asciiTheme="majorBidi" w:hAnsiTheme="majorBidi" w:cstheme="majorBidi"/>
          <w:i/>
          <w:iCs/>
          <w:color w:val="000000" w:themeColor="text1"/>
        </w:rPr>
        <w:t>total_time</w:t>
      </w:r>
      <w:proofErr w:type="spellEnd"/>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and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w:t>
      </w:r>
      <w:proofErr w:type="spellStart"/>
      <w:r w:rsidRPr="00AD430B">
        <w:rPr>
          <w:rFonts w:asciiTheme="majorBidi" w:hAnsiTheme="majorBidi" w:cstheme="majorBidi"/>
          <w:i/>
          <w:iCs/>
          <w:color w:val="000000" w:themeColor="text1"/>
        </w:rPr>
        <w:t>total_time</w:t>
      </w:r>
      <w:proofErr w:type="spellEnd"/>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the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Title* </w:t>
      </w:r>
      <w:proofErr w:type="spellStart"/>
      <w:r w:rsidRPr="00AD430B">
        <w:rPr>
          <w:rFonts w:asciiTheme="majorBidi" w:hAnsiTheme="majorBidi" w:cstheme="majorBidi"/>
          <w:i/>
          <w:iCs/>
          <w:color w:val="000000" w:themeColor="text1"/>
        </w:rPr>
        <w:t>total_time</w:t>
      </w:r>
      <w:proofErr w:type="spellEnd"/>
      <w:r w:rsidRPr="00AD430B">
        <w:rPr>
          <w:rFonts w:asciiTheme="majorBidi" w:hAnsiTheme="majorBidi" w:cstheme="majorBidi"/>
          <w:i/>
          <w:iCs/>
          <w:color w:val="000000" w:themeColor="text1"/>
        </w:rPr>
        <w:t>.</w:t>
      </w:r>
    </w:p>
    <w:p w14:paraId="341E89BC" w14:textId="77777777" w:rsidR="0029746A" w:rsidRPr="00AD430B" w:rsidRDefault="0029746A" w:rsidP="0029746A">
      <w:pPr>
        <w:pStyle w:val="ListParagraph"/>
        <w:numPr>
          <w:ilvl w:val="0"/>
          <w:numId w:val="23"/>
        </w:numPr>
        <w:rPr>
          <w:rFonts w:asciiTheme="majorBidi" w:hAnsiTheme="majorBidi" w:cstheme="majorBidi"/>
          <w:b/>
          <w:bCs/>
          <w:color w:val="000000" w:themeColor="text1"/>
        </w:rPr>
      </w:pPr>
      <w:r w:rsidRPr="00AD430B">
        <w:rPr>
          <w:rFonts w:asciiTheme="majorBidi" w:hAnsiTheme="majorBidi" w:cstheme="majorBidi"/>
          <w:b/>
          <w:bCs/>
          <w:color w:val="000000" w:themeColor="text1"/>
        </w:rPr>
        <w:t>Percentage statistics</w:t>
      </w:r>
      <w:r w:rsidRPr="00AD430B">
        <w:rPr>
          <w:rFonts w:asciiTheme="majorBidi" w:hAnsiTheme="majorBidi" w:cstheme="majorBidi"/>
          <w:color w:val="000000" w:themeColor="text1"/>
        </w:rPr>
        <w:t xml:space="preserve"> – We calculate the </w:t>
      </w:r>
      <w:proofErr w:type="spellStart"/>
      <w:r w:rsidRPr="00AD430B">
        <w:rPr>
          <w:rFonts w:asciiTheme="majorBidi" w:hAnsiTheme="majorBidi" w:cstheme="majorBidi"/>
          <w:i/>
          <w:iCs/>
          <w:color w:val="000000" w:themeColor="text1"/>
        </w:rPr>
        <w:t>actual_duration_pct</w:t>
      </w:r>
      <w:proofErr w:type="spellEnd"/>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Title* </w:t>
      </w:r>
      <w:proofErr w:type="spellStart"/>
      <w:r w:rsidRPr="00AD430B">
        <w:rPr>
          <w:rFonts w:asciiTheme="majorBidi" w:hAnsiTheme="majorBidi" w:cstheme="majorBidi"/>
          <w:i/>
          <w:iCs/>
          <w:color w:val="000000" w:themeColor="text1"/>
        </w:rPr>
        <w:t>actual_duration</w:t>
      </w:r>
      <w:proofErr w:type="spellEnd"/>
      <w:r w:rsidRPr="00AD430B">
        <w:rPr>
          <w:rFonts w:asciiTheme="majorBidi" w:hAnsiTheme="majorBidi" w:cstheme="majorBidi"/>
          <w:i/>
          <w:iCs/>
          <w:color w:val="000000" w:themeColor="text1"/>
        </w:rPr>
        <w:t>.</w:t>
      </w:r>
    </w:p>
    <w:p w14:paraId="1296C824" w14:textId="77777777" w:rsidR="0029746A" w:rsidRPr="00AD430B" w:rsidRDefault="0029746A" w:rsidP="0029746A">
      <w:pPr>
        <w:pStyle w:val="ListParagraph"/>
        <w:numPr>
          <w:ilvl w:val="0"/>
          <w:numId w:val="23"/>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it’s a </w:t>
      </w:r>
      <w:r w:rsidRPr="00AD430B">
        <w:rPr>
          <w:rFonts w:asciiTheme="majorBidi" w:hAnsiTheme="majorBidi" w:cstheme="majorBidi"/>
          <w:i/>
          <w:iCs/>
          <w:color w:val="000000" w:themeColor="text1"/>
        </w:rPr>
        <w:t>Join</w:t>
      </w:r>
      <w:r w:rsidRPr="00AD430B">
        <w:rPr>
          <w:rFonts w:asciiTheme="majorBidi" w:hAnsiTheme="majorBidi" w:cstheme="majorBidi"/>
          <w:color w:val="000000" w:themeColor="text1"/>
        </w:rPr>
        <w:t>.</w:t>
      </w:r>
    </w:p>
    <w:p w14:paraId="4C1AFEFD" w14:textId="18BEE43C" w:rsidR="0029746A" w:rsidRPr="0029746A" w:rsidRDefault="0029746A" w:rsidP="0029746A">
      <w:pPr>
        <w:pStyle w:val="ListParagraph"/>
        <w:numPr>
          <w:ilvl w:val="0"/>
          <w:numId w:val="23"/>
        </w:numPr>
        <w:rPr>
          <w:rFonts w:asciiTheme="majorBidi" w:hAnsiTheme="majorBidi" w:cstheme="majorBidi"/>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xml:space="preserve">- since it’s an expression with multiple ancestors we calculate the label to represent this sub-expression, we replace the JOIN label with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Title*.</w:t>
      </w:r>
    </w:p>
    <w:p w14:paraId="79C7765F" w14:textId="6934BF6D" w:rsidR="00F31967" w:rsidRPr="00AD430B" w:rsidRDefault="005900BA" w:rsidP="008B2088">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114B69">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w:t>
      </w:r>
      <w:r w:rsidR="00B47EBA" w:rsidRPr="00AD430B">
        <w:rPr>
          <w:rFonts w:asciiTheme="majorBidi" w:hAnsiTheme="majorBidi" w:cstheme="majorBidi"/>
          <w:color w:val="000000" w:themeColor="text1"/>
        </w:rPr>
        <w:t>s</w:t>
      </w:r>
      <w:r w:rsidRPr="00AD430B">
        <w:rPr>
          <w:rFonts w:asciiTheme="majorBidi" w:hAnsiTheme="majorBidi" w:cstheme="majorBidi"/>
          <w:color w:val="000000" w:themeColor="text1"/>
        </w:rPr>
        <w:t xml:space="preserve"> the </w:t>
      </w:r>
      <w:r w:rsidR="0029746A">
        <w:rPr>
          <w:rFonts w:asciiTheme="majorBidi" w:hAnsiTheme="majorBidi" w:cstheme="majorBidi"/>
          <w:i/>
          <w:iCs/>
          <w:color w:val="000000" w:themeColor="text1"/>
        </w:rPr>
        <w:t>Gather</w:t>
      </w:r>
      <w:r w:rsidRPr="00AD430B">
        <w:rPr>
          <w:rFonts w:asciiTheme="majorBidi" w:hAnsiTheme="majorBidi" w:cstheme="majorBidi"/>
          <w:i/>
          <w:iCs/>
          <w:color w:val="000000" w:themeColor="text1"/>
        </w:rPr>
        <w:t xml:space="preserve"> sub</w:t>
      </w:r>
      <w:r w:rsidR="00AA4CD3" w:rsidRPr="00AD430B">
        <w:rPr>
          <w:rFonts w:asciiTheme="majorBidi" w:hAnsiTheme="majorBidi" w:cstheme="majorBidi"/>
          <w:i/>
          <w:iCs/>
          <w:color w:val="000000" w:themeColor="text1"/>
        </w:rPr>
        <w:t>-</w:t>
      </w:r>
      <w:r w:rsidRPr="00AD430B">
        <w:rPr>
          <w:rFonts w:asciiTheme="majorBidi" w:hAnsiTheme="majorBidi" w:cstheme="majorBidi"/>
          <w:i/>
          <w:iCs/>
          <w:color w:val="000000" w:themeColor="text1"/>
        </w:rPr>
        <w:t>expression</w:t>
      </w:r>
      <w:r w:rsidRPr="00AD430B">
        <w:rPr>
          <w:rFonts w:asciiTheme="majorBidi" w:hAnsiTheme="majorBidi" w:cstheme="majorBidi"/>
          <w:color w:val="000000" w:themeColor="text1"/>
        </w:rPr>
        <w:t xml:space="preserve">. </w:t>
      </w:r>
    </w:p>
    <w:p w14:paraId="384CAD0B" w14:textId="7AA7CDB6" w:rsidR="00F31967" w:rsidRPr="00AD430B" w:rsidRDefault="00F31967" w:rsidP="009007B9">
      <w:pPr>
        <w:pStyle w:val="ListParagraph"/>
        <w:numPr>
          <w:ilvl w:val="0"/>
          <w:numId w:val="23"/>
        </w:numPr>
        <w:rPr>
          <w:rFonts w:asciiTheme="majorBidi" w:hAnsiTheme="majorBidi" w:cstheme="majorBidi"/>
          <w:b/>
          <w:bCs/>
          <w:color w:val="000000" w:themeColor="text1"/>
        </w:rPr>
      </w:pPr>
      <w:r w:rsidRPr="00AD430B">
        <w:rPr>
          <w:rFonts w:asciiTheme="majorBidi" w:hAnsiTheme="majorBidi" w:cstheme="majorBidi"/>
          <w:b/>
          <w:bCs/>
          <w:color w:val="000000" w:themeColor="text1"/>
        </w:rPr>
        <w:t xml:space="preserve">Missing statistics in sub-expression granularity- </w:t>
      </w:r>
      <w:r w:rsidRPr="00AD430B">
        <w:rPr>
          <w:rFonts w:asciiTheme="majorBidi" w:hAnsiTheme="majorBidi" w:cstheme="majorBidi"/>
          <w:color w:val="000000" w:themeColor="text1"/>
        </w:rPr>
        <w:t xml:space="preserve">We calculate the </w:t>
      </w:r>
      <w:proofErr w:type="spellStart"/>
      <w:r w:rsidRPr="00AD430B">
        <w:rPr>
          <w:rFonts w:asciiTheme="majorBidi" w:hAnsiTheme="majorBidi" w:cstheme="majorBidi"/>
          <w:i/>
          <w:iCs/>
          <w:color w:val="000000" w:themeColor="text1"/>
        </w:rPr>
        <w:t>actual_duration</w:t>
      </w:r>
      <w:proofErr w:type="spellEnd"/>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by subtracting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Title* </w:t>
      </w:r>
      <w:proofErr w:type="spellStart"/>
      <w:r w:rsidRPr="00AD430B">
        <w:rPr>
          <w:rFonts w:asciiTheme="majorBidi" w:hAnsiTheme="majorBidi" w:cstheme="majorBidi"/>
          <w:i/>
          <w:iCs/>
          <w:color w:val="000000" w:themeColor="text1"/>
        </w:rPr>
        <w:t>total_time</w:t>
      </w:r>
      <w:proofErr w:type="spellEnd"/>
      <w:r w:rsidR="0029746A">
        <w:rPr>
          <w:rFonts w:asciiTheme="majorBidi" w:hAnsiTheme="majorBidi" w:cstheme="majorBidi"/>
          <w:i/>
          <w:iCs/>
          <w:color w:val="000000" w:themeColor="text1"/>
        </w:rPr>
        <w:t xml:space="preserve"> </w:t>
      </w:r>
      <w:r w:rsidR="0029746A">
        <w:rPr>
          <w:rFonts w:asciiTheme="majorBidi" w:hAnsiTheme="majorBidi" w:cstheme="majorBidi"/>
          <w:color w:val="000000" w:themeColor="text1"/>
        </w:rPr>
        <w:t xml:space="preserve">from the </w:t>
      </w:r>
      <w:r w:rsidR="0029746A">
        <w:rPr>
          <w:rFonts w:asciiTheme="majorBidi" w:hAnsiTheme="majorBidi" w:cstheme="majorBidi"/>
          <w:i/>
          <w:iCs/>
          <w:color w:val="000000" w:themeColor="text1"/>
        </w:rPr>
        <w:t xml:space="preserve">Gather </w:t>
      </w:r>
      <w:proofErr w:type="spellStart"/>
      <w:r w:rsidR="0029746A">
        <w:rPr>
          <w:rFonts w:asciiTheme="majorBidi" w:hAnsiTheme="majorBidi" w:cstheme="majorBidi"/>
          <w:i/>
          <w:iCs/>
          <w:color w:val="000000" w:themeColor="text1"/>
        </w:rPr>
        <w:t>total_time</w:t>
      </w:r>
      <w:proofErr w:type="spellEnd"/>
      <w:r w:rsidRPr="00AD430B">
        <w:rPr>
          <w:rFonts w:asciiTheme="majorBidi" w:hAnsiTheme="majorBidi" w:cstheme="majorBidi"/>
          <w:i/>
          <w:iCs/>
          <w:color w:val="000000" w:themeColor="text1"/>
        </w:rPr>
        <w:t>.</w:t>
      </w:r>
    </w:p>
    <w:p w14:paraId="7097437A" w14:textId="47F29862" w:rsidR="00F31967" w:rsidRPr="00AD430B" w:rsidRDefault="00F31967" w:rsidP="009007B9">
      <w:pPr>
        <w:pStyle w:val="ListParagraph"/>
        <w:numPr>
          <w:ilvl w:val="0"/>
          <w:numId w:val="23"/>
        </w:numPr>
        <w:rPr>
          <w:rFonts w:asciiTheme="majorBidi" w:hAnsiTheme="majorBidi" w:cstheme="majorBidi"/>
          <w:b/>
          <w:bCs/>
          <w:color w:val="000000" w:themeColor="text1"/>
        </w:rPr>
      </w:pPr>
      <w:r w:rsidRPr="00AD430B">
        <w:rPr>
          <w:rFonts w:asciiTheme="majorBidi" w:hAnsiTheme="majorBidi" w:cstheme="majorBidi"/>
          <w:b/>
          <w:bCs/>
          <w:color w:val="000000" w:themeColor="text1"/>
        </w:rPr>
        <w:t>Percentage statistics</w:t>
      </w:r>
      <w:r w:rsidRPr="00AD430B">
        <w:rPr>
          <w:rFonts w:asciiTheme="majorBidi" w:hAnsiTheme="majorBidi" w:cstheme="majorBidi"/>
          <w:color w:val="000000" w:themeColor="text1"/>
        </w:rPr>
        <w:t xml:space="preserve"> – We calculate the </w:t>
      </w:r>
      <w:proofErr w:type="spellStart"/>
      <w:r w:rsidRPr="00AD430B">
        <w:rPr>
          <w:rFonts w:asciiTheme="majorBidi" w:hAnsiTheme="majorBidi" w:cstheme="majorBidi"/>
          <w:i/>
          <w:iCs/>
          <w:color w:val="000000" w:themeColor="text1"/>
        </w:rPr>
        <w:t>actual_duration_pct</w:t>
      </w:r>
      <w:proofErr w:type="spellEnd"/>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0029746A">
        <w:rPr>
          <w:rFonts w:asciiTheme="majorBidi" w:hAnsiTheme="majorBidi" w:cstheme="majorBidi"/>
          <w:i/>
          <w:iCs/>
          <w:color w:val="000000" w:themeColor="text1"/>
        </w:rPr>
        <w:t>Gather</w:t>
      </w:r>
      <w:r w:rsidRPr="00AD430B">
        <w:rPr>
          <w:rFonts w:asciiTheme="majorBidi" w:hAnsiTheme="majorBidi" w:cstheme="majorBidi"/>
          <w:i/>
          <w:iCs/>
          <w:color w:val="000000" w:themeColor="text1"/>
        </w:rPr>
        <w:t xml:space="preserve"> </w:t>
      </w:r>
      <w:proofErr w:type="spellStart"/>
      <w:r w:rsidRPr="00AD430B">
        <w:rPr>
          <w:rFonts w:asciiTheme="majorBidi" w:hAnsiTheme="majorBidi" w:cstheme="majorBidi"/>
          <w:i/>
          <w:iCs/>
          <w:color w:val="000000" w:themeColor="text1"/>
        </w:rPr>
        <w:t>actual_duration</w:t>
      </w:r>
      <w:proofErr w:type="spellEnd"/>
      <w:r w:rsidRPr="00AD430B">
        <w:rPr>
          <w:rFonts w:asciiTheme="majorBidi" w:hAnsiTheme="majorBidi" w:cstheme="majorBidi"/>
          <w:i/>
          <w:iCs/>
          <w:color w:val="000000" w:themeColor="text1"/>
        </w:rPr>
        <w:t>.</w:t>
      </w:r>
    </w:p>
    <w:p w14:paraId="66F4002B" w14:textId="5914DC9E" w:rsidR="00F31967" w:rsidRPr="00AD430B" w:rsidRDefault="00F31967" w:rsidP="009007B9">
      <w:pPr>
        <w:pStyle w:val="ListParagraph"/>
        <w:numPr>
          <w:ilvl w:val="0"/>
          <w:numId w:val="23"/>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it’s a </w:t>
      </w:r>
      <w:r w:rsidR="0029746A">
        <w:rPr>
          <w:rFonts w:asciiTheme="majorBidi" w:hAnsiTheme="majorBidi" w:cstheme="majorBidi"/>
          <w:i/>
          <w:iCs/>
          <w:color w:val="000000" w:themeColor="text1"/>
        </w:rPr>
        <w:t>Gather</w:t>
      </w:r>
      <w:r w:rsidRPr="00AD430B">
        <w:rPr>
          <w:rFonts w:asciiTheme="majorBidi" w:hAnsiTheme="majorBidi" w:cstheme="majorBidi"/>
          <w:color w:val="000000" w:themeColor="text1"/>
        </w:rPr>
        <w:t>.</w:t>
      </w:r>
    </w:p>
    <w:p w14:paraId="67476077" w14:textId="72FCB8D6" w:rsidR="00F31967" w:rsidRPr="00AD430B" w:rsidRDefault="00F31967" w:rsidP="009007B9">
      <w:pPr>
        <w:pStyle w:val="ListParagraph"/>
        <w:numPr>
          <w:ilvl w:val="0"/>
          <w:numId w:val="23"/>
        </w:numPr>
        <w:rPr>
          <w:rFonts w:asciiTheme="majorBidi" w:hAnsiTheme="majorBidi" w:cstheme="majorBidi"/>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xml:space="preserve">- </w:t>
      </w:r>
      <w:r w:rsidR="0029746A" w:rsidRPr="0029746A">
        <w:rPr>
          <w:rFonts w:asciiTheme="majorBidi" w:hAnsiTheme="majorBidi" w:cstheme="majorBidi"/>
          <w:i/>
          <w:iCs/>
          <w:color w:val="000000" w:themeColor="text1"/>
        </w:rPr>
        <w:t>Gather</w:t>
      </w:r>
      <w:r w:rsidR="0029746A">
        <w:rPr>
          <w:rFonts w:asciiTheme="majorBidi" w:hAnsiTheme="majorBidi" w:cstheme="majorBidi"/>
          <w:i/>
          <w:iCs/>
          <w:color w:val="000000" w:themeColor="text1"/>
        </w:rPr>
        <w:t xml:space="preserve"> </w:t>
      </w:r>
      <w:r w:rsidR="0029746A">
        <w:rPr>
          <w:rFonts w:asciiTheme="majorBidi" w:hAnsiTheme="majorBidi" w:cstheme="majorBidi"/>
          <w:color w:val="000000" w:themeColor="text1"/>
        </w:rPr>
        <w:t>does not require new representation</w:t>
      </w:r>
      <w:r w:rsidRPr="00AD430B">
        <w:rPr>
          <w:rFonts w:asciiTheme="majorBidi" w:hAnsiTheme="majorBidi" w:cstheme="majorBidi"/>
          <w:i/>
          <w:iCs/>
          <w:color w:val="000000" w:themeColor="text1"/>
        </w:rPr>
        <w:t>.</w:t>
      </w:r>
    </w:p>
    <w:p w14:paraId="139B7502" w14:textId="77777777" w:rsidR="00F31967" w:rsidRPr="00601154" w:rsidRDefault="00F31967" w:rsidP="00F31967">
      <w:pPr>
        <w:pStyle w:val="ListParagraph"/>
        <w:rPr>
          <w:rFonts w:asciiTheme="majorBidi" w:hAnsiTheme="majorBidi" w:cstheme="majorBidi"/>
        </w:rPr>
      </w:pPr>
    </w:p>
    <w:p w14:paraId="6B8BDECF" w14:textId="3653E9F0" w:rsidR="005D7768" w:rsidRPr="00601154" w:rsidRDefault="0027361D" w:rsidP="00F90F48">
      <w:pPr>
        <w:pStyle w:val="ListParagraph"/>
        <w:ind w:left="0"/>
        <w:rPr>
          <w:rFonts w:asciiTheme="majorBidi" w:hAnsiTheme="majorBidi" w:cstheme="majorBidi"/>
        </w:rPr>
      </w:pPr>
      <w:r w:rsidRPr="00601154">
        <w:rPr>
          <w:rFonts w:asciiTheme="majorBidi" w:hAnsiTheme="majorBidi" w:cstheme="majorBidi"/>
        </w:rPr>
        <w:t>The</w:t>
      </w:r>
      <w:r w:rsidR="005D7768" w:rsidRPr="00601154">
        <w:rPr>
          <w:rFonts w:asciiTheme="majorBidi" w:hAnsiTheme="majorBidi" w:cstheme="majorBidi"/>
        </w:rPr>
        <w:t xml:space="preserve"> result </w:t>
      </w:r>
      <w:r w:rsidRPr="00601154">
        <w:rPr>
          <w:rFonts w:asciiTheme="majorBidi" w:hAnsiTheme="majorBidi" w:cstheme="majorBidi"/>
        </w:rPr>
        <w:t xml:space="preserve">of the enriched representation of our example </w:t>
      </w:r>
      <w:r w:rsidR="005D7768" w:rsidRPr="00601154">
        <w:rPr>
          <w:rFonts w:asciiTheme="majorBidi" w:hAnsiTheme="majorBidi" w:cstheme="majorBidi"/>
        </w:rPr>
        <w:t xml:space="preserve">can be seen </w:t>
      </w:r>
      <w:r w:rsidR="00DC6E81" w:rsidRPr="00601154">
        <w:rPr>
          <w:rFonts w:asciiTheme="majorBidi" w:hAnsiTheme="majorBidi" w:cstheme="majorBidi"/>
        </w:rPr>
        <w:t xml:space="preserve">in </w:t>
      </w:r>
      <w:r w:rsidR="00F90F48">
        <w:rPr>
          <w:rFonts w:asciiTheme="majorBidi" w:hAnsiTheme="majorBidi" w:cstheme="majorBidi"/>
        </w:rPr>
        <w:t xml:space="preserve">the </w:t>
      </w:r>
      <w:r w:rsidR="00DC6E81" w:rsidRPr="00601154">
        <w:rPr>
          <w:rFonts w:asciiTheme="majorBidi" w:hAnsiTheme="majorBidi" w:cstheme="majorBidi"/>
        </w:rPr>
        <w:t xml:space="preserve">tree structure </w:t>
      </w:r>
      <w:r w:rsidR="005D7768" w:rsidRPr="00601154">
        <w:rPr>
          <w:rFonts w:asciiTheme="majorBidi" w:hAnsiTheme="majorBidi" w:cstheme="majorBidi"/>
        </w:rPr>
        <w:t xml:space="preserve">in </w:t>
      </w:r>
      <w:r w:rsidR="00B40B57">
        <w:rPr>
          <w:rFonts w:asciiTheme="majorBidi" w:hAnsiTheme="majorBidi" w:cstheme="majorBidi"/>
        </w:rPr>
        <w:t>f</w:t>
      </w:r>
      <w:r w:rsidR="005D7768" w:rsidRPr="00601154">
        <w:rPr>
          <w:rFonts w:asciiTheme="majorBidi" w:hAnsiTheme="majorBidi" w:cstheme="majorBidi"/>
        </w:rPr>
        <w:t xml:space="preserve">igure </w:t>
      </w:r>
      <w:r w:rsidR="00A05F76" w:rsidRPr="00D57682">
        <w:rPr>
          <w:rFonts w:asciiTheme="majorBidi" w:hAnsiTheme="majorBidi" w:cstheme="majorBidi"/>
          <w:color w:val="000000" w:themeColor="text1"/>
        </w:rPr>
        <w:t>22</w:t>
      </w:r>
      <w:r w:rsidR="005D7768" w:rsidRPr="00601154">
        <w:rPr>
          <w:rFonts w:asciiTheme="majorBidi" w:hAnsiTheme="majorBidi" w:cstheme="majorBidi"/>
        </w:rPr>
        <w:t>.</w:t>
      </w:r>
    </w:p>
    <w:p w14:paraId="01DE9446" w14:textId="11CCAC2B" w:rsidR="0028427A" w:rsidRPr="00D57682" w:rsidRDefault="00D57682" w:rsidP="00F579FA">
      <w:pPr>
        <w:pStyle w:val="ListParagraph"/>
        <w:ind w:left="0"/>
        <w:rPr>
          <w:rFonts w:asciiTheme="majorBidi" w:hAnsiTheme="majorBidi" w:cstheme="majorBidi"/>
          <w:lang w:val="en-US"/>
        </w:rPr>
      </w:pPr>
      <w:r>
        <w:rPr>
          <w:rFonts w:asciiTheme="majorBidi" w:hAnsiTheme="majorBidi" w:cstheme="majorBidi"/>
          <w:noProof/>
          <w:lang w:val="en-US"/>
        </w:rPr>
        <w:drawing>
          <wp:inline distT="0" distB="0" distL="0" distR="0" wp14:anchorId="73F59568" wp14:editId="17B39EEF">
            <wp:extent cx="5727700" cy="4356847"/>
            <wp:effectExtent l="0" t="0" r="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8950" cy="4357798"/>
                    </a:xfrm>
                    <a:prstGeom prst="rect">
                      <a:avLst/>
                    </a:prstGeom>
                  </pic:spPr>
                </pic:pic>
              </a:graphicData>
            </a:graphic>
          </wp:inline>
        </w:drawing>
      </w:r>
    </w:p>
    <w:p w14:paraId="15A592F2" w14:textId="4D3BB4F4" w:rsidR="00601C26" w:rsidRPr="00601154" w:rsidRDefault="005900BA" w:rsidP="00601C26">
      <w:pPr>
        <w:spacing w:line="360" w:lineRule="auto"/>
        <w:rPr>
          <w:rFonts w:asciiTheme="majorBidi" w:hAnsiTheme="majorBidi" w:cstheme="majorBidi"/>
          <w:color w:val="000000" w:themeColor="text1"/>
          <w:lang w:val="en-GB"/>
        </w:rPr>
      </w:pPr>
      <w:r w:rsidRPr="00601154">
        <w:rPr>
          <w:rFonts w:asciiTheme="majorBidi" w:hAnsiTheme="majorBidi" w:cstheme="majorBidi"/>
          <w:b/>
          <w:bCs/>
          <w:color w:val="000000" w:themeColor="text1"/>
        </w:rPr>
        <w:t xml:space="preserve">Figure </w:t>
      </w:r>
      <w:r w:rsidR="00A05F76">
        <w:rPr>
          <w:rFonts w:asciiTheme="majorBidi" w:hAnsiTheme="majorBidi" w:cstheme="majorBidi"/>
          <w:b/>
          <w:bCs/>
          <w:color w:val="000000" w:themeColor="text1"/>
        </w:rPr>
        <w:t>22</w:t>
      </w:r>
      <w:r w:rsidR="001517B7" w:rsidRPr="00601154">
        <w:rPr>
          <w:rFonts w:asciiTheme="majorBidi" w:hAnsiTheme="majorBidi" w:cstheme="majorBidi"/>
          <w:b/>
          <w:bCs/>
          <w:lang w:val="en-GB"/>
        </w:rPr>
        <w:t xml:space="preserve">- </w:t>
      </w:r>
      <w:r w:rsidR="001517B7" w:rsidRPr="00601154">
        <w:rPr>
          <w:rFonts w:asciiTheme="majorBidi" w:hAnsiTheme="majorBidi" w:cstheme="majorBidi"/>
          <w:lang w:val="en-GB"/>
        </w:rPr>
        <w:t xml:space="preserve">Detailed Example’s Tree Representation of Execution Plan After </w:t>
      </w:r>
      <w:proofErr w:type="spellStart"/>
      <w:r w:rsidR="001517B7" w:rsidRPr="00601154">
        <w:rPr>
          <w:rFonts w:asciiTheme="majorBidi" w:hAnsiTheme="majorBidi" w:cstheme="majorBidi"/>
          <w:lang w:val="en-GB"/>
        </w:rPr>
        <w:t>QueryFlow’s</w:t>
      </w:r>
      <w:proofErr w:type="spellEnd"/>
      <w:r w:rsidR="001517B7" w:rsidRPr="00601154">
        <w:rPr>
          <w:rFonts w:asciiTheme="majorBidi" w:hAnsiTheme="majorBidi" w:cstheme="majorBidi"/>
          <w:lang w:val="en-GB"/>
        </w:rPr>
        <w:br/>
        <w:t xml:space="preserve">                     </w:t>
      </w:r>
      <w:r w:rsidR="001517B7" w:rsidRPr="00601154">
        <w:rPr>
          <w:rFonts w:asciiTheme="majorBidi" w:hAnsiTheme="majorBidi" w:cstheme="majorBidi"/>
        </w:rPr>
        <w:t>Enrichment P</w:t>
      </w:r>
      <w:proofErr w:type="spellStart"/>
      <w:r w:rsidR="001517B7" w:rsidRPr="00601154">
        <w:rPr>
          <w:rFonts w:asciiTheme="majorBidi" w:hAnsiTheme="majorBidi" w:cstheme="majorBidi"/>
          <w:lang w:val="en-GB"/>
        </w:rPr>
        <w:t>hase</w:t>
      </w:r>
      <w:proofErr w:type="spellEnd"/>
      <w:r w:rsidR="001517B7" w:rsidRPr="00601154">
        <w:rPr>
          <w:rFonts w:asciiTheme="majorBidi" w:hAnsiTheme="majorBidi" w:cstheme="majorBidi"/>
          <w:lang w:val="en-GB"/>
        </w:rPr>
        <w:t>.</w:t>
      </w:r>
      <w:r w:rsidR="00601C26">
        <w:rPr>
          <w:rFonts w:asciiTheme="majorBidi" w:hAnsiTheme="majorBidi" w:cstheme="majorBidi"/>
        </w:rPr>
        <w:br/>
      </w:r>
      <w:r w:rsidR="00601C26">
        <w:rPr>
          <w:rFonts w:asciiTheme="majorBidi" w:hAnsiTheme="majorBidi" w:cstheme="majorBidi"/>
        </w:rPr>
        <w:br/>
        <w:t xml:space="preserve">The differences between </w:t>
      </w:r>
      <w:r w:rsidR="00B40B57">
        <w:rPr>
          <w:rFonts w:asciiTheme="majorBidi" w:hAnsiTheme="majorBidi" w:cstheme="majorBidi"/>
        </w:rPr>
        <w:t>f</w:t>
      </w:r>
      <w:r w:rsidR="00601C26">
        <w:rPr>
          <w:rFonts w:asciiTheme="majorBidi" w:hAnsiTheme="majorBidi" w:cstheme="majorBidi"/>
        </w:rPr>
        <w:t xml:space="preserve">igure 20 and </w:t>
      </w:r>
      <w:r w:rsidR="00B40B57">
        <w:rPr>
          <w:rFonts w:asciiTheme="majorBidi" w:hAnsiTheme="majorBidi" w:cstheme="majorBidi"/>
        </w:rPr>
        <w:t>f</w:t>
      </w:r>
      <w:r w:rsidR="00601C26">
        <w:rPr>
          <w:rFonts w:asciiTheme="majorBidi" w:hAnsiTheme="majorBidi" w:cstheme="majorBidi"/>
        </w:rPr>
        <w:t xml:space="preserve">igure </w:t>
      </w:r>
      <w:r w:rsidR="00F90F48">
        <w:rPr>
          <w:rFonts w:asciiTheme="majorBidi" w:hAnsiTheme="majorBidi" w:cstheme="majorBidi"/>
        </w:rPr>
        <w:t>2</w:t>
      </w:r>
      <w:r w:rsidR="00601C26">
        <w:rPr>
          <w:rFonts w:asciiTheme="majorBidi" w:hAnsiTheme="majorBidi" w:cstheme="majorBidi"/>
        </w:rPr>
        <w:t>2 are:</w:t>
      </w:r>
    </w:p>
    <w:p w14:paraId="0C0311A7" w14:textId="3A547207" w:rsidR="00601C26" w:rsidRPr="00601154" w:rsidRDefault="00601C26" w:rsidP="00601C26">
      <w:pPr>
        <w:pStyle w:val="ListParagraph"/>
        <w:numPr>
          <w:ilvl w:val="0"/>
          <w:numId w:val="40"/>
        </w:numPr>
        <w:rPr>
          <w:rFonts w:asciiTheme="majorBidi" w:hAnsiTheme="majorBidi" w:cstheme="majorBidi"/>
          <w:i/>
          <w:iCs/>
        </w:rPr>
      </w:pPr>
      <w:r w:rsidRPr="00601154">
        <w:rPr>
          <w:rFonts w:asciiTheme="majorBidi" w:hAnsiTheme="majorBidi" w:cstheme="majorBidi"/>
        </w:rPr>
        <w:t xml:space="preserve">We have </w:t>
      </w:r>
      <w:r>
        <w:rPr>
          <w:rFonts w:asciiTheme="majorBidi" w:hAnsiTheme="majorBidi" w:cstheme="majorBidi"/>
        </w:rPr>
        <w:t xml:space="preserve">nice labels for each </w:t>
      </w:r>
      <w:r w:rsidR="00E87D73">
        <w:rPr>
          <w:rFonts w:asciiTheme="majorBidi" w:hAnsiTheme="majorBidi" w:cstheme="majorBidi"/>
        </w:rPr>
        <w:t xml:space="preserve">of </w:t>
      </w:r>
      <w:r>
        <w:rPr>
          <w:rFonts w:asciiTheme="majorBidi" w:hAnsiTheme="majorBidi" w:cstheme="majorBidi"/>
        </w:rPr>
        <w:t>our nodes</w:t>
      </w:r>
      <w:r w:rsidRPr="00601154">
        <w:rPr>
          <w:rFonts w:asciiTheme="majorBidi" w:hAnsiTheme="majorBidi" w:cstheme="majorBidi"/>
        </w:rPr>
        <w:t xml:space="preserve">. </w:t>
      </w:r>
    </w:p>
    <w:p w14:paraId="0BB74594" w14:textId="4E1A00A4" w:rsidR="00601C26" w:rsidRDefault="00601C26" w:rsidP="00601C26">
      <w:pPr>
        <w:pStyle w:val="ListParagraph"/>
        <w:numPr>
          <w:ilvl w:val="0"/>
          <w:numId w:val="40"/>
        </w:numPr>
        <w:rPr>
          <w:rFonts w:asciiTheme="majorBidi" w:hAnsiTheme="majorBidi" w:cstheme="majorBidi"/>
          <w:i/>
          <w:iCs/>
        </w:rPr>
      </w:pPr>
      <w:r>
        <w:rPr>
          <w:rFonts w:asciiTheme="majorBidi" w:hAnsiTheme="majorBidi" w:cstheme="majorBidi"/>
        </w:rPr>
        <w:t xml:space="preserve">We have statistics in the right granularity like </w:t>
      </w:r>
      <w:r w:rsidRPr="00601C26">
        <w:rPr>
          <w:rFonts w:asciiTheme="majorBidi" w:hAnsiTheme="majorBidi" w:cstheme="majorBidi"/>
          <w:i/>
          <w:iCs/>
        </w:rPr>
        <w:t>Duration</w:t>
      </w:r>
      <w:r>
        <w:rPr>
          <w:rFonts w:asciiTheme="majorBidi" w:hAnsiTheme="majorBidi" w:cstheme="majorBidi"/>
        </w:rPr>
        <w:t xml:space="preserve"> as </w:t>
      </w:r>
      <w:r w:rsidR="00C50965">
        <w:rPr>
          <w:rFonts w:asciiTheme="majorBidi" w:hAnsiTheme="majorBidi" w:cstheme="majorBidi"/>
        </w:rPr>
        <w:t>opposed</w:t>
      </w:r>
      <w:r>
        <w:rPr>
          <w:rFonts w:asciiTheme="majorBidi" w:hAnsiTheme="majorBidi" w:cstheme="majorBidi"/>
        </w:rPr>
        <w:t xml:space="preserve"> to </w:t>
      </w:r>
      <w:r w:rsidRPr="00601C26">
        <w:rPr>
          <w:rFonts w:asciiTheme="majorBidi" w:hAnsiTheme="majorBidi" w:cstheme="majorBidi"/>
          <w:i/>
          <w:iCs/>
        </w:rPr>
        <w:t>Total Time</w:t>
      </w:r>
      <w:r w:rsidRPr="00601154">
        <w:rPr>
          <w:rFonts w:asciiTheme="majorBidi" w:hAnsiTheme="majorBidi" w:cstheme="majorBidi"/>
          <w:i/>
          <w:iCs/>
        </w:rPr>
        <w:t>.</w:t>
      </w:r>
    </w:p>
    <w:p w14:paraId="0CD94B07" w14:textId="4FDEA650" w:rsidR="00232BF0" w:rsidRPr="008F5DA2" w:rsidRDefault="00601C26" w:rsidP="00232BF0">
      <w:pPr>
        <w:pStyle w:val="ListParagraph"/>
        <w:numPr>
          <w:ilvl w:val="0"/>
          <w:numId w:val="40"/>
        </w:numPr>
        <w:rPr>
          <w:rFonts w:asciiTheme="majorBidi" w:hAnsiTheme="majorBidi" w:cstheme="majorBidi"/>
          <w:i/>
          <w:iCs/>
        </w:rPr>
      </w:pPr>
      <w:r>
        <w:rPr>
          <w:rFonts w:asciiTheme="majorBidi" w:hAnsiTheme="majorBidi" w:cstheme="majorBidi"/>
        </w:rPr>
        <w:t>We have statistics as percentage</w:t>
      </w:r>
      <w:r w:rsidR="00E87D73">
        <w:rPr>
          <w:rFonts w:asciiTheme="majorBidi" w:hAnsiTheme="majorBidi" w:cstheme="majorBidi"/>
        </w:rPr>
        <w:t>s</w:t>
      </w:r>
      <w:r>
        <w:rPr>
          <w:rFonts w:asciiTheme="majorBidi" w:hAnsiTheme="majorBidi" w:cstheme="majorBidi"/>
        </w:rPr>
        <w:t xml:space="preserve"> as well.</w:t>
      </w:r>
    </w:p>
    <w:p w14:paraId="2B9F3011" w14:textId="7DC4F65A" w:rsidR="00D10BEA" w:rsidRDefault="00D10BEA" w:rsidP="00D10BEA">
      <w:pPr>
        <w:pStyle w:val="ListParagraph"/>
        <w:rPr>
          <w:rFonts w:asciiTheme="majorBidi" w:hAnsiTheme="majorBidi" w:cstheme="majorBidi"/>
        </w:rPr>
      </w:pPr>
    </w:p>
    <w:p w14:paraId="082BE4A4" w14:textId="7349A077" w:rsidR="00D10BEA" w:rsidRDefault="00D10BEA" w:rsidP="00D10BEA">
      <w:pPr>
        <w:pStyle w:val="ListParagraph"/>
        <w:rPr>
          <w:rFonts w:asciiTheme="majorBidi" w:hAnsiTheme="majorBidi" w:cstheme="majorBidi"/>
        </w:rPr>
      </w:pPr>
    </w:p>
    <w:p w14:paraId="6A9DF85A" w14:textId="546FB897" w:rsidR="00D10BEA" w:rsidRDefault="00D10BEA" w:rsidP="00D10BEA">
      <w:pPr>
        <w:pStyle w:val="ListParagraph"/>
        <w:rPr>
          <w:rFonts w:asciiTheme="majorBidi" w:hAnsiTheme="majorBidi" w:cstheme="majorBidi"/>
        </w:rPr>
      </w:pPr>
    </w:p>
    <w:p w14:paraId="5D09643A" w14:textId="36E384EA" w:rsidR="00D10BEA" w:rsidRDefault="00D10BEA" w:rsidP="00D10BEA">
      <w:pPr>
        <w:pStyle w:val="ListParagraph"/>
        <w:rPr>
          <w:rFonts w:asciiTheme="majorBidi" w:hAnsiTheme="majorBidi" w:cstheme="majorBidi"/>
        </w:rPr>
      </w:pPr>
    </w:p>
    <w:p w14:paraId="516ECD03" w14:textId="77777777" w:rsidR="00D10BEA" w:rsidRPr="00232BF0" w:rsidRDefault="00D10BEA" w:rsidP="008F5DA2">
      <w:pPr>
        <w:pStyle w:val="ListParagraph"/>
        <w:rPr>
          <w:rFonts w:asciiTheme="majorBidi" w:hAnsiTheme="majorBidi" w:cstheme="majorBidi"/>
          <w:i/>
          <w:iCs/>
        </w:rPr>
      </w:pPr>
    </w:p>
    <w:p w14:paraId="705631BE" w14:textId="27585780" w:rsidR="00AF0B49" w:rsidRPr="00601154" w:rsidRDefault="00AF0B49" w:rsidP="00AF0B49">
      <w:pPr>
        <w:spacing w:line="360" w:lineRule="auto"/>
        <w:rPr>
          <w:rFonts w:asciiTheme="majorBidi" w:hAnsiTheme="majorBidi" w:cstheme="majorBidi"/>
          <w:color w:val="000000"/>
          <w:sz w:val="22"/>
          <w:szCs w:val="22"/>
          <w:vertAlign w:val="subscript"/>
        </w:rPr>
      </w:pPr>
      <w:r w:rsidRPr="00601154">
        <w:rPr>
          <w:rFonts w:asciiTheme="majorBidi" w:eastAsiaTheme="majorEastAsia" w:hAnsiTheme="majorBidi" w:cstheme="majorBidi"/>
          <w:color w:val="2F5496" w:themeColor="accent1" w:themeShade="BF"/>
          <w:sz w:val="22"/>
          <w:szCs w:val="22"/>
        </w:rPr>
        <w:lastRenderedPageBreak/>
        <w:t>3.5.</w:t>
      </w:r>
      <w:r w:rsidR="00E80080">
        <w:rPr>
          <w:rFonts w:asciiTheme="majorBidi" w:eastAsiaTheme="majorEastAsia" w:hAnsiTheme="majorBidi" w:cstheme="majorBidi"/>
          <w:color w:val="2F5496" w:themeColor="accent1" w:themeShade="BF"/>
          <w:sz w:val="22"/>
          <w:szCs w:val="22"/>
        </w:rPr>
        <w:t>5</w:t>
      </w:r>
      <w:r w:rsidRPr="00601154">
        <w:rPr>
          <w:rFonts w:asciiTheme="majorBidi" w:eastAsiaTheme="majorEastAsia" w:hAnsiTheme="majorBidi" w:cstheme="majorBidi"/>
          <w:color w:val="2F5496" w:themeColor="accent1" w:themeShade="BF"/>
          <w:sz w:val="22"/>
          <w:szCs w:val="22"/>
        </w:rPr>
        <w:t xml:space="preserve"> </w:t>
      </w:r>
      <w:proofErr w:type="spellStart"/>
      <w:r w:rsidRPr="00601154">
        <w:rPr>
          <w:rFonts w:asciiTheme="majorBidi" w:eastAsiaTheme="majorEastAsia" w:hAnsiTheme="majorBidi" w:cstheme="majorBidi"/>
          <w:color w:val="2F5496" w:themeColor="accent1" w:themeShade="BF"/>
          <w:sz w:val="22"/>
          <w:szCs w:val="22"/>
        </w:rPr>
        <w:t>QueryFlow’s</w:t>
      </w:r>
      <w:proofErr w:type="spellEnd"/>
      <w:r w:rsidRPr="00601154">
        <w:rPr>
          <w:rFonts w:asciiTheme="majorBidi" w:eastAsiaTheme="majorEastAsia" w:hAnsiTheme="majorBidi" w:cstheme="majorBidi"/>
          <w:color w:val="2F5496" w:themeColor="accent1" w:themeShade="BF"/>
          <w:sz w:val="22"/>
          <w:szCs w:val="22"/>
        </w:rPr>
        <w:t xml:space="preserve"> Visualization Phase</w:t>
      </w:r>
    </w:p>
    <w:p w14:paraId="6FEF9991" w14:textId="0D036904" w:rsidR="005D7768" w:rsidRPr="00601154" w:rsidRDefault="005D7768" w:rsidP="00F579FA">
      <w:pPr>
        <w:pStyle w:val="ListParagraph"/>
        <w:ind w:left="0"/>
        <w:rPr>
          <w:rFonts w:asciiTheme="majorBidi" w:hAnsiTheme="majorBidi" w:cstheme="majorBidi"/>
        </w:rPr>
      </w:pPr>
    </w:p>
    <w:p w14:paraId="181F8B50" w14:textId="5EEF204C" w:rsidR="00DF2266" w:rsidRPr="00232BF0" w:rsidRDefault="002F1F81" w:rsidP="00DF2266">
      <w:pPr>
        <w:pStyle w:val="ListParagraph"/>
        <w:ind w:left="0"/>
        <w:rPr>
          <w:rFonts w:asciiTheme="majorBidi" w:hAnsiTheme="majorBidi" w:cstheme="majorBidi"/>
          <w:color w:val="000000" w:themeColor="text1"/>
          <w:lang w:val="en-US"/>
        </w:rPr>
      </w:pPr>
      <w:r w:rsidRPr="00232BF0">
        <w:rPr>
          <w:rFonts w:asciiTheme="majorBidi" w:hAnsiTheme="majorBidi" w:cstheme="majorBidi"/>
          <w:color w:val="000000" w:themeColor="text1"/>
        </w:rPr>
        <w:t xml:space="preserve">Now that we got our </w:t>
      </w:r>
      <w:r w:rsidR="005900BA" w:rsidRPr="00232BF0">
        <w:rPr>
          <w:rFonts w:asciiTheme="majorBidi" w:hAnsiTheme="majorBidi" w:cstheme="majorBidi"/>
          <w:color w:val="000000" w:themeColor="text1"/>
          <w:lang w:val="en-US"/>
        </w:rPr>
        <w:t xml:space="preserve">execution plan parsed and enriched, we are ready to start the visualization phase. We will transform our tree representation to a </w:t>
      </w:r>
      <w:r w:rsidR="00232BF0" w:rsidRPr="00232BF0">
        <w:rPr>
          <w:rFonts w:asciiTheme="majorBidi" w:hAnsiTheme="majorBidi" w:cstheme="majorBidi"/>
          <w:color w:val="000000" w:themeColor="text1"/>
          <w:lang w:val="en-US"/>
        </w:rPr>
        <w:t xml:space="preserve">table representation for a </w:t>
      </w:r>
      <w:r w:rsidR="005900BA" w:rsidRPr="00232BF0">
        <w:rPr>
          <w:rFonts w:asciiTheme="majorBidi" w:hAnsiTheme="majorBidi" w:cstheme="majorBidi"/>
          <w:color w:val="000000" w:themeColor="text1"/>
          <w:lang w:val="en-US"/>
        </w:rPr>
        <w:t>more friendly representation for Sankey</w:t>
      </w:r>
      <w:r w:rsidR="00114B69" w:rsidRPr="00232BF0">
        <w:rPr>
          <w:rFonts w:asciiTheme="majorBidi" w:hAnsiTheme="majorBidi" w:cstheme="majorBidi"/>
          <w:color w:val="000000" w:themeColor="text1"/>
          <w:lang w:val="en-US"/>
        </w:rPr>
        <w:t>-</w:t>
      </w:r>
      <w:r w:rsidR="005900BA" w:rsidRPr="00232BF0">
        <w:rPr>
          <w:rFonts w:asciiTheme="majorBidi" w:hAnsiTheme="majorBidi" w:cstheme="majorBidi"/>
          <w:color w:val="000000" w:themeColor="text1"/>
          <w:lang w:val="en-US"/>
        </w:rPr>
        <w:t xml:space="preserve">diagrams. </w:t>
      </w:r>
    </w:p>
    <w:p w14:paraId="0D1B0D1E" w14:textId="0DF838D6" w:rsidR="00DF2266" w:rsidRDefault="00232BF0" w:rsidP="00DF2266">
      <w:pPr>
        <w:pStyle w:val="ListParagraph"/>
        <w:ind w:left="0"/>
        <w:rPr>
          <w:rFonts w:asciiTheme="majorBidi" w:hAnsiTheme="majorBidi" w:cstheme="majorBidi"/>
          <w:lang w:val="en-US"/>
        </w:rPr>
      </w:pPr>
      <w:r>
        <w:rPr>
          <w:rFonts w:asciiTheme="majorBidi" w:hAnsiTheme="majorBidi" w:cstheme="majorBidi"/>
          <w:lang w:val="en-US"/>
        </w:rPr>
        <w:softHyphen/>
      </w:r>
      <w:r>
        <w:rPr>
          <w:rFonts w:asciiTheme="majorBidi" w:hAnsiTheme="majorBidi" w:cstheme="majorBidi"/>
          <w:lang w:val="en-US"/>
        </w:rPr>
        <w:softHyphen/>
      </w:r>
    </w:p>
    <w:p w14:paraId="5DE52ED2" w14:textId="0D3032D7" w:rsidR="00DF2266" w:rsidRPr="00DF2266" w:rsidRDefault="005900BA" w:rsidP="00DF2266">
      <w:pPr>
        <w:pStyle w:val="ListParagraph"/>
        <w:ind w:left="0"/>
        <w:rPr>
          <w:rFonts w:asciiTheme="majorBidi" w:hAnsiTheme="majorBidi" w:cstheme="majorBidi"/>
          <w:color w:val="000000" w:themeColor="text1"/>
          <w:lang w:val="en-US"/>
        </w:rPr>
      </w:pPr>
      <w:r w:rsidRPr="00DF2266">
        <w:rPr>
          <w:rFonts w:asciiTheme="majorBidi" w:hAnsiTheme="majorBidi" w:cstheme="majorBidi"/>
          <w:color w:val="000000" w:themeColor="text1"/>
        </w:rPr>
        <w:t>The table representation includes the following information (and much more):</w:t>
      </w:r>
      <w:r w:rsidR="00FE450C" w:rsidRPr="00DF2266">
        <w:rPr>
          <w:rFonts w:asciiTheme="majorBidi" w:hAnsiTheme="majorBidi" w:cstheme="majorBidi"/>
          <w:color w:val="000000" w:themeColor="text1"/>
        </w:rPr>
        <w:t xml:space="preserve"> </w:t>
      </w:r>
    </w:p>
    <w:p w14:paraId="292E90CB" w14:textId="31BA10AA" w:rsidR="005900BA" w:rsidRPr="00DF2266" w:rsidRDefault="00C30F32" w:rsidP="008B2088">
      <w:pPr>
        <w:pStyle w:val="ListParagraph"/>
        <w:numPr>
          <w:ilvl w:val="0"/>
          <w:numId w:val="4"/>
        </w:numPr>
        <w:rPr>
          <w:rFonts w:asciiTheme="majorBidi" w:hAnsiTheme="majorBidi" w:cstheme="majorBidi"/>
          <w:color w:val="000000" w:themeColor="text1"/>
        </w:rPr>
      </w:pPr>
      <w:proofErr w:type="spellStart"/>
      <w:r>
        <w:rPr>
          <w:rFonts w:asciiTheme="majorBidi" w:hAnsiTheme="majorBidi" w:cstheme="majorBidi"/>
          <w:b/>
          <w:bCs/>
          <w:color w:val="000000" w:themeColor="text1"/>
        </w:rPr>
        <w:t>node</w:t>
      </w:r>
      <w:r w:rsidR="0024553D">
        <w:rPr>
          <w:rFonts w:asciiTheme="majorBidi" w:hAnsiTheme="majorBidi" w:cstheme="majorBidi"/>
          <w:b/>
          <w:bCs/>
          <w:color w:val="000000" w:themeColor="text1"/>
        </w:rPr>
        <w:t>_id</w:t>
      </w:r>
      <w:proofErr w:type="spellEnd"/>
      <w:r w:rsidR="005900BA" w:rsidRPr="00DF2266">
        <w:rPr>
          <w:rFonts w:asciiTheme="majorBidi" w:hAnsiTheme="majorBidi" w:cstheme="majorBidi"/>
          <w:b/>
          <w:bCs/>
          <w:color w:val="000000" w:themeColor="text1"/>
        </w:rPr>
        <w:t xml:space="preserve">/ </w:t>
      </w:r>
      <w:proofErr w:type="spellStart"/>
      <w:r>
        <w:rPr>
          <w:rFonts w:asciiTheme="majorBidi" w:hAnsiTheme="majorBidi" w:cstheme="majorBidi"/>
          <w:b/>
          <w:bCs/>
          <w:color w:val="000000" w:themeColor="text1"/>
        </w:rPr>
        <w:t>parent</w:t>
      </w:r>
      <w:r w:rsidRPr="00C30F32">
        <w:rPr>
          <w:rFonts w:asciiTheme="majorBidi" w:hAnsiTheme="majorBidi" w:cstheme="majorBidi"/>
          <w:b/>
          <w:bCs/>
          <w:color w:val="000000" w:themeColor="text1"/>
        </w:rPr>
        <w:t>_id</w:t>
      </w:r>
      <w:proofErr w:type="spellEnd"/>
      <w:r w:rsidR="005900BA" w:rsidRPr="00DF2266">
        <w:rPr>
          <w:rFonts w:asciiTheme="majorBidi" w:hAnsiTheme="majorBidi" w:cstheme="majorBidi"/>
          <w:b/>
          <w:bCs/>
          <w:color w:val="000000" w:themeColor="text1"/>
        </w:rPr>
        <w:t xml:space="preserve"> – </w:t>
      </w:r>
      <w:r w:rsidR="005900BA" w:rsidRPr="00DF2266">
        <w:rPr>
          <w:rFonts w:asciiTheme="majorBidi" w:hAnsiTheme="majorBidi" w:cstheme="majorBidi"/>
          <w:color w:val="000000" w:themeColor="text1"/>
        </w:rPr>
        <w:t xml:space="preserve">describe the ancestors’ hierarchy of a relational operator. The </w:t>
      </w:r>
      <w:proofErr w:type="spellStart"/>
      <w:r>
        <w:rPr>
          <w:rFonts w:asciiTheme="majorBidi" w:hAnsiTheme="majorBidi" w:cstheme="majorBidi"/>
          <w:i/>
          <w:iCs/>
          <w:color w:val="000000" w:themeColor="text1"/>
        </w:rPr>
        <w:t>node</w:t>
      </w:r>
      <w:r w:rsidR="0024553D">
        <w:rPr>
          <w:rFonts w:asciiTheme="majorBidi" w:hAnsiTheme="majorBidi" w:cstheme="majorBidi"/>
          <w:i/>
          <w:iCs/>
          <w:color w:val="000000" w:themeColor="text1"/>
        </w:rPr>
        <w:t>_id</w:t>
      </w:r>
      <w:proofErr w:type="spellEnd"/>
      <w:r w:rsidR="005900BA" w:rsidRPr="00DF2266">
        <w:rPr>
          <w:rFonts w:asciiTheme="majorBidi" w:hAnsiTheme="majorBidi" w:cstheme="majorBidi"/>
          <w:color w:val="000000" w:themeColor="text1"/>
        </w:rPr>
        <w:t xml:space="preserve"> column is an identifier of </w:t>
      </w:r>
      <w:r w:rsidR="00B47EBA" w:rsidRPr="00DF2266">
        <w:rPr>
          <w:rFonts w:asciiTheme="majorBidi" w:hAnsiTheme="majorBidi" w:cstheme="majorBidi"/>
          <w:color w:val="000000" w:themeColor="text1"/>
        </w:rPr>
        <w:t xml:space="preserve">the </w:t>
      </w:r>
      <w:r w:rsidR="005900BA" w:rsidRPr="00DF2266">
        <w:rPr>
          <w:rFonts w:asciiTheme="majorBidi" w:hAnsiTheme="majorBidi" w:cstheme="majorBidi"/>
          <w:color w:val="000000" w:themeColor="text1"/>
        </w:rPr>
        <w:t xml:space="preserve">current </w:t>
      </w:r>
      <w:r w:rsidR="00114B69">
        <w:rPr>
          <w:rFonts w:asciiTheme="majorBidi" w:hAnsiTheme="majorBidi" w:cstheme="majorBidi"/>
          <w:color w:val="000000" w:themeColor="text1"/>
        </w:rPr>
        <w:t>node</w:t>
      </w:r>
      <w:r w:rsidR="005900BA" w:rsidRPr="00DF2266">
        <w:rPr>
          <w:rFonts w:asciiTheme="majorBidi" w:hAnsiTheme="majorBidi" w:cstheme="majorBidi"/>
          <w:color w:val="000000" w:themeColor="text1"/>
        </w:rPr>
        <w:t xml:space="preserve"> and the </w:t>
      </w:r>
      <w:proofErr w:type="spellStart"/>
      <w:r>
        <w:rPr>
          <w:rFonts w:asciiTheme="majorBidi" w:hAnsiTheme="majorBidi" w:cstheme="majorBidi"/>
          <w:i/>
          <w:iCs/>
          <w:color w:val="000000" w:themeColor="text1"/>
        </w:rPr>
        <w:t>parent_id</w:t>
      </w:r>
      <w:proofErr w:type="spellEnd"/>
      <w:r w:rsidR="005900BA" w:rsidRPr="00DF2266">
        <w:rPr>
          <w:rFonts w:asciiTheme="majorBidi" w:hAnsiTheme="majorBidi" w:cstheme="majorBidi"/>
          <w:color w:val="000000" w:themeColor="text1"/>
        </w:rPr>
        <w:t xml:space="preserve"> is an identifier of one ancestor of the current </w:t>
      </w:r>
      <w:r w:rsidR="00114B69">
        <w:rPr>
          <w:rFonts w:asciiTheme="majorBidi" w:hAnsiTheme="majorBidi" w:cstheme="majorBidi"/>
          <w:color w:val="000000" w:themeColor="text1"/>
        </w:rPr>
        <w:t>node</w:t>
      </w:r>
      <w:r w:rsidR="005900BA" w:rsidRPr="00DF2266">
        <w:rPr>
          <w:rFonts w:asciiTheme="majorBidi" w:hAnsiTheme="majorBidi" w:cstheme="majorBidi"/>
          <w:color w:val="000000" w:themeColor="text1"/>
        </w:rPr>
        <w:t>.</w:t>
      </w:r>
    </w:p>
    <w:p w14:paraId="7A75858C" w14:textId="77777777" w:rsidR="005900BA" w:rsidRPr="00DF2266" w:rsidRDefault="005900BA" w:rsidP="008B2088">
      <w:pPr>
        <w:pStyle w:val="ListParagraph"/>
        <w:numPr>
          <w:ilvl w:val="0"/>
          <w:numId w:val="4"/>
        </w:numPr>
        <w:rPr>
          <w:rFonts w:asciiTheme="majorBidi" w:hAnsiTheme="majorBidi" w:cstheme="majorBidi"/>
          <w:b/>
          <w:bCs/>
          <w:color w:val="000000" w:themeColor="text1"/>
        </w:rPr>
      </w:pPr>
      <w:proofErr w:type="spellStart"/>
      <w:r w:rsidRPr="00DF2266">
        <w:rPr>
          <w:rFonts w:asciiTheme="majorBidi" w:hAnsiTheme="majorBidi" w:cstheme="majorBidi"/>
          <w:b/>
          <w:bCs/>
          <w:color w:val="000000" w:themeColor="text1"/>
        </w:rPr>
        <w:t>operation_type</w:t>
      </w:r>
      <w:proofErr w:type="spellEnd"/>
      <w:r w:rsidRPr="00DF2266">
        <w:rPr>
          <w:rFonts w:asciiTheme="majorBidi" w:hAnsiTheme="majorBidi" w:cstheme="majorBidi"/>
          <w:b/>
          <w:bCs/>
          <w:color w:val="000000" w:themeColor="text1"/>
        </w:rPr>
        <w:t xml:space="preserve"> – </w:t>
      </w:r>
      <w:r w:rsidRPr="00DF2266">
        <w:rPr>
          <w:rFonts w:asciiTheme="majorBidi" w:hAnsiTheme="majorBidi" w:cstheme="majorBidi"/>
          <w:color w:val="000000" w:themeColor="text1"/>
        </w:rPr>
        <w:t>is</w:t>
      </w:r>
      <w:r w:rsidRPr="00DF2266">
        <w:rPr>
          <w:rFonts w:asciiTheme="majorBidi" w:hAnsiTheme="majorBidi" w:cstheme="majorBidi"/>
          <w:b/>
          <w:bCs/>
          <w:color w:val="000000" w:themeColor="text1"/>
        </w:rPr>
        <w:t xml:space="preserve"> </w:t>
      </w:r>
      <w:r w:rsidRPr="00DF2266">
        <w:rPr>
          <w:rFonts w:asciiTheme="majorBidi" w:hAnsiTheme="majorBidi" w:cstheme="majorBidi"/>
          <w:color w:val="000000" w:themeColor="text1"/>
        </w:rPr>
        <w:t>the unparsed node type (</w:t>
      </w:r>
      <w:r w:rsidRPr="00DF2266">
        <w:rPr>
          <w:rFonts w:asciiTheme="majorBidi" w:hAnsiTheme="majorBidi" w:cstheme="majorBidi"/>
          <w:i/>
          <w:iCs/>
          <w:color w:val="000000" w:themeColor="text1"/>
        </w:rPr>
        <w:t>Node Type)</w:t>
      </w:r>
      <w:r w:rsidRPr="00DF2266">
        <w:rPr>
          <w:rFonts w:asciiTheme="majorBidi" w:hAnsiTheme="majorBidi" w:cstheme="majorBidi"/>
          <w:color w:val="000000" w:themeColor="text1"/>
        </w:rPr>
        <w:t xml:space="preserve"> in the execution plan.</w:t>
      </w:r>
    </w:p>
    <w:p w14:paraId="099148D8" w14:textId="77777777" w:rsidR="005900BA" w:rsidRPr="00DF2266" w:rsidRDefault="005900BA" w:rsidP="008B2088">
      <w:pPr>
        <w:pStyle w:val="ListParagraph"/>
        <w:numPr>
          <w:ilvl w:val="0"/>
          <w:numId w:val="4"/>
        </w:numPr>
        <w:rPr>
          <w:rFonts w:asciiTheme="majorBidi" w:hAnsiTheme="majorBidi" w:cstheme="majorBidi"/>
          <w:b/>
          <w:bCs/>
          <w:color w:val="000000" w:themeColor="text1"/>
        </w:rPr>
      </w:pPr>
      <w:r w:rsidRPr="00DF2266">
        <w:rPr>
          <w:rFonts w:asciiTheme="majorBidi" w:hAnsiTheme="majorBidi" w:cstheme="majorBidi"/>
          <w:b/>
          <w:bCs/>
          <w:color w:val="000000" w:themeColor="text1"/>
        </w:rPr>
        <w:t xml:space="preserve">label – </w:t>
      </w:r>
      <w:r w:rsidRPr="00DF2266">
        <w:rPr>
          <w:rFonts w:asciiTheme="majorBidi" w:hAnsiTheme="majorBidi" w:cstheme="majorBidi"/>
          <w:color w:val="000000" w:themeColor="text1"/>
        </w:rPr>
        <w:t xml:space="preserve">logical representation of the operation type, this will allow us to group similar operators like </w:t>
      </w:r>
      <w:r w:rsidRPr="00DF2266">
        <w:rPr>
          <w:rFonts w:asciiTheme="majorBidi" w:hAnsiTheme="majorBidi" w:cstheme="majorBidi"/>
          <w:i/>
          <w:iCs/>
          <w:color w:val="000000" w:themeColor="text1"/>
        </w:rPr>
        <w:t>Hash Join</w:t>
      </w:r>
      <w:r w:rsidRPr="00DF2266">
        <w:rPr>
          <w:rFonts w:asciiTheme="majorBidi" w:hAnsiTheme="majorBidi" w:cstheme="majorBidi"/>
          <w:color w:val="000000" w:themeColor="text1"/>
        </w:rPr>
        <w:t xml:space="preserve"> and </w:t>
      </w:r>
      <w:r w:rsidRPr="00DF2266">
        <w:rPr>
          <w:rFonts w:asciiTheme="majorBidi" w:hAnsiTheme="majorBidi" w:cstheme="majorBidi"/>
          <w:i/>
          <w:iCs/>
          <w:color w:val="000000" w:themeColor="text1"/>
        </w:rPr>
        <w:t>Merge Join</w:t>
      </w:r>
      <w:r w:rsidRPr="00DF2266">
        <w:rPr>
          <w:rFonts w:asciiTheme="majorBidi" w:hAnsiTheme="majorBidi" w:cstheme="majorBidi"/>
          <w:color w:val="000000" w:themeColor="text1"/>
        </w:rPr>
        <w:t xml:space="preserve"> on the same relation.</w:t>
      </w:r>
    </w:p>
    <w:p w14:paraId="25A4390C" w14:textId="78BB33E7" w:rsidR="005900BA" w:rsidRPr="00DF2266" w:rsidRDefault="005900BA" w:rsidP="008B2088">
      <w:pPr>
        <w:pStyle w:val="ListParagraph"/>
        <w:numPr>
          <w:ilvl w:val="0"/>
          <w:numId w:val="4"/>
        </w:numPr>
        <w:rPr>
          <w:rFonts w:asciiTheme="majorBidi" w:hAnsiTheme="majorBidi" w:cstheme="majorBidi"/>
          <w:b/>
          <w:bCs/>
          <w:color w:val="000000" w:themeColor="text1"/>
        </w:rPr>
      </w:pPr>
      <w:proofErr w:type="spellStart"/>
      <w:r w:rsidRPr="00DF2266">
        <w:rPr>
          <w:rFonts w:asciiTheme="majorBidi" w:hAnsiTheme="majorBidi" w:cstheme="majorBidi"/>
          <w:b/>
          <w:bCs/>
          <w:color w:val="000000" w:themeColor="text1"/>
        </w:rPr>
        <w:t>label_metadata</w:t>
      </w:r>
      <w:proofErr w:type="spellEnd"/>
      <w:r w:rsidRPr="00DF2266">
        <w:rPr>
          <w:rFonts w:asciiTheme="majorBidi" w:hAnsiTheme="majorBidi" w:cstheme="majorBidi"/>
          <w:b/>
          <w:bCs/>
          <w:color w:val="000000" w:themeColor="text1"/>
        </w:rPr>
        <w:t xml:space="preserve"> – </w:t>
      </w:r>
      <w:r w:rsidRPr="00DF2266">
        <w:rPr>
          <w:rFonts w:asciiTheme="majorBidi" w:hAnsiTheme="majorBidi" w:cstheme="majorBidi"/>
          <w:color w:val="000000" w:themeColor="text1"/>
        </w:rPr>
        <w:t>additional information of an operator, that can be useful for the observer. Each node type (</w:t>
      </w:r>
      <w:r w:rsidRPr="00DF2266">
        <w:rPr>
          <w:rFonts w:asciiTheme="majorBidi" w:hAnsiTheme="majorBidi" w:cstheme="majorBidi"/>
          <w:i/>
          <w:iCs/>
          <w:color w:val="000000" w:themeColor="text1"/>
        </w:rPr>
        <w:t>Node Type)</w:t>
      </w:r>
      <w:r w:rsidRPr="00DF2266">
        <w:rPr>
          <w:rFonts w:asciiTheme="majorBidi" w:hAnsiTheme="majorBidi" w:cstheme="majorBidi"/>
          <w:color w:val="000000" w:themeColor="text1"/>
        </w:rPr>
        <w:t xml:space="preserve"> has different useful information. For example, an important </w:t>
      </w:r>
      <w:r w:rsidR="00B47EBA" w:rsidRPr="00DF2266">
        <w:rPr>
          <w:rFonts w:asciiTheme="majorBidi" w:hAnsiTheme="majorBidi" w:cstheme="majorBidi"/>
          <w:color w:val="000000" w:themeColor="text1"/>
        </w:rPr>
        <w:t xml:space="preserve">piece of </w:t>
      </w:r>
      <w:r w:rsidRPr="00DF2266">
        <w:rPr>
          <w:rFonts w:asciiTheme="majorBidi" w:hAnsiTheme="majorBidi" w:cstheme="majorBidi"/>
          <w:color w:val="000000" w:themeColor="text1"/>
        </w:rPr>
        <w:t xml:space="preserve">information for a </w:t>
      </w:r>
      <w:r w:rsidRPr="00DF2266">
        <w:rPr>
          <w:rFonts w:asciiTheme="majorBidi" w:hAnsiTheme="majorBidi" w:cstheme="majorBidi"/>
          <w:i/>
          <w:iCs/>
          <w:color w:val="000000" w:themeColor="text1"/>
        </w:rPr>
        <w:t xml:space="preserve">Hash Join </w:t>
      </w:r>
      <w:r w:rsidRPr="00DF2266">
        <w:rPr>
          <w:rFonts w:asciiTheme="majorBidi" w:hAnsiTheme="majorBidi" w:cstheme="majorBidi"/>
          <w:color w:val="000000" w:themeColor="text1"/>
        </w:rPr>
        <w:t>is the join condition (</w:t>
      </w:r>
      <w:r w:rsidRPr="00DF2266">
        <w:rPr>
          <w:rFonts w:asciiTheme="majorBidi" w:hAnsiTheme="majorBidi" w:cstheme="majorBidi"/>
          <w:i/>
          <w:iCs/>
          <w:color w:val="000000" w:themeColor="text1"/>
        </w:rPr>
        <w:t>Hash Cond).</w:t>
      </w:r>
    </w:p>
    <w:p w14:paraId="0D3A25AB" w14:textId="77777777" w:rsidR="00DF2266" w:rsidRPr="00DF2266" w:rsidRDefault="005900BA" w:rsidP="00DF2266">
      <w:pPr>
        <w:pStyle w:val="ListParagraph"/>
        <w:numPr>
          <w:ilvl w:val="0"/>
          <w:numId w:val="4"/>
        </w:numPr>
        <w:rPr>
          <w:rFonts w:asciiTheme="majorBidi" w:hAnsiTheme="majorBidi" w:cstheme="majorBidi"/>
          <w:b/>
          <w:bCs/>
          <w:color w:val="000000" w:themeColor="text1"/>
        </w:rPr>
      </w:pPr>
      <w:proofErr w:type="spellStart"/>
      <w:r w:rsidRPr="00DF2266">
        <w:rPr>
          <w:rFonts w:asciiTheme="majorBidi" w:hAnsiTheme="majorBidi" w:cstheme="majorBidi"/>
          <w:b/>
          <w:bCs/>
          <w:color w:val="000000" w:themeColor="text1"/>
        </w:rPr>
        <w:t>actual_rows</w:t>
      </w:r>
      <w:proofErr w:type="spellEnd"/>
      <w:r w:rsidRPr="00DF2266">
        <w:rPr>
          <w:rFonts w:asciiTheme="majorBidi" w:hAnsiTheme="majorBidi" w:cstheme="majorBidi"/>
          <w:b/>
          <w:bCs/>
          <w:color w:val="000000" w:themeColor="text1"/>
        </w:rPr>
        <w:t xml:space="preserve"> – </w:t>
      </w:r>
      <w:r w:rsidRPr="00DF2266">
        <w:rPr>
          <w:rFonts w:asciiTheme="majorBidi" w:hAnsiTheme="majorBidi" w:cstheme="majorBidi"/>
          <w:color w:val="000000" w:themeColor="text1"/>
        </w:rPr>
        <w:t>is one of the metrics we want to measure that represent</w:t>
      </w:r>
      <w:r w:rsidR="00B47EBA" w:rsidRPr="00DF2266">
        <w:rPr>
          <w:rFonts w:asciiTheme="majorBidi" w:hAnsiTheme="majorBidi" w:cstheme="majorBidi"/>
          <w:color w:val="000000" w:themeColor="text1"/>
        </w:rPr>
        <w:t>s</w:t>
      </w:r>
      <w:r w:rsidRPr="00DF2266">
        <w:rPr>
          <w:rFonts w:asciiTheme="majorBidi" w:hAnsiTheme="majorBidi" w:cstheme="majorBidi"/>
          <w:color w:val="000000" w:themeColor="text1"/>
        </w:rPr>
        <w:t xml:space="preserve"> the sub</w:t>
      </w:r>
      <w:r w:rsidR="00FA19E4" w:rsidRPr="00DF2266">
        <w:rPr>
          <w:rFonts w:asciiTheme="majorBidi" w:hAnsiTheme="majorBidi" w:cstheme="majorBidi"/>
          <w:color w:val="000000" w:themeColor="text1"/>
        </w:rPr>
        <w:t>-</w:t>
      </w:r>
      <w:r w:rsidRPr="00DF2266">
        <w:rPr>
          <w:rFonts w:asciiTheme="majorBidi" w:hAnsiTheme="majorBidi" w:cstheme="majorBidi"/>
          <w:color w:val="000000" w:themeColor="text1"/>
        </w:rPr>
        <w:t>expression cardinality.</w:t>
      </w:r>
    </w:p>
    <w:p w14:paraId="46D2F64B" w14:textId="32FCCABB" w:rsidR="00DF2266" w:rsidRPr="009E62C7" w:rsidRDefault="005900BA" w:rsidP="00DF2266">
      <w:pPr>
        <w:pStyle w:val="ListParagraph"/>
        <w:numPr>
          <w:ilvl w:val="0"/>
          <w:numId w:val="4"/>
        </w:numPr>
        <w:rPr>
          <w:ins w:id="178" w:author="Eyal Trabelsi" w:date="2021-10-09T10:29:00Z"/>
          <w:rFonts w:asciiTheme="majorBidi" w:hAnsiTheme="majorBidi" w:cstheme="majorBidi"/>
          <w:b/>
          <w:bCs/>
          <w:color w:val="000000" w:themeColor="text1"/>
          <w:rPrChange w:id="179" w:author="Eyal Trabelsi" w:date="2021-10-09T10:29:00Z">
            <w:rPr>
              <w:ins w:id="180" w:author="Eyal Trabelsi" w:date="2021-10-09T10:29:00Z"/>
              <w:rFonts w:asciiTheme="majorBidi" w:hAnsiTheme="majorBidi" w:cstheme="majorBidi"/>
              <w:color w:val="000000" w:themeColor="text1"/>
            </w:rPr>
          </w:rPrChange>
        </w:rPr>
      </w:pPr>
      <w:proofErr w:type="spellStart"/>
      <w:r w:rsidRPr="00DF2266">
        <w:rPr>
          <w:rFonts w:asciiTheme="majorBidi" w:hAnsiTheme="majorBidi" w:cstheme="majorBidi"/>
          <w:b/>
          <w:bCs/>
          <w:color w:val="000000" w:themeColor="text1"/>
        </w:rPr>
        <w:t>actual_duration</w:t>
      </w:r>
      <w:proofErr w:type="spellEnd"/>
      <w:r w:rsidRPr="00DF2266">
        <w:rPr>
          <w:rFonts w:asciiTheme="majorBidi" w:hAnsiTheme="majorBidi" w:cstheme="majorBidi"/>
          <w:b/>
          <w:bCs/>
          <w:color w:val="000000" w:themeColor="text1"/>
        </w:rPr>
        <w:t xml:space="preserve"> </w:t>
      </w:r>
      <w:r w:rsidR="0024553D">
        <w:rPr>
          <w:rFonts w:asciiTheme="majorBidi" w:hAnsiTheme="majorBidi" w:cstheme="majorBidi"/>
          <w:b/>
          <w:bCs/>
          <w:color w:val="000000" w:themeColor="text1"/>
        </w:rPr>
        <w:t>(or any other metric)</w:t>
      </w:r>
      <w:r w:rsidRPr="00DF2266">
        <w:rPr>
          <w:rFonts w:asciiTheme="majorBidi" w:hAnsiTheme="majorBidi" w:cstheme="majorBidi"/>
          <w:b/>
          <w:bCs/>
          <w:color w:val="000000" w:themeColor="text1"/>
        </w:rPr>
        <w:t xml:space="preserve">– </w:t>
      </w:r>
      <w:r w:rsidRPr="00DF2266">
        <w:rPr>
          <w:rFonts w:asciiTheme="majorBidi" w:hAnsiTheme="majorBidi" w:cstheme="majorBidi"/>
          <w:color w:val="000000" w:themeColor="text1"/>
        </w:rPr>
        <w:t>is one of the metrics we want to measure that represent</w:t>
      </w:r>
      <w:r w:rsidR="00B47EBA" w:rsidRPr="00DF2266">
        <w:rPr>
          <w:rFonts w:asciiTheme="majorBidi" w:hAnsiTheme="majorBidi" w:cstheme="majorBidi"/>
          <w:color w:val="000000" w:themeColor="text1"/>
        </w:rPr>
        <w:t>s</w:t>
      </w:r>
      <w:r w:rsidRPr="00DF2266">
        <w:rPr>
          <w:rFonts w:asciiTheme="majorBidi" w:hAnsiTheme="majorBidi" w:cstheme="majorBidi"/>
          <w:color w:val="000000" w:themeColor="text1"/>
        </w:rPr>
        <w:t xml:space="preserve"> the sub</w:t>
      </w:r>
      <w:r w:rsidR="00FA19E4" w:rsidRPr="00DF2266">
        <w:rPr>
          <w:rFonts w:asciiTheme="majorBidi" w:hAnsiTheme="majorBidi" w:cstheme="majorBidi"/>
          <w:color w:val="000000" w:themeColor="text1"/>
        </w:rPr>
        <w:t>-</w:t>
      </w:r>
      <w:r w:rsidRPr="00DF2266">
        <w:rPr>
          <w:rFonts w:asciiTheme="majorBidi" w:hAnsiTheme="majorBidi" w:cstheme="majorBidi"/>
          <w:color w:val="000000" w:themeColor="text1"/>
        </w:rPr>
        <w:t>expression execution time.</w:t>
      </w:r>
    </w:p>
    <w:p w14:paraId="26FA2D2B" w14:textId="2E3F6AA2" w:rsidR="009E62C7" w:rsidRPr="00DF2266" w:rsidRDefault="009E62C7" w:rsidP="00DF2266">
      <w:pPr>
        <w:pStyle w:val="ListParagraph"/>
        <w:numPr>
          <w:ilvl w:val="0"/>
          <w:numId w:val="4"/>
        </w:numPr>
        <w:rPr>
          <w:rFonts w:asciiTheme="majorBidi" w:hAnsiTheme="majorBidi" w:cstheme="majorBidi"/>
          <w:b/>
          <w:bCs/>
          <w:color w:val="000000" w:themeColor="text1"/>
        </w:rPr>
      </w:pPr>
      <w:ins w:id="181" w:author="Eyal Trabelsi" w:date="2021-10-09T10:29:00Z">
        <w:r>
          <w:rPr>
            <w:rFonts w:asciiTheme="majorBidi" w:hAnsiTheme="majorBidi" w:cstheme="majorBidi"/>
            <w:b/>
            <w:bCs/>
            <w:color w:val="000000" w:themeColor="text1"/>
          </w:rPr>
          <w:t>query – is the query that</w:t>
        </w:r>
      </w:ins>
      <w:ins w:id="182" w:author="Eyal Trabelsi" w:date="2021-10-09T10:30:00Z">
        <w:r>
          <w:rPr>
            <w:rFonts w:asciiTheme="majorBidi" w:hAnsiTheme="majorBidi" w:cstheme="majorBidi"/>
            <w:b/>
            <w:bCs/>
            <w:color w:val="000000" w:themeColor="text1"/>
          </w:rPr>
          <w:t xml:space="preserve"> the current node belongs to</w:t>
        </w:r>
      </w:ins>
      <w:ins w:id="183" w:author="Eyal Trabelsi" w:date="2021-10-09T10:32:00Z">
        <w:r w:rsidR="00163FE7">
          <w:rPr>
            <w:rFonts w:asciiTheme="majorBidi" w:hAnsiTheme="majorBidi" w:cstheme="majorBidi"/>
            <w:b/>
            <w:bCs/>
            <w:color w:val="000000" w:themeColor="text1"/>
          </w:rPr>
          <w:t>,</w:t>
        </w:r>
      </w:ins>
      <w:ins w:id="184" w:author="Eyal Trabelsi" w:date="2021-10-09T10:31:00Z">
        <w:r>
          <w:rPr>
            <w:rFonts w:asciiTheme="majorBidi" w:hAnsiTheme="majorBidi" w:cstheme="majorBidi"/>
            <w:b/>
            <w:bCs/>
            <w:color w:val="000000" w:themeColor="text1"/>
          </w:rPr>
          <w:t xml:space="preserve"> </w:t>
        </w:r>
      </w:ins>
      <w:ins w:id="185" w:author="Eyal Trabelsi" w:date="2021-10-09T10:32:00Z">
        <w:r w:rsidR="00163FE7">
          <w:rPr>
            <w:rFonts w:asciiTheme="majorBidi" w:hAnsiTheme="majorBidi" w:cstheme="majorBidi"/>
            <w:b/>
            <w:bCs/>
            <w:color w:val="000000" w:themeColor="text1"/>
          </w:rPr>
          <w:t>i</w:t>
        </w:r>
      </w:ins>
      <w:ins w:id="186" w:author="Eyal Trabelsi" w:date="2021-10-09T10:31:00Z">
        <w:r>
          <w:rPr>
            <w:rFonts w:asciiTheme="majorBidi" w:hAnsiTheme="majorBidi" w:cstheme="majorBidi"/>
            <w:b/>
            <w:bCs/>
            <w:color w:val="000000" w:themeColor="text1"/>
          </w:rPr>
          <w:t>t will be used when we parse multiple queries in section</w:t>
        </w:r>
      </w:ins>
      <w:ins w:id="187" w:author="Eyal Trabelsi" w:date="2021-10-09T10:32:00Z">
        <w:r>
          <w:rPr>
            <w:rFonts w:asciiTheme="majorBidi" w:hAnsiTheme="majorBidi" w:cstheme="majorBidi"/>
            <w:b/>
            <w:bCs/>
            <w:color w:val="000000" w:themeColor="text1"/>
          </w:rPr>
          <w:t xml:space="preserve"> 4.6</w:t>
        </w:r>
        <w:r w:rsidR="00163FE7">
          <w:rPr>
            <w:rFonts w:asciiTheme="majorBidi" w:hAnsiTheme="majorBidi" w:cstheme="majorBidi"/>
            <w:b/>
            <w:bCs/>
            <w:color w:val="000000" w:themeColor="text1"/>
          </w:rPr>
          <w:t>. For a single</w:t>
        </w:r>
        <w:r>
          <w:rPr>
            <w:rFonts w:asciiTheme="majorBidi" w:hAnsiTheme="majorBidi" w:cstheme="majorBidi"/>
            <w:b/>
            <w:bCs/>
            <w:color w:val="000000" w:themeColor="text1"/>
          </w:rPr>
          <w:t xml:space="preserve"> </w:t>
        </w:r>
        <w:r w:rsidR="00163FE7">
          <w:rPr>
            <w:rFonts w:asciiTheme="majorBidi" w:hAnsiTheme="majorBidi" w:cstheme="majorBidi"/>
            <w:b/>
            <w:bCs/>
            <w:color w:val="000000" w:themeColor="text1"/>
          </w:rPr>
          <w:t>quer</w:t>
        </w:r>
      </w:ins>
      <w:ins w:id="188" w:author="Eyal Trabelsi" w:date="2021-10-09T10:33:00Z">
        <w:r w:rsidR="00163FE7">
          <w:rPr>
            <w:rFonts w:asciiTheme="majorBidi" w:hAnsiTheme="majorBidi" w:cstheme="majorBidi"/>
            <w:b/>
            <w:bCs/>
            <w:color w:val="000000" w:themeColor="text1"/>
          </w:rPr>
          <w:t>y it the same query will be repeated for all rows.</w:t>
        </w:r>
      </w:ins>
    </w:p>
    <w:p w14:paraId="38464E8E" w14:textId="296FA51C" w:rsidR="002E79E4" w:rsidRPr="00601154" w:rsidRDefault="005900BA" w:rsidP="00F579FA">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 xml:space="preserve">The table representation for our enriched execution plan can be seen in </w:t>
      </w:r>
      <w:r w:rsidR="00B40B57">
        <w:rPr>
          <w:rFonts w:asciiTheme="majorBidi" w:hAnsiTheme="majorBidi" w:cstheme="majorBidi"/>
          <w:color w:val="000000" w:themeColor="text1"/>
          <w:lang w:val="en-GB"/>
        </w:rPr>
        <w:t>f</w:t>
      </w:r>
      <w:r w:rsidRPr="00601154">
        <w:rPr>
          <w:rFonts w:asciiTheme="majorBidi" w:hAnsiTheme="majorBidi" w:cstheme="majorBidi"/>
          <w:color w:val="000000" w:themeColor="text1"/>
          <w:lang w:val="en-GB"/>
        </w:rPr>
        <w:t>igure</w:t>
      </w:r>
      <w:r w:rsidR="002E79E4" w:rsidRPr="00601154">
        <w:rPr>
          <w:rFonts w:asciiTheme="majorBidi" w:hAnsiTheme="majorBidi" w:cstheme="majorBidi"/>
          <w:color w:val="000000" w:themeColor="text1"/>
          <w:lang w:val="en-GB"/>
        </w:rPr>
        <w:t xml:space="preserve"> </w:t>
      </w:r>
      <w:r w:rsidR="00910591">
        <w:rPr>
          <w:rFonts w:asciiTheme="majorBidi" w:hAnsiTheme="majorBidi" w:cstheme="majorBidi"/>
          <w:color w:val="000000" w:themeColor="text1"/>
          <w:lang w:val="en-GB"/>
        </w:rPr>
        <w:t>23</w:t>
      </w:r>
      <w:r w:rsidRPr="00601154">
        <w:rPr>
          <w:rFonts w:asciiTheme="majorBidi" w:hAnsiTheme="majorBidi" w:cstheme="majorBidi"/>
          <w:color w:val="000000" w:themeColor="text1"/>
          <w:lang w:val="en-GB"/>
        </w:rPr>
        <w:t>.</w:t>
      </w:r>
    </w:p>
    <w:p w14:paraId="3A82062A" w14:textId="63360DF7" w:rsidR="005900BA" w:rsidRPr="00601154" w:rsidRDefault="003E55B5" w:rsidP="005900BA">
      <w:pPr>
        <w:pStyle w:val="ListParagraph"/>
        <w:ind w:left="0"/>
        <w:rPr>
          <w:rFonts w:asciiTheme="majorBidi" w:hAnsiTheme="majorBidi" w:cstheme="majorBidi"/>
        </w:rPr>
      </w:pPr>
      <w:r>
        <w:rPr>
          <w:rFonts w:asciiTheme="majorBidi" w:hAnsiTheme="majorBidi" w:cstheme="majorBidi"/>
          <w:noProof/>
          <w:lang w:val="en-US"/>
        </w:rPr>
        <w:drawing>
          <wp:inline distT="0" distB="0" distL="0" distR="0" wp14:anchorId="2BC2B49E" wp14:editId="4FB1CB3D">
            <wp:extent cx="5727700" cy="1711444"/>
            <wp:effectExtent l="0" t="0" r="0" b="3175"/>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46302" cy="1717002"/>
                    </a:xfrm>
                    <a:prstGeom prst="rect">
                      <a:avLst/>
                    </a:prstGeom>
                  </pic:spPr>
                </pic:pic>
              </a:graphicData>
            </a:graphic>
          </wp:inline>
        </w:drawing>
      </w:r>
    </w:p>
    <w:p w14:paraId="45DBE48E" w14:textId="077B08B6" w:rsidR="0028427A" w:rsidRPr="00601154" w:rsidRDefault="005900BA" w:rsidP="00FE450C">
      <w:pPr>
        <w:pStyle w:val="ListParagraph"/>
        <w:ind w:left="0"/>
        <w:rPr>
          <w:rFonts w:asciiTheme="majorBidi" w:hAnsiTheme="majorBidi" w:cstheme="majorBidi"/>
        </w:rPr>
      </w:pPr>
      <w:r w:rsidRPr="00601154">
        <w:rPr>
          <w:rFonts w:asciiTheme="majorBidi" w:hAnsiTheme="majorBidi" w:cstheme="majorBidi"/>
          <w:b/>
          <w:bCs/>
          <w:color w:val="000000" w:themeColor="text1"/>
        </w:rPr>
        <w:t xml:space="preserve">Figure </w:t>
      </w:r>
      <w:r w:rsidR="00910591">
        <w:rPr>
          <w:rFonts w:asciiTheme="majorBidi" w:hAnsiTheme="majorBidi" w:cstheme="majorBidi"/>
          <w:b/>
          <w:bCs/>
          <w:color w:val="000000" w:themeColor="text1"/>
        </w:rPr>
        <w:t>23</w:t>
      </w:r>
      <w:r w:rsidR="001517B7" w:rsidRPr="00601154">
        <w:rPr>
          <w:rFonts w:asciiTheme="majorBidi" w:hAnsiTheme="majorBidi" w:cstheme="majorBidi"/>
          <w:b/>
          <w:bCs/>
          <w:color w:val="000000" w:themeColor="text1"/>
        </w:rPr>
        <w:t>-</w:t>
      </w:r>
      <w:r w:rsidR="001517B7" w:rsidRPr="00601154">
        <w:rPr>
          <w:rFonts w:asciiTheme="majorBidi" w:hAnsiTheme="majorBidi" w:cstheme="majorBidi"/>
        </w:rPr>
        <w:t xml:space="preserve"> Detailed Example’s Table Representation of Execution Plan After </w:t>
      </w:r>
      <w:proofErr w:type="spellStart"/>
      <w:r w:rsidR="001517B7" w:rsidRPr="00601154">
        <w:rPr>
          <w:rFonts w:asciiTheme="majorBidi" w:hAnsiTheme="majorBidi" w:cstheme="majorBidi"/>
        </w:rPr>
        <w:t>QueryFlow’s</w:t>
      </w:r>
      <w:proofErr w:type="spellEnd"/>
      <w:r w:rsidR="001517B7" w:rsidRPr="00601154">
        <w:rPr>
          <w:rFonts w:asciiTheme="majorBidi" w:hAnsiTheme="majorBidi" w:cstheme="majorBidi"/>
        </w:rPr>
        <w:br/>
        <w:t xml:space="preserve">                   Enrichment Phase.</w:t>
      </w:r>
    </w:p>
    <w:p w14:paraId="1FDC02C4" w14:textId="54BF45A1" w:rsidR="0028427A" w:rsidRPr="00BC688C" w:rsidRDefault="0028427A" w:rsidP="0028427A">
      <w:pPr>
        <w:spacing w:line="360" w:lineRule="auto"/>
        <w:rPr>
          <w:rFonts w:asciiTheme="majorBidi" w:hAnsiTheme="majorBidi" w:cstheme="majorBidi"/>
          <w:b/>
          <w:bCs/>
          <w:color w:val="000000" w:themeColor="text1"/>
        </w:rPr>
      </w:pPr>
      <w:r w:rsidRPr="00BC688C">
        <w:rPr>
          <w:rFonts w:asciiTheme="majorBidi" w:hAnsiTheme="majorBidi" w:cstheme="majorBidi"/>
          <w:color w:val="000000" w:themeColor="text1"/>
        </w:rPr>
        <w:lastRenderedPageBreak/>
        <w:t xml:space="preserve">Figure </w:t>
      </w:r>
      <w:r w:rsidR="00910591">
        <w:rPr>
          <w:rFonts w:asciiTheme="majorBidi" w:hAnsiTheme="majorBidi" w:cstheme="majorBidi"/>
          <w:color w:val="000000" w:themeColor="text1"/>
        </w:rPr>
        <w:t>23</w:t>
      </w:r>
      <w:r w:rsidRPr="00BC688C">
        <w:rPr>
          <w:rFonts w:asciiTheme="majorBidi" w:hAnsiTheme="majorBidi" w:cstheme="majorBidi"/>
          <w:color w:val="000000" w:themeColor="text1"/>
        </w:rPr>
        <w:t xml:space="preserve"> represents each sub</w:t>
      </w:r>
      <w:r w:rsidR="00FA19E4" w:rsidRPr="00BC688C">
        <w:rPr>
          <w:rFonts w:asciiTheme="majorBidi" w:hAnsiTheme="majorBidi" w:cstheme="majorBidi"/>
          <w:color w:val="000000" w:themeColor="text1"/>
        </w:rPr>
        <w:t>-</w:t>
      </w:r>
      <w:r w:rsidRPr="00BC688C">
        <w:rPr>
          <w:rFonts w:asciiTheme="majorBidi" w:hAnsiTheme="majorBidi" w:cstheme="majorBidi"/>
          <w:color w:val="000000" w:themeColor="text1"/>
        </w:rPr>
        <w:t>expression as a row. In our example the sub</w:t>
      </w:r>
      <w:r w:rsidR="00DC6E81" w:rsidRPr="00BC688C">
        <w:rPr>
          <w:rFonts w:asciiTheme="majorBidi" w:hAnsiTheme="majorBidi" w:cstheme="majorBidi"/>
          <w:color w:val="000000" w:themeColor="text1"/>
        </w:rPr>
        <w:t>-</w:t>
      </w:r>
      <w:r w:rsidRPr="00BC688C">
        <w:rPr>
          <w:rFonts w:asciiTheme="majorBidi" w:hAnsiTheme="majorBidi" w:cstheme="majorBidi"/>
          <w:color w:val="000000" w:themeColor="text1"/>
        </w:rPr>
        <w:t>expressions rows can be described as follows:</w:t>
      </w:r>
      <w:r w:rsidRPr="00BC688C">
        <w:rPr>
          <w:rFonts w:asciiTheme="majorBidi" w:hAnsiTheme="majorBidi" w:cstheme="majorBidi"/>
          <w:b/>
          <w:bCs/>
          <w:color w:val="000000" w:themeColor="text1"/>
        </w:rPr>
        <w:t xml:space="preserve">  </w:t>
      </w:r>
    </w:p>
    <w:p w14:paraId="5662D140" w14:textId="77777777" w:rsidR="0028427A" w:rsidRPr="00BC688C" w:rsidRDefault="0028427A" w:rsidP="008B2088">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t xml:space="preserve">The node representing </w:t>
      </w:r>
      <w:r w:rsidRPr="00BC688C">
        <w:rPr>
          <w:rFonts w:asciiTheme="majorBidi" w:hAnsiTheme="majorBidi" w:cstheme="majorBidi"/>
          <w:i/>
          <w:iCs/>
          <w:color w:val="000000" w:themeColor="text1"/>
        </w:rPr>
        <w:t>People</w:t>
      </w:r>
      <w:r w:rsidRPr="00BC688C">
        <w:rPr>
          <w:rFonts w:asciiTheme="majorBidi" w:hAnsiTheme="majorBidi" w:cstheme="majorBidi"/>
          <w:color w:val="000000" w:themeColor="text1"/>
        </w:rPr>
        <w:t xml:space="preserve"> is a table scan with 3,446,261 rows and has an edge to </w:t>
      </w:r>
      <w:r w:rsidRPr="00BC688C">
        <w:rPr>
          <w:rFonts w:asciiTheme="majorBidi" w:hAnsiTheme="majorBidi" w:cstheme="majorBidi"/>
          <w:i/>
          <w:iCs/>
          <w:color w:val="000000" w:themeColor="text1"/>
        </w:rPr>
        <w:t>People*</w:t>
      </w:r>
      <w:r w:rsidRPr="00BC688C">
        <w:rPr>
          <w:rFonts w:asciiTheme="majorBidi" w:hAnsiTheme="majorBidi" w:cstheme="majorBidi"/>
          <w:color w:val="000000" w:themeColor="text1"/>
        </w:rPr>
        <w:t>.</w:t>
      </w:r>
    </w:p>
    <w:p w14:paraId="280258FF" w14:textId="77777777" w:rsidR="0028427A" w:rsidRPr="00BC688C" w:rsidRDefault="0028427A" w:rsidP="008B2088">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t>The node representing</w:t>
      </w:r>
      <w:r w:rsidRPr="00BC688C">
        <w:rPr>
          <w:rFonts w:asciiTheme="majorBidi" w:hAnsiTheme="majorBidi" w:cstheme="majorBidi"/>
          <w:i/>
          <w:iCs/>
          <w:color w:val="000000" w:themeColor="text1"/>
        </w:rPr>
        <w:t xml:space="preserve"> People*</w:t>
      </w:r>
      <w:r w:rsidRPr="00BC688C">
        <w:rPr>
          <w:rFonts w:asciiTheme="majorBidi" w:hAnsiTheme="majorBidi" w:cstheme="majorBidi"/>
          <w:color w:val="000000" w:themeColor="text1"/>
        </w:rPr>
        <w:t xml:space="preserve"> has 3 rows and has an edge to </w:t>
      </w:r>
      <w:r w:rsidRPr="00BC688C">
        <w:rPr>
          <w:rFonts w:asciiTheme="majorBidi" w:hAnsiTheme="majorBidi" w:cstheme="majorBidi"/>
          <w:i/>
          <w:iCs/>
          <w:color w:val="000000" w:themeColor="text1"/>
        </w:rPr>
        <w:t xml:space="preserve">People*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Crew</w:t>
      </w:r>
      <w:r w:rsidRPr="00BC688C">
        <w:rPr>
          <w:rFonts w:asciiTheme="majorBidi" w:hAnsiTheme="majorBidi" w:cstheme="majorBidi"/>
          <w:color w:val="000000" w:themeColor="text1"/>
        </w:rPr>
        <w:t>.</w:t>
      </w:r>
    </w:p>
    <w:p w14:paraId="7D1CF2D1" w14:textId="77777777" w:rsidR="0028427A" w:rsidRPr="00BC688C" w:rsidRDefault="0028427A" w:rsidP="008B2088">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t xml:space="preserve">The node representing </w:t>
      </w:r>
      <w:r w:rsidRPr="00BC688C">
        <w:rPr>
          <w:rFonts w:asciiTheme="majorBidi" w:hAnsiTheme="majorBidi" w:cstheme="majorBidi"/>
          <w:i/>
          <w:iCs/>
          <w:color w:val="000000" w:themeColor="text1"/>
        </w:rPr>
        <w:t>Crew</w:t>
      </w:r>
      <w:r w:rsidRPr="00BC688C">
        <w:rPr>
          <w:rFonts w:asciiTheme="majorBidi" w:hAnsiTheme="majorBidi" w:cstheme="majorBidi"/>
          <w:color w:val="000000" w:themeColor="text1"/>
        </w:rPr>
        <w:t xml:space="preserve"> has 13,651,901 rows and has an edge to </w:t>
      </w:r>
      <w:r w:rsidRPr="00BC688C">
        <w:rPr>
          <w:rFonts w:asciiTheme="majorBidi" w:hAnsiTheme="majorBidi" w:cstheme="majorBidi"/>
          <w:i/>
          <w:iCs/>
          <w:color w:val="000000" w:themeColor="text1"/>
        </w:rPr>
        <w:t xml:space="preserve">People*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Crew</w:t>
      </w:r>
      <w:r w:rsidRPr="00BC688C">
        <w:rPr>
          <w:rFonts w:asciiTheme="majorBidi" w:hAnsiTheme="majorBidi" w:cstheme="majorBidi"/>
          <w:color w:val="000000" w:themeColor="text1"/>
        </w:rPr>
        <w:t>.</w:t>
      </w:r>
    </w:p>
    <w:p w14:paraId="5A9C475E" w14:textId="77777777" w:rsidR="0028427A" w:rsidRPr="00BC688C" w:rsidRDefault="0028427A" w:rsidP="008B2088">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t xml:space="preserve">The node representing </w:t>
      </w:r>
      <w:r w:rsidRPr="00BC688C">
        <w:rPr>
          <w:rFonts w:asciiTheme="majorBidi" w:hAnsiTheme="majorBidi" w:cstheme="majorBidi"/>
          <w:i/>
          <w:iCs/>
          <w:color w:val="000000" w:themeColor="text1"/>
        </w:rPr>
        <w:t xml:space="preserve">People*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Crew has</w:t>
      </w:r>
      <w:r w:rsidRPr="00BC688C">
        <w:rPr>
          <w:rFonts w:asciiTheme="majorBidi" w:hAnsiTheme="majorBidi" w:cstheme="majorBidi"/>
          <w:color w:val="000000" w:themeColor="text1"/>
        </w:rPr>
        <w:t xml:space="preserve"> 565 rows and has an edge to </w:t>
      </w:r>
      <w:r w:rsidRPr="00BC688C">
        <w:rPr>
          <w:rFonts w:asciiTheme="majorBidi" w:hAnsiTheme="majorBidi" w:cstheme="majorBidi"/>
          <w:i/>
          <w:iCs/>
          <w:color w:val="000000" w:themeColor="text1"/>
        </w:rPr>
        <w:t xml:space="preserve">People*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Crew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Title</w:t>
      </w:r>
      <w:r w:rsidRPr="00BC688C">
        <w:rPr>
          <w:rFonts w:asciiTheme="majorBidi" w:hAnsiTheme="majorBidi" w:cstheme="majorBidi"/>
          <w:color w:val="000000" w:themeColor="text1"/>
        </w:rPr>
        <w:t>.</w:t>
      </w:r>
    </w:p>
    <w:p w14:paraId="386ABC56" w14:textId="0E393F65" w:rsidR="0028427A" w:rsidRPr="00BC688C" w:rsidRDefault="0028427A" w:rsidP="008B2088">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t xml:space="preserve">The node representing </w:t>
      </w:r>
      <w:r w:rsidRPr="00BC688C">
        <w:rPr>
          <w:rFonts w:asciiTheme="majorBidi" w:hAnsiTheme="majorBidi" w:cstheme="majorBidi"/>
          <w:i/>
          <w:iCs/>
          <w:color w:val="000000" w:themeColor="text1"/>
        </w:rPr>
        <w:t>Titles</w:t>
      </w:r>
      <w:r w:rsidRPr="00BC688C">
        <w:rPr>
          <w:rFonts w:asciiTheme="majorBidi" w:hAnsiTheme="majorBidi" w:cstheme="majorBidi"/>
          <w:color w:val="000000" w:themeColor="text1"/>
        </w:rPr>
        <w:t xml:space="preserve"> has </w:t>
      </w:r>
      <w:r w:rsidR="006A3632">
        <w:rPr>
          <w:rFonts w:asciiTheme="majorBidi" w:hAnsiTheme="majorBidi" w:cstheme="majorBidi"/>
          <w:color w:val="000000" w:themeColor="text1"/>
        </w:rPr>
        <w:t>2,379</w:t>
      </w:r>
      <w:r w:rsidRPr="00BC688C">
        <w:rPr>
          <w:rFonts w:asciiTheme="majorBidi" w:hAnsiTheme="majorBidi" w:cstheme="majorBidi"/>
          <w:color w:val="000000" w:themeColor="text1"/>
        </w:rPr>
        <w:t>,</w:t>
      </w:r>
      <w:r w:rsidR="006A3632">
        <w:rPr>
          <w:rFonts w:asciiTheme="majorBidi" w:hAnsiTheme="majorBidi" w:cstheme="majorBidi"/>
          <w:color w:val="000000" w:themeColor="text1"/>
        </w:rPr>
        <w:t>234</w:t>
      </w:r>
      <w:r w:rsidRPr="00BC688C">
        <w:rPr>
          <w:rFonts w:asciiTheme="majorBidi" w:hAnsiTheme="majorBidi" w:cstheme="majorBidi"/>
          <w:color w:val="000000" w:themeColor="text1"/>
        </w:rPr>
        <w:t xml:space="preserve"> rows and has an edge to Titles</w:t>
      </w:r>
      <w:r w:rsidRPr="00BC688C">
        <w:rPr>
          <w:rFonts w:asciiTheme="majorBidi" w:hAnsiTheme="majorBidi" w:cstheme="majorBidi"/>
          <w:i/>
          <w:iCs/>
          <w:color w:val="000000" w:themeColor="text1"/>
        </w:rPr>
        <w:t>*</w:t>
      </w:r>
      <w:r w:rsidRPr="00BC688C">
        <w:rPr>
          <w:rFonts w:asciiTheme="majorBidi" w:hAnsiTheme="majorBidi" w:cstheme="majorBidi"/>
          <w:color w:val="000000" w:themeColor="text1"/>
        </w:rPr>
        <w:t>.</w:t>
      </w:r>
    </w:p>
    <w:p w14:paraId="71C80B40" w14:textId="77777777" w:rsidR="0028427A" w:rsidRPr="00BC688C" w:rsidRDefault="0028427A" w:rsidP="008B2088">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t xml:space="preserve">The node representing </w:t>
      </w:r>
      <w:r w:rsidRPr="00BC688C">
        <w:rPr>
          <w:rFonts w:asciiTheme="majorBidi" w:hAnsiTheme="majorBidi" w:cstheme="majorBidi"/>
          <w:i/>
          <w:iCs/>
          <w:color w:val="000000" w:themeColor="text1"/>
        </w:rPr>
        <w:t>Titles*</w:t>
      </w:r>
      <w:r w:rsidRPr="00BC688C">
        <w:rPr>
          <w:rFonts w:asciiTheme="majorBidi" w:hAnsiTheme="majorBidi" w:cstheme="majorBidi"/>
          <w:color w:val="000000" w:themeColor="text1"/>
        </w:rPr>
        <w:t xml:space="preserve"> has 489,076 rows and has an edge to </w:t>
      </w:r>
      <w:r w:rsidRPr="00BC688C">
        <w:rPr>
          <w:rFonts w:asciiTheme="majorBidi" w:hAnsiTheme="majorBidi" w:cstheme="majorBidi"/>
          <w:i/>
          <w:iCs/>
          <w:color w:val="000000" w:themeColor="text1"/>
        </w:rPr>
        <w:t xml:space="preserve">People*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Crew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Title</w:t>
      </w:r>
      <w:r w:rsidRPr="00BC688C">
        <w:rPr>
          <w:rFonts w:asciiTheme="majorBidi" w:hAnsiTheme="majorBidi" w:cstheme="majorBidi"/>
          <w:color w:val="000000" w:themeColor="text1"/>
        </w:rPr>
        <w:t>.</w:t>
      </w:r>
    </w:p>
    <w:p w14:paraId="1A52A6FD" w14:textId="4F5DCF58" w:rsidR="00232BF0" w:rsidRPr="00BC688C" w:rsidRDefault="0028427A" w:rsidP="00232BF0">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t xml:space="preserve">The node representing </w:t>
      </w:r>
      <w:r w:rsidRPr="00BC688C">
        <w:rPr>
          <w:rFonts w:asciiTheme="majorBidi" w:hAnsiTheme="majorBidi" w:cstheme="majorBidi"/>
          <w:i/>
          <w:iCs/>
          <w:color w:val="000000" w:themeColor="text1"/>
        </w:rPr>
        <w:t xml:space="preserve">People*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Crew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Title* has</w:t>
      </w:r>
      <w:r w:rsidRPr="00BC688C">
        <w:rPr>
          <w:rFonts w:asciiTheme="majorBidi" w:hAnsiTheme="majorBidi" w:cstheme="majorBidi"/>
          <w:color w:val="000000" w:themeColor="text1"/>
        </w:rPr>
        <w:t xml:space="preserve"> </w:t>
      </w:r>
      <w:r w:rsidR="00BC688C" w:rsidRPr="00BC688C">
        <w:rPr>
          <w:rFonts w:asciiTheme="majorBidi" w:hAnsiTheme="majorBidi" w:cstheme="majorBidi"/>
          <w:color w:val="000000" w:themeColor="text1"/>
        </w:rPr>
        <w:t>558</w:t>
      </w:r>
      <w:r w:rsidRPr="00BC688C">
        <w:rPr>
          <w:rFonts w:asciiTheme="majorBidi" w:hAnsiTheme="majorBidi" w:cstheme="majorBidi"/>
          <w:color w:val="000000" w:themeColor="text1"/>
        </w:rPr>
        <w:t xml:space="preserve"> rows and </w:t>
      </w:r>
      <w:r w:rsidR="00232BF0" w:rsidRPr="00BC688C">
        <w:rPr>
          <w:rFonts w:asciiTheme="majorBidi" w:hAnsiTheme="majorBidi" w:cstheme="majorBidi"/>
          <w:color w:val="000000" w:themeColor="text1"/>
        </w:rPr>
        <w:t xml:space="preserve">has an edge to </w:t>
      </w:r>
      <w:r w:rsidR="00232BF0">
        <w:rPr>
          <w:rFonts w:asciiTheme="majorBidi" w:hAnsiTheme="majorBidi" w:cstheme="majorBidi"/>
          <w:i/>
          <w:iCs/>
          <w:color w:val="000000" w:themeColor="text1"/>
        </w:rPr>
        <w:t>Gather</w:t>
      </w:r>
      <w:r w:rsidR="00232BF0" w:rsidRPr="00BC688C">
        <w:rPr>
          <w:rFonts w:asciiTheme="majorBidi" w:hAnsiTheme="majorBidi" w:cstheme="majorBidi"/>
          <w:color w:val="000000" w:themeColor="text1"/>
        </w:rPr>
        <w:t>.</w:t>
      </w:r>
    </w:p>
    <w:p w14:paraId="55CE72DE" w14:textId="1DB092CA" w:rsidR="00D10BEA" w:rsidRPr="00232BF0" w:rsidRDefault="00232BF0" w:rsidP="00232BF0">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t xml:space="preserve">The node representing </w:t>
      </w:r>
      <w:r>
        <w:rPr>
          <w:rFonts w:asciiTheme="majorBidi" w:hAnsiTheme="majorBidi" w:cstheme="majorBidi"/>
          <w:i/>
          <w:iCs/>
          <w:color w:val="000000" w:themeColor="text1"/>
        </w:rPr>
        <w:t>Gather</w:t>
      </w:r>
      <w:r w:rsidRPr="00BC688C">
        <w:rPr>
          <w:rFonts w:asciiTheme="majorBidi" w:hAnsiTheme="majorBidi" w:cstheme="majorBidi"/>
          <w:i/>
          <w:iCs/>
          <w:color w:val="000000" w:themeColor="text1"/>
        </w:rPr>
        <w:t xml:space="preserve"> has</w:t>
      </w:r>
      <w:r w:rsidRPr="00BC688C">
        <w:rPr>
          <w:rFonts w:asciiTheme="majorBidi" w:hAnsiTheme="majorBidi" w:cstheme="majorBidi"/>
          <w:color w:val="000000" w:themeColor="text1"/>
        </w:rPr>
        <w:t xml:space="preserve"> 558 rows and it is a terminal node.</w:t>
      </w:r>
      <w:r w:rsidR="00D10BEA">
        <w:rPr>
          <w:rFonts w:asciiTheme="majorBidi" w:hAnsiTheme="majorBidi" w:cstheme="majorBidi"/>
          <w:color w:val="000000" w:themeColor="text1"/>
        </w:rPr>
        <w:t xml:space="preserve"> </w:t>
      </w:r>
    </w:p>
    <w:p w14:paraId="36C6E612" w14:textId="67237D29" w:rsidR="00910591" w:rsidRPr="00D10BEA" w:rsidDel="00D10BEA" w:rsidRDefault="0024553D">
      <w:pPr>
        <w:ind w:left="360"/>
        <w:rPr>
          <w:del w:id="189" w:author="Eyal Trabelsi" w:date="2021-10-09T16:04:00Z"/>
          <w:rFonts w:asciiTheme="majorBidi" w:hAnsiTheme="majorBidi" w:cstheme="majorBidi"/>
          <w:b/>
          <w:bCs/>
          <w:color w:val="000000" w:themeColor="text1"/>
          <w:rPrChange w:id="190" w:author="Eyal Trabelsi" w:date="2021-10-09T16:04:00Z">
            <w:rPr>
              <w:del w:id="191" w:author="Eyal Trabelsi" w:date="2021-10-09T16:04:00Z"/>
              <w:b/>
              <w:bCs/>
            </w:rPr>
          </w:rPrChange>
        </w:rPr>
        <w:pPrChange w:id="192" w:author="Eyal Trabelsi" w:date="2021-10-09T16:04:00Z">
          <w:pPr>
            <w:spacing w:line="360" w:lineRule="auto"/>
          </w:pPr>
        </w:pPrChange>
      </w:pPr>
      <w:r w:rsidRPr="00600449">
        <w:rPr>
          <w:rFonts w:asciiTheme="majorBidi" w:hAnsiTheme="majorBidi" w:cstheme="majorBidi"/>
          <w:color w:val="000000" w:themeColor="text1"/>
        </w:rPr>
        <w:t>B</w:t>
      </w:r>
      <w:r w:rsidR="00232BF0" w:rsidRPr="00600449">
        <w:rPr>
          <w:rFonts w:asciiTheme="majorBidi" w:hAnsiTheme="majorBidi" w:cstheme="majorBidi"/>
          <w:color w:val="000000" w:themeColor="text1"/>
        </w:rPr>
        <w:t xml:space="preserve">efore we visualize </w:t>
      </w:r>
      <w:r w:rsidRPr="00600449">
        <w:rPr>
          <w:rFonts w:asciiTheme="majorBidi" w:hAnsiTheme="majorBidi" w:cstheme="majorBidi"/>
          <w:color w:val="000000" w:themeColor="text1"/>
        </w:rPr>
        <w:t xml:space="preserve">our table, we </w:t>
      </w:r>
      <w:r w:rsidR="00910591" w:rsidRPr="00600449">
        <w:rPr>
          <w:rFonts w:asciiTheme="majorBidi" w:hAnsiTheme="majorBidi" w:cstheme="majorBidi"/>
          <w:color w:val="000000" w:themeColor="text1"/>
        </w:rPr>
        <w:t xml:space="preserve">will use the visualization algorithm in </w:t>
      </w:r>
      <w:r w:rsidR="00474651" w:rsidRPr="00600449">
        <w:rPr>
          <w:rFonts w:asciiTheme="majorBidi" w:hAnsiTheme="majorBidi" w:cstheme="majorBidi"/>
          <w:color w:val="000000" w:themeColor="text1"/>
        </w:rPr>
        <w:t>f</w:t>
      </w:r>
      <w:r w:rsidR="00910591" w:rsidRPr="00600449">
        <w:rPr>
          <w:rFonts w:asciiTheme="majorBidi" w:hAnsiTheme="majorBidi" w:cstheme="majorBidi"/>
          <w:color w:val="000000" w:themeColor="text1"/>
        </w:rPr>
        <w:t>igure 2</w:t>
      </w:r>
      <w:r w:rsidR="00760DC4" w:rsidRPr="00600449">
        <w:rPr>
          <w:rFonts w:asciiTheme="majorBidi" w:hAnsiTheme="majorBidi" w:cstheme="majorBidi"/>
          <w:color w:val="000000" w:themeColor="text1"/>
        </w:rPr>
        <w:t>4</w:t>
      </w:r>
      <w:r w:rsidRPr="00600449">
        <w:rPr>
          <w:rFonts w:asciiTheme="majorBidi" w:hAnsiTheme="majorBidi" w:cstheme="majorBidi"/>
          <w:color w:val="000000" w:themeColor="text1"/>
        </w:rPr>
        <w:t xml:space="preserve"> to transform the table rows to the right granularity and assign colors to the edges and the nodes</w:t>
      </w:r>
      <w:r w:rsidR="00910591" w:rsidRPr="00600449">
        <w:rPr>
          <w:rFonts w:asciiTheme="majorBidi" w:hAnsiTheme="majorBidi" w:cstheme="majorBidi"/>
          <w:color w:val="000000" w:themeColor="text1"/>
        </w:rPr>
        <w:t>.</w:t>
      </w:r>
      <w:r w:rsidR="00D10BEA">
        <w:rPr>
          <w:rFonts w:asciiTheme="majorBidi" w:hAnsiTheme="majorBidi" w:cstheme="majorBidi"/>
          <w:color w:val="000000" w:themeColor="text1"/>
        </w:rPr>
        <w:br/>
      </w:r>
      <w:r w:rsidR="006A3D19" w:rsidRPr="00600449">
        <w:rPr>
          <w:rFonts w:asciiTheme="majorBidi" w:hAnsiTheme="majorBidi" w:cstheme="majorBidi"/>
          <w:color w:val="000000" w:themeColor="text1"/>
        </w:rPr>
        <w:br/>
      </w:r>
      <w:r w:rsidR="006A3D19">
        <w:rPr>
          <w:noProof/>
        </w:rPr>
        <w:drawing>
          <wp:inline distT="0" distB="0" distL="0" distR="0" wp14:anchorId="5C0BF591" wp14:editId="48AFD789">
            <wp:extent cx="5726312" cy="3425483"/>
            <wp:effectExtent l="0" t="0" r="1905" b="381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749" cy="3428736"/>
                    </a:xfrm>
                    <a:prstGeom prst="rect">
                      <a:avLst/>
                    </a:prstGeom>
                  </pic:spPr>
                </pic:pic>
              </a:graphicData>
            </a:graphic>
          </wp:inline>
        </w:drawing>
      </w:r>
      <w:del w:id="193" w:author="Eyal Trabelsi" w:date="2021-10-09T14:59:00Z">
        <w:r w:rsidR="00474651" w:rsidRPr="00D10BEA" w:rsidDel="006A3D19">
          <w:rPr>
            <w:rFonts w:asciiTheme="majorBidi" w:hAnsiTheme="majorBidi" w:cstheme="majorBidi"/>
            <w:color w:val="000000" w:themeColor="text1"/>
            <w:rPrChange w:id="194" w:author="Eyal Trabelsi" w:date="2021-10-09T16:04:00Z">
              <w:rPr/>
            </w:rPrChange>
          </w:rPr>
          <w:br/>
        </w:r>
      </w:del>
    </w:p>
    <w:p w14:paraId="07750999" w14:textId="197DC1D6" w:rsidR="00910591" w:rsidRPr="00D10BEA" w:rsidRDefault="009000D1" w:rsidP="00600449">
      <w:pPr>
        <w:ind w:left="360"/>
      </w:pPr>
      <w:del w:id="195" w:author="Eyal Trabelsi" w:date="2021-10-09T12:44:00Z">
        <w:r w:rsidDel="00196C05">
          <w:rPr>
            <w:noProof/>
          </w:rPr>
          <w:drawing>
            <wp:inline distT="0" distB="0" distL="0" distR="0" wp14:anchorId="33AF1911" wp14:editId="0881E020">
              <wp:extent cx="5727412" cy="3447337"/>
              <wp:effectExtent l="0" t="0" r="63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44502" cy="3457624"/>
                      </a:xfrm>
                      <a:prstGeom prst="rect">
                        <a:avLst/>
                      </a:prstGeom>
                    </pic:spPr>
                  </pic:pic>
                </a:graphicData>
              </a:graphic>
            </wp:inline>
          </w:drawing>
        </w:r>
      </w:del>
    </w:p>
    <w:p w14:paraId="12C8CFA0" w14:textId="00B9B1B6" w:rsidR="008E3462" w:rsidRPr="008E3462" w:rsidRDefault="00910591" w:rsidP="008E3462">
      <w:pPr>
        <w:pStyle w:val="ListParagraph"/>
        <w:rPr>
          <w:rFonts w:asciiTheme="majorBidi" w:hAnsiTheme="majorBidi" w:cstheme="majorBidi"/>
          <w:lang w:val="en-US"/>
        </w:rPr>
      </w:pPr>
      <w:r w:rsidRPr="00DF2266">
        <w:rPr>
          <w:rFonts w:asciiTheme="majorBidi" w:hAnsiTheme="majorBidi" w:cstheme="majorBidi"/>
          <w:b/>
          <w:bCs/>
          <w:lang w:val="en-US"/>
        </w:rPr>
        <w:t xml:space="preserve">                </w:t>
      </w:r>
      <w:del w:id="196" w:author="Eyal Trabelsi" w:date="2021-10-09T16:04:00Z">
        <w:r w:rsidRPr="00DF2266" w:rsidDel="00D10BEA">
          <w:rPr>
            <w:rFonts w:asciiTheme="majorBidi" w:hAnsiTheme="majorBidi" w:cstheme="majorBidi"/>
            <w:b/>
            <w:bCs/>
            <w:lang w:val="en-US"/>
          </w:rPr>
          <w:delText xml:space="preserve">  </w:delText>
        </w:r>
      </w:del>
      <w:r w:rsidRPr="00DF2266">
        <w:rPr>
          <w:rFonts w:asciiTheme="majorBidi" w:hAnsiTheme="majorBidi" w:cstheme="majorBidi"/>
          <w:b/>
          <w:bCs/>
          <w:lang w:val="en-US"/>
        </w:rPr>
        <w:t xml:space="preserve"> </w:t>
      </w:r>
      <w:r w:rsidRPr="00DF2266">
        <w:rPr>
          <w:rFonts w:asciiTheme="majorBidi" w:hAnsiTheme="majorBidi" w:cstheme="majorBidi"/>
          <w:b/>
          <w:bCs/>
        </w:rPr>
        <w:t xml:space="preserve">Figure </w:t>
      </w:r>
      <w:r>
        <w:rPr>
          <w:rFonts w:asciiTheme="majorBidi" w:hAnsiTheme="majorBidi" w:cstheme="majorBidi" w:hint="cs"/>
          <w:b/>
          <w:bCs/>
          <w:rtl/>
          <w:lang w:val="en-US"/>
        </w:rPr>
        <w:t>2</w:t>
      </w:r>
      <w:r w:rsidR="00760DC4">
        <w:rPr>
          <w:rFonts w:asciiTheme="majorBidi" w:hAnsiTheme="majorBidi" w:cstheme="majorBidi"/>
          <w:b/>
          <w:bCs/>
          <w:lang w:val="en-US"/>
        </w:rPr>
        <w:t>4</w:t>
      </w:r>
      <w:r w:rsidRPr="00DF2266">
        <w:rPr>
          <w:rFonts w:asciiTheme="majorBidi" w:hAnsiTheme="majorBidi" w:cstheme="majorBidi"/>
          <w:b/>
          <w:bCs/>
          <w:lang w:val="en-US"/>
        </w:rPr>
        <w:t xml:space="preserve">- </w:t>
      </w:r>
      <w:r>
        <w:rPr>
          <w:rFonts w:asciiTheme="majorBidi" w:hAnsiTheme="majorBidi" w:cstheme="majorBidi"/>
          <w:lang w:val="en-US"/>
        </w:rPr>
        <w:t>Visualization</w:t>
      </w:r>
      <w:r w:rsidRPr="00DF2266">
        <w:rPr>
          <w:rFonts w:asciiTheme="majorBidi" w:hAnsiTheme="majorBidi" w:cstheme="majorBidi"/>
          <w:lang w:val="en-US"/>
        </w:rPr>
        <w:t xml:space="preserve"> Algorithm</w:t>
      </w:r>
      <w:r w:rsidR="008E3462">
        <w:rPr>
          <w:rFonts w:asciiTheme="majorBidi" w:hAnsiTheme="majorBidi" w:cstheme="majorBidi" w:hint="cs"/>
          <w:rtl/>
          <w:lang w:val="en-US"/>
        </w:rPr>
        <w:t> </w:t>
      </w:r>
      <w:r w:rsidR="00997608">
        <w:rPr>
          <w:rFonts w:asciiTheme="majorBidi" w:hAnsiTheme="majorBidi" w:cstheme="majorBidi"/>
          <w:lang w:val="en-US"/>
        </w:rPr>
        <w:br/>
      </w:r>
    </w:p>
    <w:p w14:paraId="13353EA7" w14:textId="08F1AA16" w:rsidR="008E3462" w:rsidRPr="00462606" w:rsidRDefault="00462606" w:rsidP="00462606">
      <w:pPr>
        <w:pStyle w:val="ListParagraph"/>
        <w:ind w:left="0"/>
        <w:rPr>
          <w:rFonts w:asciiTheme="majorBidi" w:hAnsiTheme="majorBidi" w:cstheme="majorBidi"/>
        </w:rPr>
      </w:pPr>
      <w:r w:rsidRPr="00601154">
        <w:rPr>
          <w:rFonts w:asciiTheme="majorBidi" w:hAnsiTheme="majorBidi" w:cstheme="majorBidi"/>
        </w:rPr>
        <w:lastRenderedPageBreak/>
        <w:t xml:space="preserve">The algorithm iterates </w:t>
      </w:r>
      <w:r w:rsidR="0024553D">
        <w:rPr>
          <w:rFonts w:asciiTheme="majorBidi" w:hAnsiTheme="majorBidi" w:cstheme="majorBidi"/>
        </w:rPr>
        <w:t xml:space="preserve">over </w:t>
      </w:r>
      <w:r w:rsidRPr="00601154">
        <w:rPr>
          <w:rFonts w:asciiTheme="majorBidi" w:hAnsiTheme="majorBidi" w:cstheme="majorBidi"/>
        </w:rPr>
        <w:t xml:space="preserve">the </w:t>
      </w:r>
      <w:r>
        <w:rPr>
          <w:rFonts w:asciiTheme="majorBidi" w:hAnsiTheme="majorBidi" w:cstheme="majorBidi"/>
        </w:rPr>
        <w:t>rows linearly</w:t>
      </w:r>
      <w:r w:rsidRPr="00601154">
        <w:rPr>
          <w:rFonts w:asciiTheme="majorBidi" w:hAnsiTheme="majorBidi" w:cstheme="majorBidi"/>
        </w:rPr>
        <w:t>, and the iterations go as follows:</w:t>
      </w:r>
    </w:p>
    <w:p w14:paraId="73032190" w14:textId="630CB759" w:rsidR="008E3462" w:rsidRDefault="008E3462" w:rsidP="008E3462">
      <w:pPr>
        <w:pStyle w:val="ListParagraph"/>
        <w:numPr>
          <w:ilvl w:val="0"/>
          <w:numId w:val="47"/>
        </w:numPr>
        <w:rPr>
          <w:rFonts w:asciiTheme="majorBidi" w:hAnsiTheme="majorBidi" w:cstheme="majorBidi"/>
          <w:color w:val="000000" w:themeColor="text1"/>
        </w:rPr>
      </w:pPr>
      <w:r w:rsidRPr="00AD430B">
        <w:rPr>
          <w:rFonts w:asciiTheme="majorBidi" w:hAnsiTheme="majorBidi" w:cstheme="majorBidi"/>
          <w:color w:val="000000" w:themeColor="text1"/>
        </w:rPr>
        <w:t xml:space="preserve">We run on the </w:t>
      </w:r>
      <w:r w:rsidRPr="008E3462">
        <w:rPr>
          <w:rFonts w:asciiTheme="majorBidi" w:hAnsiTheme="majorBidi" w:cstheme="majorBidi"/>
          <w:i/>
          <w:iCs/>
          <w:color w:val="000000" w:themeColor="text1"/>
        </w:rPr>
        <w:t>People</w:t>
      </w:r>
      <w:r w:rsidRPr="008E3462">
        <w:rPr>
          <w:rFonts w:asciiTheme="majorBidi" w:hAnsiTheme="majorBidi" w:cstheme="majorBidi"/>
          <w:color w:val="000000" w:themeColor="text1"/>
        </w:rPr>
        <w:t xml:space="preserve"> </w:t>
      </w:r>
      <w:commentRangeStart w:id="197"/>
      <w:r>
        <w:rPr>
          <w:rFonts w:asciiTheme="majorBidi" w:hAnsiTheme="majorBidi" w:cstheme="majorBidi"/>
          <w:color w:val="000000" w:themeColor="text1"/>
        </w:rPr>
        <w:t>row</w:t>
      </w:r>
      <w:commentRangeEnd w:id="197"/>
      <w:r w:rsidR="00F90F48">
        <w:rPr>
          <w:rStyle w:val="CommentReference"/>
          <w:rFonts w:ascii="Times New Roman" w:hAnsi="Times New Roman"/>
          <w:lang w:val="en-US"/>
        </w:rPr>
        <w:commentReference w:id="197"/>
      </w:r>
      <w:ins w:id="198" w:author="Eyal Trabelsi" w:date="2021-10-09T10:54:00Z">
        <w:r w:rsidR="00EE4A25">
          <w:rPr>
            <w:rFonts w:asciiTheme="majorBidi" w:hAnsiTheme="majorBidi" w:cstheme="majorBidi"/>
            <w:color w:val="000000" w:themeColor="text1"/>
          </w:rPr>
          <w:t xml:space="preserve"> (where node id is 0)</w:t>
        </w:r>
      </w:ins>
      <w:r>
        <w:rPr>
          <w:rFonts w:asciiTheme="majorBidi" w:hAnsiTheme="majorBidi" w:cstheme="majorBidi"/>
          <w:color w:val="000000" w:themeColor="text1"/>
        </w:rPr>
        <w:t>:</w:t>
      </w:r>
    </w:p>
    <w:p w14:paraId="2E891EA4" w14:textId="5BE3F6FE" w:rsidR="008E3462" w:rsidRPr="00AD430B" w:rsidRDefault="008E3462" w:rsidP="008E3462">
      <w:pPr>
        <w:pStyle w:val="ListParagraph"/>
        <w:numPr>
          <w:ilvl w:val="0"/>
          <w:numId w:val="48"/>
        </w:numPr>
        <w:rPr>
          <w:rFonts w:asciiTheme="majorBidi" w:hAnsiTheme="majorBidi" w:cstheme="majorBidi"/>
          <w:b/>
          <w:bCs/>
          <w:color w:val="000000" w:themeColor="text1"/>
        </w:rPr>
      </w:pPr>
      <w:r>
        <w:rPr>
          <w:rFonts w:asciiTheme="majorBidi" w:hAnsiTheme="majorBidi" w:cstheme="majorBidi"/>
          <w:b/>
          <w:bCs/>
          <w:color w:val="000000" w:themeColor="text1"/>
        </w:rPr>
        <w:t>Melting rows</w:t>
      </w:r>
      <w:r w:rsidRPr="00AD430B">
        <w:rPr>
          <w:rFonts w:asciiTheme="majorBidi" w:hAnsiTheme="majorBidi" w:cstheme="majorBidi"/>
          <w:b/>
          <w:bCs/>
          <w:color w:val="000000" w:themeColor="text1"/>
        </w:rPr>
        <w:t>-</w:t>
      </w:r>
      <w:r w:rsidR="00FD7D5C" w:rsidRPr="00FD7D5C">
        <w:rPr>
          <w:rFonts w:asciiTheme="majorBidi" w:hAnsiTheme="majorBidi" w:cstheme="majorBidi"/>
          <w:color w:val="000000" w:themeColor="text1"/>
        </w:rPr>
        <w:t xml:space="preserve"> </w:t>
      </w:r>
      <w:r w:rsidR="00FD7D5C">
        <w:rPr>
          <w:rFonts w:asciiTheme="majorBidi" w:hAnsiTheme="majorBidi" w:cstheme="majorBidi"/>
          <w:color w:val="000000" w:themeColor="text1"/>
        </w:rPr>
        <w:t xml:space="preserve">Create </w:t>
      </w:r>
      <w:r w:rsidR="00E87D73">
        <w:rPr>
          <w:rFonts w:asciiTheme="majorBidi" w:hAnsiTheme="majorBidi" w:cstheme="majorBidi"/>
          <w:color w:val="000000" w:themeColor="text1"/>
        </w:rPr>
        <w:t xml:space="preserve">a </w:t>
      </w:r>
      <w:r w:rsidR="00FD7D5C">
        <w:rPr>
          <w:rFonts w:asciiTheme="majorBidi" w:hAnsiTheme="majorBidi" w:cstheme="majorBidi"/>
          <w:color w:val="000000" w:themeColor="text1"/>
        </w:rPr>
        <w:t>row for each metrics (</w:t>
      </w:r>
      <w:proofErr w:type="spellStart"/>
      <w:r w:rsidR="00FD7D5C" w:rsidRPr="00FD7D5C">
        <w:rPr>
          <w:rFonts w:asciiTheme="majorBidi" w:hAnsiTheme="majorBidi" w:cstheme="majorBidi"/>
          <w:i/>
          <w:iCs/>
          <w:color w:val="000000" w:themeColor="text1"/>
        </w:rPr>
        <w:t>actual_duration</w:t>
      </w:r>
      <w:proofErr w:type="spellEnd"/>
      <w:r w:rsidR="00FD7D5C">
        <w:rPr>
          <w:rFonts w:asciiTheme="majorBidi" w:hAnsiTheme="majorBidi" w:cstheme="majorBidi"/>
          <w:color w:val="000000" w:themeColor="text1"/>
        </w:rPr>
        <w:t xml:space="preserve"> and </w:t>
      </w:r>
      <w:proofErr w:type="spellStart"/>
      <w:r w:rsidR="00FD7D5C" w:rsidRPr="00FD7D5C">
        <w:rPr>
          <w:rFonts w:asciiTheme="majorBidi" w:hAnsiTheme="majorBidi" w:cstheme="majorBidi"/>
          <w:i/>
          <w:iCs/>
          <w:color w:val="000000" w:themeColor="text1"/>
        </w:rPr>
        <w:t>actual_rows</w:t>
      </w:r>
      <w:proofErr w:type="spellEnd"/>
      <w:r w:rsidR="00FD7D5C">
        <w:rPr>
          <w:rFonts w:asciiTheme="majorBidi" w:hAnsiTheme="majorBidi" w:cstheme="majorBidi"/>
          <w:color w:val="000000" w:themeColor="text1"/>
        </w:rPr>
        <w:t>)</w:t>
      </w:r>
      <w:r w:rsidR="00FD7D5C">
        <w:rPr>
          <w:rFonts w:asciiTheme="majorBidi" w:hAnsiTheme="majorBidi" w:cstheme="majorBidi" w:hint="cs"/>
          <w:b/>
          <w:bCs/>
          <w:color w:val="000000" w:themeColor="text1"/>
          <w:rtl/>
        </w:rPr>
        <w:t>.</w:t>
      </w:r>
      <w:r w:rsidR="00FD7D5C">
        <w:rPr>
          <w:rFonts w:asciiTheme="majorBidi" w:hAnsiTheme="majorBidi" w:cstheme="majorBidi"/>
          <w:b/>
          <w:bCs/>
          <w:color w:val="000000" w:themeColor="text1"/>
        </w:rPr>
        <w:t xml:space="preserve"> </w:t>
      </w:r>
      <w:r w:rsidR="00FD7D5C">
        <w:rPr>
          <w:rFonts w:asciiTheme="majorBidi" w:hAnsiTheme="majorBidi" w:cstheme="majorBidi"/>
          <w:color w:val="000000" w:themeColor="text1"/>
        </w:rPr>
        <w:t xml:space="preserve">Since we are </w:t>
      </w:r>
      <w:r w:rsidR="0024553D">
        <w:rPr>
          <w:rFonts w:asciiTheme="majorBidi" w:hAnsiTheme="majorBidi" w:cstheme="majorBidi"/>
          <w:color w:val="000000" w:themeColor="text1"/>
        </w:rPr>
        <w:t xml:space="preserve">looking for </w:t>
      </w:r>
      <w:r w:rsidR="00FD7D5C">
        <w:rPr>
          <w:rFonts w:asciiTheme="majorBidi" w:hAnsiTheme="majorBidi" w:cstheme="majorBidi"/>
          <w:color w:val="000000" w:themeColor="text1"/>
        </w:rPr>
        <w:t>cardinality</w:t>
      </w:r>
      <w:r w:rsidR="0024553D">
        <w:rPr>
          <w:rFonts w:asciiTheme="majorBidi" w:hAnsiTheme="majorBidi" w:cstheme="majorBidi"/>
          <w:color w:val="000000" w:themeColor="text1"/>
        </w:rPr>
        <w:t xml:space="preserve"> issues,</w:t>
      </w:r>
      <w:r w:rsidR="00FD7D5C">
        <w:rPr>
          <w:rFonts w:asciiTheme="majorBidi" w:hAnsiTheme="majorBidi" w:cstheme="majorBidi"/>
          <w:color w:val="000000" w:themeColor="text1"/>
        </w:rPr>
        <w:t xml:space="preserve"> we will filter and keep only the row representing</w:t>
      </w:r>
      <w:r w:rsidR="00FD7D5C" w:rsidRPr="00FD7D5C">
        <w:rPr>
          <w:rFonts w:asciiTheme="majorBidi" w:hAnsiTheme="majorBidi" w:cstheme="majorBidi"/>
          <w:i/>
          <w:iCs/>
          <w:color w:val="000000" w:themeColor="text1"/>
        </w:rPr>
        <w:t xml:space="preserve"> </w:t>
      </w:r>
      <w:proofErr w:type="spellStart"/>
      <w:r w:rsidR="00FD7D5C" w:rsidRPr="00FD7D5C">
        <w:rPr>
          <w:rFonts w:asciiTheme="majorBidi" w:hAnsiTheme="majorBidi" w:cstheme="majorBidi"/>
          <w:i/>
          <w:iCs/>
          <w:color w:val="000000" w:themeColor="text1"/>
        </w:rPr>
        <w:t>actual_rows</w:t>
      </w:r>
      <w:proofErr w:type="spellEnd"/>
      <w:r w:rsidR="00FD7D5C">
        <w:rPr>
          <w:rFonts w:asciiTheme="majorBidi" w:hAnsiTheme="majorBidi" w:cstheme="majorBidi"/>
          <w:i/>
          <w:iCs/>
          <w:color w:val="000000" w:themeColor="text1"/>
        </w:rPr>
        <w:t>.</w:t>
      </w:r>
    </w:p>
    <w:p w14:paraId="3C69702D" w14:textId="0CCD03FD" w:rsidR="008E3462" w:rsidRPr="008E3462" w:rsidRDefault="008E3462" w:rsidP="008E3462">
      <w:pPr>
        <w:pStyle w:val="ListParagraph"/>
        <w:numPr>
          <w:ilvl w:val="0"/>
          <w:numId w:val="48"/>
        </w:numPr>
        <w:rPr>
          <w:rFonts w:asciiTheme="majorBidi" w:hAnsiTheme="majorBidi" w:cstheme="majorBidi"/>
          <w:color w:val="000000" w:themeColor="text1"/>
        </w:rPr>
      </w:pPr>
      <w:proofErr w:type="spellStart"/>
      <w:r w:rsidRPr="008E3462">
        <w:rPr>
          <w:rFonts w:asciiTheme="majorBidi" w:hAnsiTheme="majorBidi" w:cstheme="majorBidi"/>
          <w:b/>
          <w:bCs/>
          <w:color w:val="000000" w:themeColor="text1"/>
        </w:rPr>
        <w:t>Coloring</w:t>
      </w:r>
      <w:proofErr w:type="spellEnd"/>
      <w:r w:rsidRPr="008E3462">
        <w:rPr>
          <w:rFonts w:asciiTheme="majorBidi" w:hAnsiTheme="majorBidi" w:cstheme="majorBidi"/>
          <w:b/>
          <w:bCs/>
          <w:color w:val="000000" w:themeColor="text1"/>
        </w:rPr>
        <w:t xml:space="preserve"> heuristics</w:t>
      </w:r>
      <w:r w:rsidRPr="008E3462">
        <w:rPr>
          <w:rFonts w:asciiTheme="majorBidi" w:hAnsiTheme="majorBidi" w:cstheme="majorBidi"/>
          <w:color w:val="000000" w:themeColor="text1"/>
        </w:rPr>
        <w:t xml:space="preserve">- Since none of the </w:t>
      </w:r>
      <w:proofErr w:type="spellStart"/>
      <w:r w:rsidRPr="008E3462">
        <w:rPr>
          <w:rFonts w:asciiTheme="majorBidi" w:hAnsiTheme="majorBidi" w:cstheme="majorBidi"/>
          <w:color w:val="000000" w:themeColor="text1"/>
        </w:rPr>
        <w:t>coloring</w:t>
      </w:r>
      <w:proofErr w:type="spellEnd"/>
      <w:r w:rsidRPr="008E3462">
        <w:rPr>
          <w:rFonts w:asciiTheme="majorBidi" w:hAnsiTheme="majorBidi" w:cstheme="majorBidi"/>
          <w:color w:val="000000" w:themeColor="text1"/>
        </w:rPr>
        <w:t xml:space="preserve"> heuristics are met will stick to the default </w:t>
      </w:r>
      <w:proofErr w:type="spellStart"/>
      <w:r w:rsidRPr="008E3462">
        <w:rPr>
          <w:rFonts w:asciiTheme="majorBidi" w:hAnsiTheme="majorBidi" w:cstheme="majorBidi"/>
          <w:color w:val="000000" w:themeColor="text1"/>
        </w:rPr>
        <w:t>coloring</w:t>
      </w:r>
      <w:proofErr w:type="spellEnd"/>
      <w:r w:rsidRPr="008E3462">
        <w:rPr>
          <w:rFonts w:asciiTheme="majorBidi" w:hAnsiTheme="majorBidi" w:cstheme="majorBidi"/>
          <w:color w:val="000000" w:themeColor="text1"/>
        </w:rPr>
        <w:t xml:space="preserve"> scheme and we will go with the defaults (</w:t>
      </w:r>
      <w:r w:rsidR="00FD7D5C">
        <w:rPr>
          <w:rFonts w:asciiTheme="majorBidi" w:hAnsiTheme="majorBidi" w:cstheme="majorBidi"/>
          <w:color w:val="000000" w:themeColor="text1"/>
        </w:rPr>
        <w:t>G</w:t>
      </w:r>
      <w:r w:rsidRPr="008E3462">
        <w:rPr>
          <w:rFonts w:asciiTheme="majorBidi" w:hAnsiTheme="majorBidi" w:cstheme="majorBidi"/>
          <w:color w:val="000000" w:themeColor="text1"/>
        </w:rPr>
        <w:t>ray edges and black nodes).</w:t>
      </w:r>
    </w:p>
    <w:p w14:paraId="5A2B8706" w14:textId="5F5FB27E" w:rsidR="008E3462" w:rsidRDefault="008E3462" w:rsidP="008E3462">
      <w:pPr>
        <w:pStyle w:val="ListParagraph"/>
        <w:numPr>
          <w:ilvl w:val="0"/>
          <w:numId w:val="47"/>
        </w:numPr>
        <w:rPr>
          <w:rFonts w:asciiTheme="majorBidi" w:hAnsiTheme="majorBidi" w:cstheme="majorBidi"/>
          <w:color w:val="000000" w:themeColor="text1"/>
        </w:rPr>
      </w:pPr>
      <w:r w:rsidRPr="00AD430B">
        <w:rPr>
          <w:rFonts w:asciiTheme="majorBidi" w:hAnsiTheme="majorBidi" w:cstheme="majorBidi"/>
          <w:color w:val="000000" w:themeColor="text1"/>
        </w:rPr>
        <w:t xml:space="preserve">We run on the </w:t>
      </w:r>
      <w:r w:rsidRPr="008E3462">
        <w:rPr>
          <w:rFonts w:asciiTheme="majorBidi" w:hAnsiTheme="majorBidi" w:cstheme="majorBidi"/>
          <w:i/>
          <w:iCs/>
          <w:color w:val="000000" w:themeColor="text1"/>
        </w:rPr>
        <w:t>People*</w:t>
      </w:r>
      <w:r w:rsidRPr="008E3462">
        <w:rPr>
          <w:rFonts w:asciiTheme="majorBidi" w:hAnsiTheme="majorBidi" w:cstheme="majorBidi"/>
          <w:color w:val="000000" w:themeColor="text1"/>
        </w:rPr>
        <w:t xml:space="preserve"> </w:t>
      </w:r>
      <w:r>
        <w:rPr>
          <w:rFonts w:asciiTheme="majorBidi" w:hAnsiTheme="majorBidi" w:cstheme="majorBidi"/>
          <w:color w:val="000000" w:themeColor="text1"/>
        </w:rPr>
        <w:t>row</w:t>
      </w:r>
      <w:ins w:id="199" w:author="Eyal Trabelsi" w:date="2021-10-09T10:54:00Z">
        <w:r w:rsidR="00EE4A25">
          <w:rPr>
            <w:rFonts w:asciiTheme="majorBidi" w:hAnsiTheme="majorBidi" w:cstheme="majorBidi"/>
            <w:color w:val="000000" w:themeColor="text1"/>
          </w:rPr>
          <w:t xml:space="preserve"> (where node id is 1)</w:t>
        </w:r>
      </w:ins>
      <w:r>
        <w:rPr>
          <w:rFonts w:asciiTheme="majorBidi" w:hAnsiTheme="majorBidi" w:cstheme="majorBidi"/>
          <w:color w:val="000000" w:themeColor="text1"/>
        </w:rPr>
        <w:t>:</w:t>
      </w:r>
    </w:p>
    <w:p w14:paraId="503805F3" w14:textId="0BB7A63D" w:rsidR="006973CC" w:rsidRPr="00AD430B" w:rsidRDefault="006973CC" w:rsidP="006973CC">
      <w:pPr>
        <w:pStyle w:val="ListParagraph"/>
        <w:numPr>
          <w:ilvl w:val="1"/>
          <w:numId w:val="47"/>
        </w:numPr>
        <w:rPr>
          <w:rFonts w:asciiTheme="majorBidi" w:hAnsiTheme="majorBidi" w:cstheme="majorBidi"/>
          <w:b/>
          <w:bCs/>
          <w:color w:val="000000" w:themeColor="text1"/>
        </w:rPr>
      </w:pPr>
      <w:r>
        <w:rPr>
          <w:rFonts w:asciiTheme="majorBidi" w:hAnsiTheme="majorBidi" w:cstheme="majorBidi"/>
          <w:b/>
          <w:bCs/>
          <w:color w:val="000000" w:themeColor="text1"/>
        </w:rPr>
        <w:t>Melting rows</w:t>
      </w:r>
      <w:r w:rsidRPr="00AD430B">
        <w:rPr>
          <w:rFonts w:asciiTheme="majorBidi" w:hAnsiTheme="majorBidi" w:cstheme="majorBidi"/>
          <w:b/>
          <w:bCs/>
          <w:color w:val="000000" w:themeColor="text1"/>
        </w:rPr>
        <w:t>-</w:t>
      </w:r>
      <w:r w:rsidR="00FD7D5C" w:rsidRPr="00FD7D5C">
        <w:rPr>
          <w:rFonts w:asciiTheme="majorBidi" w:hAnsiTheme="majorBidi" w:cstheme="majorBidi"/>
          <w:color w:val="000000" w:themeColor="text1"/>
        </w:rPr>
        <w:t xml:space="preserve"> </w:t>
      </w:r>
      <w:r w:rsidR="00FD7D5C">
        <w:rPr>
          <w:rFonts w:asciiTheme="majorBidi" w:hAnsiTheme="majorBidi" w:cstheme="majorBidi"/>
          <w:color w:val="000000" w:themeColor="text1"/>
        </w:rPr>
        <w:t>Create</w:t>
      </w:r>
      <w:r w:rsidR="00E87D73">
        <w:rPr>
          <w:rFonts w:asciiTheme="majorBidi" w:hAnsiTheme="majorBidi" w:cstheme="majorBidi"/>
          <w:color w:val="000000" w:themeColor="text1"/>
        </w:rPr>
        <w:t xml:space="preserve"> a</w:t>
      </w:r>
      <w:r w:rsidR="00FD7D5C">
        <w:rPr>
          <w:rFonts w:asciiTheme="majorBidi" w:hAnsiTheme="majorBidi" w:cstheme="majorBidi"/>
          <w:color w:val="000000" w:themeColor="text1"/>
        </w:rPr>
        <w:t xml:space="preserve"> row for each metrics (</w:t>
      </w:r>
      <w:proofErr w:type="spellStart"/>
      <w:r w:rsidR="00FD7D5C" w:rsidRPr="00FD7D5C">
        <w:rPr>
          <w:rFonts w:asciiTheme="majorBidi" w:hAnsiTheme="majorBidi" w:cstheme="majorBidi"/>
          <w:i/>
          <w:iCs/>
          <w:color w:val="000000" w:themeColor="text1"/>
        </w:rPr>
        <w:t>actual_duration</w:t>
      </w:r>
      <w:proofErr w:type="spellEnd"/>
      <w:r w:rsidR="00FD7D5C">
        <w:rPr>
          <w:rFonts w:asciiTheme="majorBidi" w:hAnsiTheme="majorBidi" w:cstheme="majorBidi"/>
          <w:color w:val="000000" w:themeColor="text1"/>
        </w:rPr>
        <w:t xml:space="preserve"> and </w:t>
      </w:r>
      <w:proofErr w:type="spellStart"/>
      <w:r w:rsidR="00FD7D5C" w:rsidRPr="00FD7D5C">
        <w:rPr>
          <w:rFonts w:asciiTheme="majorBidi" w:hAnsiTheme="majorBidi" w:cstheme="majorBidi"/>
          <w:i/>
          <w:iCs/>
          <w:color w:val="000000" w:themeColor="text1"/>
        </w:rPr>
        <w:t>actual_rows</w:t>
      </w:r>
      <w:proofErr w:type="spellEnd"/>
      <w:r w:rsidR="00FD7D5C">
        <w:rPr>
          <w:rFonts w:asciiTheme="majorBidi" w:hAnsiTheme="majorBidi" w:cstheme="majorBidi"/>
          <w:color w:val="000000" w:themeColor="text1"/>
        </w:rPr>
        <w:t>)</w:t>
      </w:r>
      <w:r w:rsidR="00FD7D5C">
        <w:rPr>
          <w:rFonts w:asciiTheme="majorBidi" w:hAnsiTheme="majorBidi" w:cstheme="majorBidi" w:hint="cs"/>
          <w:b/>
          <w:bCs/>
          <w:color w:val="000000" w:themeColor="text1"/>
          <w:rtl/>
        </w:rPr>
        <w:t>.</w:t>
      </w:r>
      <w:r w:rsidR="00FD7D5C">
        <w:rPr>
          <w:rFonts w:asciiTheme="majorBidi" w:hAnsiTheme="majorBidi" w:cstheme="majorBidi"/>
          <w:b/>
          <w:bCs/>
          <w:color w:val="000000" w:themeColor="text1"/>
        </w:rPr>
        <w:t xml:space="preserve"> </w:t>
      </w:r>
      <w:r w:rsidR="0024553D">
        <w:rPr>
          <w:rFonts w:asciiTheme="majorBidi" w:hAnsiTheme="majorBidi" w:cstheme="majorBidi"/>
          <w:color w:val="000000" w:themeColor="text1"/>
        </w:rPr>
        <w:t>Since we are looking for cardinality issues, we will filter and keep only the row representing</w:t>
      </w:r>
      <w:r w:rsidR="0024553D" w:rsidRPr="00FD7D5C">
        <w:rPr>
          <w:rFonts w:asciiTheme="majorBidi" w:hAnsiTheme="majorBidi" w:cstheme="majorBidi"/>
          <w:i/>
          <w:iCs/>
          <w:color w:val="000000" w:themeColor="text1"/>
        </w:rPr>
        <w:t xml:space="preserve"> </w:t>
      </w:r>
      <w:proofErr w:type="spellStart"/>
      <w:r w:rsidR="0024553D" w:rsidRPr="00FD7D5C">
        <w:rPr>
          <w:rFonts w:asciiTheme="majorBidi" w:hAnsiTheme="majorBidi" w:cstheme="majorBidi"/>
          <w:i/>
          <w:iCs/>
          <w:color w:val="000000" w:themeColor="text1"/>
        </w:rPr>
        <w:t>actual_rows</w:t>
      </w:r>
      <w:proofErr w:type="spellEnd"/>
      <w:r w:rsidR="0024553D">
        <w:rPr>
          <w:rFonts w:asciiTheme="majorBidi" w:hAnsiTheme="majorBidi" w:cstheme="majorBidi"/>
          <w:i/>
          <w:iCs/>
          <w:color w:val="000000" w:themeColor="text1"/>
        </w:rPr>
        <w:t>.</w:t>
      </w:r>
    </w:p>
    <w:p w14:paraId="2A09ACD4" w14:textId="3DB1B3CA" w:rsidR="006973CC" w:rsidRPr="006973CC" w:rsidRDefault="006973CC" w:rsidP="006973CC">
      <w:pPr>
        <w:pStyle w:val="ListParagraph"/>
        <w:numPr>
          <w:ilvl w:val="1"/>
          <w:numId w:val="47"/>
        </w:numPr>
        <w:rPr>
          <w:rFonts w:asciiTheme="majorBidi" w:hAnsiTheme="majorBidi" w:cstheme="majorBidi"/>
          <w:color w:val="000000" w:themeColor="text1"/>
        </w:rPr>
      </w:pPr>
      <w:proofErr w:type="spellStart"/>
      <w:r w:rsidRPr="008E3462">
        <w:rPr>
          <w:rFonts w:asciiTheme="majorBidi" w:hAnsiTheme="majorBidi" w:cstheme="majorBidi"/>
          <w:b/>
          <w:bCs/>
          <w:color w:val="000000" w:themeColor="text1"/>
        </w:rPr>
        <w:t>Coloring</w:t>
      </w:r>
      <w:proofErr w:type="spellEnd"/>
      <w:r w:rsidRPr="008E3462">
        <w:rPr>
          <w:rFonts w:asciiTheme="majorBidi" w:hAnsiTheme="majorBidi" w:cstheme="majorBidi"/>
          <w:b/>
          <w:bCs/>
          <w:color w:val="000000" w:themeColor="text1"/>
        </w:rPr>
        <w:t xml:space="preserve"> heuristics</w:t>
      </w:r>
      <w:r w:rsidRPr="008E3462">
        <w:rPr>
          <w:rFonts w:asciiTheme="majorBidi" w:hAnsiTheme="majorBidi" w:cstheme="majorBidi"/>
          <w:color w:val="000000" w:themeColor="text1"/>
        </w:rPr>
        <w:t xml:space="preserve">- Since none of the </w:t>
      </w:r>
      <w:proofErr w:type="spellStart"/>
      <w:r w:rsidRPr="008E3462">
        <w:rPr>
          <w:rFonts w:asciiTheme="majorBidi" w:hAnsiTheme="majorBidi" w:cstheme="majorBidi"/>
          <w:color w:val="000000" w:themeColor="text1"/>
        </w:rPr>
        <w:t>coloring</w:t>
      </w:r>
      <w:proofErr w:type="spellEnd"/>
      <w:r w:rsidRPr="008E3462">
        <w:rPr>
          <w:rFonts w:asciiTheme="majorBidi" w:hAnsiTheme="majorBidi" w:cstheme="majorBidi"/>
          <w:color w:val="000000" w:themeColor="text1"/>
        </w:rPr>
        <w:t xml:space="preserve"> heuristics are met will stick to the default </w:t>
      </w:r>
      <w:proofErr w:type="spellStart"/>
      <w:r w:rsidRPr="008E3462">
        <w:rPr>
          <w:rFonts w:asciiTheme="majorBidi" w:hAnsiTheme="majorBidi" w:cstheme="majorBidi"/>
          <w:color w:val="000000" w:themeColor="text1"/>
        </w:rPr>
        <w:t>coloring</w:t>
      </w:r>
      <w:proofErr w:type="spellEnd"/>
      <w:r w:rsidRPr="008E3462">
        <w:rPr>
          <w:rFonts w:asciiTheme="majorBidi" w:hAnsiTheme="majorBidi" w:cstheme="majorBidi"/>
          <w:color w:val="000000" w:themeColor="text1"/>
        </w:rPr>
        <w:t xml:space="preserve"> scheme and we will go with the defaults (</w:t>
      </w:r>
      <w:r w:rsidR="00FD7D5C" w:rsidRPr="008E3462">
        <w:rPr>
          <w:rFonts w:asciiTheme="majorBidi" w:hAnsiTheme="majorBidi" w:cstheme="majorBidi"/>
          <w:color w:val="000000" w:themeColor="text1"/>
        </w:rPr>
        <w:t>Gray</w:t>
      </w:r>
      <w:r w:rsidRPr="008E3462">
        <w:rPr>
          <w:rFonts w:asciiTheme="majorBidi" w:hAnsiTheme="majorBidi" w:cstheme="majorBidi"/>
          <w:color w:val="000000" w:themeColor="text1"/>
        </w:rPr>
        <w:t xml:space="preserve"> edges and black nodes).</w:t>
      </w:r>
    </w:p>
    <w:p w14:paraId="30965EF5" w14:textId="629E7B17" w:rsidR="008E3462" w:rsidRDefault="008E3462" w:rsidP="008E3462">
      <w:pPr>
        <w:pStyle w:val="ListParagraph"/>
        <w:numPr>
          <w:ilvl w:val="0"/>
          <w:numId w:val="47"/>
        </w:numPr>
        <w:rPr>
          <w:rFonts w:asciiTheme="majorBidi" w:hAnsiTheme="majorBidi" w:cstheme="majorBidi"/>
          <w:color w:val="000000" w:themeColor="text1"/>
        </w:rPr>
      </w:pPr>
      <w:r w:rsidRPr="008E3462">
        <w:rPr>
          <w:rFonts w:asciiTheme="majorBidi" w:hAnsiTheme="majorBidi" w:cstheme="majorBidi"/>
          <w:color w:val="000000" w:themeColor="text1"/>
        </w:rPr>
        <w:t xml:space="preserve">We run on the </w:t>
      </w:r>
      <w:r w:rsidRPr="008E3462">
        <w:rPr>
          <w:rFonts w:asciiTheme="majorBidi" w:hAnsiTheme="majorBidi" w:cstheme="majorBidi"/>
          <w:i/>
          <w:iCs/>
          <w:color w:val="000000" w:themeColor="text1"/>
        </w:rPr>
        <w:t>Crew</w:t>
      </w:r>
      <w:r w:rsidRPr="008E3462">
        <w:rPr>
          <w:rFonts w:asciiTheme="majorBidi" w:hAnsiTheme="majorBidi" w:cstheme="majorBidi"/>
          <w:color w:val="000000" w:themeColor="text1"/>
        </w:rPr>
        <w:t xml:space="preserve"> </w:t>
      </w:r>
      <w:r>
        <w:rPr>
          <w:rFonts w:asciiTheme="majorBidi" w:hAnsiTheme="majorBidi" w:cstheme="majorBidi"/>
          <w:color w:val="000000" w:themeColor="text1"/>
        </w:rPr>
        <w:t>row</w:t>
      </w:r>
      <w:ins w:id="200" w:author="Eyal Trabelsi" w:date="2021-10-09T10:55:00Z">
        <w:r w:rsidR="00EE4A25">
          <w:rPr>
            <w:rFonts w:asciiTheme="majorBidi" w:hAnsiTheme="majorBidi" w:cstheme="majorBidi"/>
            <w:color w:val="000000" w:themeColor="text1"/>
          </w:rPr>
          <w:t xml:space="preserve"> (where node id is 2)</w:t>
        </w:r>
      </w:ins>
      <w:r>
        <w:rPr>
          <w:rFonts w:asciiTheme="majorBidi" w:hAnsiTheme="majorBidi" w:cstheme="majorBidi"/>
          <w:color w:val="000000" w:themeColor="text1"/>
        </w:rPr>
        <w:t>:</w:t>
      </w:r>
    </w:p>
    <w:p w14:paraId="352D9597" w14:textId="5569D11B" w:rsidR="006973CC" w:rsidRPr="00AD430B" w:rsidRDefault="006973CC" w:rsidP="006973CC">
      <w:pPr>
        <w:pStyle w:val="ListParagraph"/>
        <w:numPr>
          <w:ilvl w:val="1"/>
          <w:numId w:val="47"/>
        </w:numPr>
        <w:rPr>
          <w:rFonts w:asciiTheme="majorBidi" w:hAnsiTheme="majorBidi" w:cstheme="majorBidi"/>
          <w:b/>
          <w:bCs/>
          <w:color w:val="000000" w:themeColor="text1"/>
        </w:rPr>
      </w:pPr>
      <w:r>
        <w:rPr>
          <w:rFonts w:asciiTheme="majorBidi" w:hAnsiTheme="majorBidi" w:cstheme="majorBidi"/>
          <w:b/>
          <w:bCs/>
          <w:color w:val="000000" w:themeColor="text1"/>
        </w:rPr>
        <w:t>Melting rows</w:t>
      </w:r>
      <w:r w:rsidRPr="00AD430B">
        <w:rPr>
          <w:rFonts w:asciiTheme="majorBidi" w:hAnsiTheme="majorBidi" w:cstheme="majorBidi"/>
          <w:b/>
          <w:bCs/>
          <w:color w:val="000000" w:themeColor="text1"/>
        </w:rPr>
        <w:t>-</w:t>
      </w:r>
      <w:r w:rsidR="00FD7D5C" w:rsidRPr="00FD7D5C">
        <w:rPr>
          <w:rFonts w:asciiTheme="majorBidi" w:hAnsiTheme="majorBidi" w:cstheme="majorBidi"/>
          <w:color w:val="000000" w:themeColor="text1"/>
        </w:rPr>
        <w:t xml:space="preserve"> </w:t>
      </w:r>
      <w:r w:rsidR="00FD7D5C">
        <w:rPr>
          <w:rFonts w:asciiTheme="majorBidi" w:hAnsiTheme="majorBidi" w:cstheme="majorBidi"/>
          <w:color w:val="000000" w:themeColor="text1"/>
        </w:rPr>
        <w:t xml:space="preserve">Create </w:t>
      </w:r>
      <w:r w:rsidR="00E87D73">
        <w:rPr>
          <w:rFonts w:asciiTheme="majorBidi" w:hAnsiTheme="majorBidi" w:cstheme="majorBidi"/>
          <w:color w:val="000000" w:themeColor="text1"/>
        </w:rPr>
        <w:t xml:space="preserve">a </w:t>
      </w:r>
      <w:r w:rsidR="00FD7D5C">
        <w:rPr>
          <w:rFonts w:asciiTheme="majorBidi" w:hAnsiTheme="majorBidi" w:cstheme="majorBidi"/>
          <w:color w:val="000000" w:themeColor="text1"/>
        </w:rPr>
        <w:t>row for each metrics (</w:t>
      </w:r>
      <w:proofErr w:type="spellStart"/>
      <w:r w:rsidR="00FD7D5C" w:rsidRPr="00FD7D5C">
        <w:rPr>
          <w:rFonts w:asciiTheme="majorBidi" w:hAnsiTheme="majorBidi" w:cstheme="majorBidi"/>
          <w:i/>
          <w:iCs/>
          <w:color w:val="000000" w:themeColor="text1"/>
        </w:rPr>
        <w:t>actual_duration</w:t>
      </w:r>
      <w:proofErr w:type="spellEnd"/>
      <w:r w:rsidR="00FD7D5C">
        <w:rPr>
          <w:rFonts w:asciiTheme="majorBidi" w:hAnsiTheme="majorBidi" w:cstheme="majorBidi"/>
          <w:color w:val="000000" w:themeColor="text1"/>
        </w:rPr>
        <w:t xml:space="preserve"> and </w:t>
      </w:r>
      <w:proofErr w:type="spellStart"/>
      <w:r w:rsidR="00FD7D5C" w:rsidRPr="00FD7D5C">
        <w:rPr>
          <w:rFonts w:asciiTheme="majorBidi" w:hAnsiTheme="majorBidi" w:cstheme="majorBidi"/>
          <w:i/>
          <w:iCs/>
          <w:color w:val="000000" w:themeColor="text1"/>
        </w:rPr>
        <w:t>actual_rows</w:t>
      </w:r>
      <w:proofErr w:type="spellEnd"/>
      <w:r w:rsidR="00FD7D5C">
        <w:rPr>
          <w:rFonts w:asciiTheme="majorBidi" w:hAnsiTheme="majorBidi" w:cstheme="majorBidi"/>
          <w:color w:val="000000" w:themeColor="text1"/>
        </w:rPr>
        <w:t>)</w:t>
      </w:r>
      <w:r w:rsidR="00FD7D5C">
        <w:rPr>
          <w:rFonts w:asciiTheme="majorBidi" w:hAnsiTheme="majorBidi" w:cstheme="majorBidi" w:hint="cs"/>
          <w:b/>
          <w:bCs/>
          <w:color w:val="000000" w:themeColor="text1"/>
          <w:rtl/>
        </w:rPr>
        <w:t>.</w:t>
      </w:r>
      <w:r w:rsidR="00FD7D5C">
        <w:rPr>
          <w:rFonts w:asciiTheme="majorBidi" w:hAnsiTheme="majorBidi" w:cstheme="majorBidi"/>
          <w:b/>
          <w:bCs/>
          <w:color w:val="000000" w:themeColor="text1"/>
        </w:rPr>
        <w:t xml:space="preserve"> </w:t>
      </w:r>
      <w:r w:rsidR="0024553D">
        <w:rPr>
          <w:rFonts w:asciiTheme="majorBidi" w:hAnsiTheme="majorBidi" w:cstheme="majorBidi"/>
          <w:color w:val="000000" w:themeColor="text1"/>
        </w:rPr>
        <w:t>Since we are looking for cardinality issues, we will filter and keep only the row representing</w:t>
      </w:r>
      <w:r w:rsidR="0024553D" w:rsidRPr="00FD7D5C">
        <w:rPr>
          <w:rFonts w:asciiTheme="majorBidi" w:hAnsiTheme="majorBidi" w:cstheme="majorBidi"/>
          <w:i/>
          <w:iCs/>
          <w:color w:val="000000" w:themeColor="text1"/>
        </w:rPr>
        <w:t xml:space="preserve"> </w:t>
      </w:r>
      <w:proofErr w:type="spellStart"/>
      <w:r w:rsidR="0024553D" w:rsidRPr="00FD7D5C">
        <w:rPr>
          <w:rFonts w:asciiTheme="majorBidi" w:hAnsiTheme="majorBidi" w:cstheme="majorBidi"/>
          <w:i/>
          <w:iCs/>
          <w:color w:val="000000" w:themeColor="text1"/>
        </w:rPr>
        <w:t>actual_rows</w:t>
      </w:r>
      <w:proofErr w:type="spellEnd"/>
      <w:r w:rsidR="0024553D">
        <w:rPr>
          <w:rFonts w:asciiTheme="majorBidi" w:hAnsiTheme="majorBidi" w:cstheme="majorBidi"/>
          <w:i/>
          <w:iCs/>
          <w:color w:val="000000" w:themeColor="text1"/>
        </w:rPr>
        <w:t>.</w:t>
      </w:r>
    </w:p>
    <w:p w14:paraId="3F337C1F" w14:textId="26767A91" w:rsidR="006973CC" w:rsidRPr="006973CC" w:rsidRDefault="006973CC" w:rsidP="006973CC">
      <w:pPr>
        <w:pStyle w:val="ListParagraph"/>
        <w:numPr>
          <w:ilvl w:val="1"/>
          <w:numId w:val="47"/>
        </w:numPr>
        <w:rPr>
          <w:rFonts w:asciiTheme="majorBidi" w:hAnsiTheme="majorBidi" w:cstheme="majorBidi"/>
          <w:color w:val="000000" w:themeColor="text1"/>
        </w:rPr>
      </w:pPr>
      <w:proofErr w:type="spellStart"/>
      <w:r w:rsidRPr="008E3462">
        <w:rPr>
          <w:rFonts w:asciiTheme="majorBidi" w:hAnsiTheme="majorBidi" w:cstheme="majorBidi"/>
          <w:b/>
          <w:bCs/>
          <w:color w:val="000000" w:themeColor="text1"/>
        </w:rPr>
        <w:t>Coloring</w:t>
      </w:r>
      <w:proofErr w:type="spellEnd"/>
      <w:r w:rsidRPr="008E3462">
        <w:rPr>
          <w:rFonts w:asciiTheme="majorBidi" w:hAnsiTheme="majorBidi" w:cstheme="majorBidi"/>
          <w:b/>
          <w:bCs/>
          <w:color w:val="000000" w:themeColor="text1"/>
        </w:rPr>
        <w:t xml:space="preserve"> heuristics</w:t>
      </w:r>
      <w:r w:rsidRPr="008E3462">
        <w:rPr>
          <w:rFonts w:asciiTheme="majorBidi" w:hAnsiTheme="majorBidi" w:cstheme="majorBidi"/>
          <w:color w:val="000000" w:themeColor="text1"/>
        </w:rPr>
        <w:t xml:space="preserve">- Since none of the </w:t>
      </w:r>
      <w:proofErr w:type="spellStart"/>
      <w:r w:rsidRPr="008E3462">
        <w:rPr>
          <w:rFonts w:asciiTheme="majorBidi" w:hAnsiTheme="majorBidi" w:cstheme="majorBidi"/>
          <w:color w:val="000000" w:themeColor="text1"/>
        </w:rPr>
        <w:t>coloring</w:t>
      </w:r>
      <w:proofErr w:type="spellEnd"/>
      <w:r w:rsidRPr="008E3462">
        <w:rPr>
          <w:rFonts w:asciiTheme="majorBidi" w:hAnsiTheme="majorBidi" w:cstheme="majorBidi"/>
          <w:color w:val="000000" w:themeColor="text1"/>
        </w:rPr>
        <w:t xml:space="preserve"> heuristics are met will stick to the default </w:t>
      </w:r>
      <w:proofErr w:type="spellStart"/>
      <w:r w:rsidRPr="008E3462">
        <w:rPr>
          <w:rFonts w:asciiTheme="majorBidi" w:hAnsiTheme="majorBidi" w:cstheme="majorBidi"/>
          <w:color w:val="000000" w:themeColor="text1"/>
        </w:rPr>
        <w:t>coloring</w:t>
      </w:r>
      <w:proofErr w:type="spellEnd"/>
      <w:r w:rsidRPr="008E3462">
        <w:rPr>
          <w:rFonts w:asciiTheme="majorBidi" w:hAnsiTheme="majorBidi" w:cstheme="majorBidi"/>
          <w:color w:val="000000" w:themeColor="text1"/>
        </w:rPr>
        <w:t xml:space="preserve"> scheme and we will go with the defaults (</w:t>
      </w:r>
      <w:r w:rsidR="00FD7D5C" w:rsidRPr="008E3462">
        <w:rPr>
          <w:rFonts w:asciiTheme="majorBidi" w:hAnsiTheme="majorBidi" w:cstheme="majorBidi"/>
          <w:color w:val="000000" w:themeColor="text1"/>
        </w:rPr>
        <w:t>Gray</w:t>
      </w:r>
      <w:r w:rsidRPr="008E3462">
        <w:rPr>
          <w:rFonts w:asciiTheme="majorBidi" w:hAnsiTheme="majorBidi" w:cstheme="majorBidi"/>
          <w:color w:val="000000" w:themeColor="text1"/>
        </w:rPr>
        <w:t xml:space="preserve"> edges and black nodes).</w:t>
      </w:r>
    </w:p>
    <w:p w14:paraId="50DF7E00" w14:textId="6F38BA37" w:rsidR="008E3462" w:rsidRDefault="008E3462" w:rsidP="008E3462">
      <w:pPr>
        <w:pStyle w:val="ListParagraph"/>
        <w:numPr>
          <w:ilvl w:val="0"/>
          <w:numId w:val="47"/>
        </w:numPr>
        <w:rPr>
          <w:rFonts w:asciiTheme="majorBidi" w:hAnsiTheme="majorBidi" w:cstheme="majorBidi"/>
          <w:color w:val="000000" w:themeColor="text1"/>
        </w:rPr>
      </w:pPr>
      <w:r w:rsidRPr="008E3462">
        <w:rPr>
          <w:rFonts w:asciiTheme="majorBidi" w:hAnsiTheme="majorBidi" w:cstheme="majorBidi"/>
          <w:color w:val="000000" w:themeColor="text1"/>
        </w:rPr>
        <w:t xml:space="preserve">We run on the </w:t>
      </w:r>
      <w:r w:rsidRPr="008E3462">
        <w:rPr>
          <w:rFonts w:asciiTheme="majorBidi" w:hAnsiTheme="majorBidi" w:cstheme="majorBidi"/>
          <w:i/>
          <w:iCs/>
          <w:color w:val="000000" w:themeColor="text1"/>
        </w:rPr>
        <w:t xml:space="preserve">People* </w:t>
      </w:r>
      <w:r w:rsidRPr="008E3462">
        <w:rPr>
          <w:rFonts w:ascii="Cambria Math" w:hAnsi="Cambria Math" w:cs="Cambria Math"/>
          <w:i/>
          <w:iCs/>
          <w:color w:val="000000" w:themeColor="text1"/>
        </w:rPr>
        <w:t>⋈</w:t>
      </w:r>
      <w:r w:rsidRPr="008E3462">
        <w:rPr>
          <w:rFonts w:asciiTheme="majorBidi" w:hAnsiTheme="majorBidi" w:cstheme="majorBidi"/>
          <w:i/>
          <w:iCs/>
          <w:color w:val="000000" w:themeColor="text1"/>
        </w:rPr>
        <w:t xml:space="preserve"> Crew </w:t>
      </w:r>
      <w:r>
        <w:rPr>
          <w:rFonts w:asciiTheme="majorBidi" w:hAnsiTheme="majorBidi" w:cstheme="majorBidi"/>
          <w:color w:val="000000" w:themeColor="text1"/>
        </w:rPr>
        <w:t>row</w:t>
      </w:r>
      <w:ins w:id="201" w:author="Eyal Trabelsi" w:date="2021-10-09T10:55:00Z">
        <w:r w:rsidR="00EE4A25">
          <w:rPr>
            <w:rFonts w:asciiTheme="majorBidi" w:hAnsiTheme="majorBidi" w:cstheme="majorBidi"/>
            <w:color w:val="000000" w:themeColor="text1"/>
          </w:rPr>
          <w:t xml:space="preserve"> (where node id is 3)</w:t>
        </w:r>
      </w:ins>
      <w:r>
        <w:rPr>
          <w:rFonts w:asciiTheme="majorBidi" w:hAnsiTheme="majorBidi" w:cstheme="majorBidi"/>
          <w:color w:val="000000" w:themeColor="text1"/>
        </w:rPr>
        <w:t>:</w:t>
      </w:r>
    </w:p>
    <w:p w14:paraId="4B4945B1" w14:textId="1920B325" w:rsidR="006973CC" w:rsidRPr="00AD430B" w:rsidRDefault="006973CC" w:rsidP="006973CC">
      <w:pPr>
        <w:pStyle w:val="ListParagraph"/>
        <w:numPr>
          <w:ilvl w:val="1"/>
          <w:numId w:val="47"/>
        </w:numPr>
        <w:rPr>
          <w:rFonts w:asciiTheme="majorBidi" w:hAnsiTheme="majorBidi" w:cstheme="majorBidi"/>
          <w:b/>
          <w:bCs/>
          <w:color w:val="000000" w:themeColor="text1"/>
        </w:rPr>
      </w:pPr>
      <w:r>
        <w:rPr>
          <w:rFonts w:asciiTheme="majorBidi" w:hAnsiTheme="majorBidi" w:cstheme="majorBidi"/>
          <w:b/>
          <w:bCs/>
          <w:color w:val="000000" w:themeColor="text1"/>
        </w:rPr>
        <w:t>Melting rows</w:t>
      </w:r>
      <w:r w:rsidRPr="00AD430B">
        <w:rPr>
          <w:rFonts w:asciiTheme="majorBidi" w:hAnsiTheme="majorBidi" w:cstheme="majorBidi"/>
          <w:b/>
          <w:bCs/>
          <w:color w:val="000000" w:themeColor="text1"/>
        </w:rPr>
        <w:t>-</w:t>
      </w:r>
      <w:r w:rsidR="00FD7D5C" w:rsidRPr="00FD7D5C">
        <w:rPr>
          <w:rFonts w:asciiTheme="majorBidi" w:hAnsiTheme="majorBidi" w:cstheme="majorBidi"/>
          <w:color w:val="000000" w:themeColor="text1"/>
        </w:rPr>
        <w:t xml:space="preserve"> </w:t>
      </w:r>
      <w:r w:rsidR="00FA1BFF">
        <w:rPr>
          <w:rFonts w:asciiTheme="majorBidi" w:hAnsiTheme="majorBidi" w:cstheme="majorBidi"/>
          <w:color w:val="000000" w:themeColor="text1"/>
        </w:rPr>
        <w:t>Create a</w:t>
      </w:r>
      <w:r w:rsidR="00E87D73">
        <w:rPr>
          <w:rFonts w:asciiTheme="majorBidi" w:hAnsiTheme="majorBidi" w:cstheme="majorBidi"/>
          <w:color w:val="000000" w:themeColor="text1"/>
        </w:rPr>
        <w:t xml:space="preserve"> </w:t>
      </w:r>
      <w:r w:rsidR="00FD7D5C">
        <w:rPr>
          <w:rFonts w:asciiTheme="majorBidi" w:hAnsiTheme="majorBidi" w:cstheme="majorBidi"/>
          <w:color w:val="000000" w:themeColor="text1"/>
        </w:rPr>
        <w:t>row for each metrics (</w:t>
      </w:r>
      <w:proofErr w:type="spellStart"/>
      <w:r w:rsidR="00FD7D5C" w:rsidRPr="00FD7D5C">
        <w:rPr>
          <w:rFonts w:asciiTheme="majorBidi" w:hAnsiTheme="majorBidi" w:cstheme="majorBidi"/>
          <w:i/>
          <w:iCs/>
          <w:color w:val="000000" w:themeColor="text1"/>
        </w:rPr>
        <w:t>actual_duration</w:t>
      </w:r>
      <w:proofErr w:type="spellEnd"/>
      <w:r w:rsidR="00FD7D5C">
        <w:rPr>
          <w:rFonts w:asciiTheme="majorBidi" w:hAnsiTheme="majorBidi" w:cstheme="majorBidi"/>
          <w:color w:val="000000" w:themeColor="text1"/>
        </w:rPr>
        <w:t xml:space="preserve"> and </w:t>
      </w:r>
      <w:proofErr w:type="spellStart"/>
      <w:r w:rsidR="00FD7D5C" w:rsidRPr="00FD7D5C">
        <w:rPr>
          <w:rFonts w:asciiTheme="majorBidi" w:hAnsiTheme="majorBidi" w:cstheme="majorBidi"/>
          <w:i/>
          <w:iCs/>
          <w:color w:val="000000" w:themeColor="text1"/>
        </w:rPr>
        <w:t>actual_rows</w:t>
      </w:r>
      <w:proofErr w:type="spellEnd"/>
      <w:r w:rsidR="00FD7D5C">
        <w:rPr>
          <w:rFonts w:asciiTheme="majorBidi" w:hAnsiTheme="majorBidi" w:cstheme="majorBidi"/>
          <w:color w:val="000000" w:themeColor="text1"/>
        </w:rPr>
        <w:t>)</w:t>
      </w:r>
      <w:r w:rsidR="00FD7D5C">
        <w:rPr>
          <w:rFonts w:asciiTheme="majorBidi" w:hAnsiTheme="majorBidi" w:cstheme="majorBidi" w:hint="cs"/>
          <w:b/>
          <w:bCs/>
          <w:color w:val="000000" w:themeColor="text1"/>
          <w:rtl/>
        </w:rPr>
        <w:t>.</w:t>
      </w:r>
      <w:r w:rsidR="00FD7D5C">
        <w:rPr>
          <w:rFonts w:asciiTheme="majorBidi" w:hAnsiTheme="majorBidi" w:cstheme="majorBidi"/>
          <w:b/>
          <w:bCs/>
          <w:color w:val="000000" w:themeColor="text1"/>
        </w:rPr>
        <w:t xml:space="preserve"> </w:t>
      </w:r>
      <w:r w:rsidR="0024553D">
        <w:rPr>
          <w:rFonts w:asciiTheme="majorBidi" w:hAnsiTheme="majorBidi" w:cstheme="majorBidi"/>
          <w:color w:val="000000" w:themeColor="text1"/>
        </w:rPr>
        <w:t>Since we are looking for cardinality issues, we will filter and keep only the row representing</w:t>
      </w:r>
      <w:r w:rsidR="0024553D" w:rsidRPr="00FD7D5C">
        <w:rPr>
          <w:rFonts w:asciiTheme="majorBidi" w:hAnsiTheme="majorBidi" w:cstheme="majorBidi"/>
          <w:i/>
          <w:iCs/>
          <w:color w:val="000000" w:themeColor="text1"/>
        </w:rPr>
        <w:t xml:space="preserve"> </w:t>
      </w:r>
      <w:proofErr w:type="spellStart"/>
      <w:r w:rsidR="0024553D" w:rsidRPr="00FD7D5C">
        <w:rPr>
          <w:rFonts w:asciiTheme="majorBidi" w:hAnsiTheme="majorBidi" w:cstheme="majorBidi"/>
          <w:i/>
          <w:iCs/>
          <w:color w:val="000000" w:themeColor="text1"/>
        </w:rPr>
        <w:t>actual_rows</w:t>
      </w:r>
      <w:proofErr w:type="spellEnd"/>
      <w:r w:rsidR="0024553D">
        <w:rPr>
          <w:rFonts w:asciiTheme="majorBidi" w:hAnsiTheme="majorBidi" w:cstheme="majorBidi"/>
          <w:i/>
          <w:iCs/>
          <w:color w:val="000000" w:themeColor="text1"/>
        </w:rPr>
        <w:t>.</w:t>
      </w:r>
    </w:p>
    <w:p w14:paraId="00F4D2D7" w14:textId="09462850" w:rsidR="006973CC" w:rsidRPr="006973CC" w:rsidRDefault="006973CC" w:rsidP="006973CC">
      <w:pPr>
        <w:pStyle w:val="ListParagraph"/>
        <w:numPr>
          <w:ilvl w:val="1"/>
          <w:numId w:val="47"/>
        </w:numPr>
        <w:rPr>
          <w:rFonts w:asciiTheme="majorBidi" w:hAnsiTheme="majorBidi" w:cstheme="majorBidi"/>
          <w:color w:val="000000" w:themeColor="text1"/>
        </w:rPr>
      </w:pPr>
      <w:proofErr w:type="spellStart"/>
      <w:r w:rsidRPr="008E3462">
        <w:rPr>
          <w:rFonts w:asciiTheme="majorBidi" w:hAnsiTheme="majorBidi" w:cstheme="majorBidi"/>
          <w:b/>
          <w:bCs/>
          <w:color w:val="000000" w:themeColor="text1"/>
        </w:rPr>
        <w:t>Coloring</w:t>
      </w:r>
      <w:proofErr w:type="spellEnd"/>
      <w:r w:rsidRPr="008E3462">
        <w:rPr>
          <w:rFonts w:asciiTheme="majorBidi" w:hAnsiTheme="majorBidi" w:cstheme="majorBidi"/>
          <w:b/>
          <w:bCs/>
          <w:color w:val="000000" w:themeColor="text1"/>
        </w:rPr>
        <w:t xml:space="preserve"> heuristics</w:t>
      </w:r>
      <w:r w:rsidRPr="008E3462">
        <w:rPr>
          <w:rFonts w:asciiTheme="majorBidi" w:hAnsiTheme="majorBidi" w:cstheme="majorBidi"/>
          <w:color w:val="000000" w:themeColor="text1"/>
        </w:rPr>
        <w:t xml:space="preserve">- Since none of the </w:t>
      </w:r>
      <w:proofErr w:type="spellStart"/>
      <w:r w:rsidRPr="008E3462">
        <w:rPr>
          <w:rFonts w:asciiTheme="majorBidi" w:hAnsiTheme="majorBidi" w:cstheme="majorBidi"/>
          <w:color w:val="000000" w:themeColor="text1"/>
        </w:rPr>
        <w:t>coloring</w:t>
      </w:r>
      <w:proofErr w:type="spellEnd"/>
      <w:r w:rsidRPr="008E3462">
        <w:rPr>
          <w:rFonts w:asciiTheme="majorBidi" w:hAnsiTheme="majorBidi" w:cstheme="majorBidi"/>
          <w:color w:val="000000" w:themeColor="text1"/>
        </w:rPr>
        <w:t xml:space="preserve"> heuristics are met will stick to the default </w:t>
      </w:r>
      <w:proofErr w:type="spellStart"/>
      <w:r w:rsidRPr="008E3462">
        <w:rPr>
          <w:rFonts w:asciiTheme="majorBidi" w:hAnsiTheme="majorBidi" w:cstheme="majorBidi"/>
          <w:color w:val="000000" w:themeColor="text1"/>
        </w:rPr>
        <w:t>coloring</w:t>
      </w:r>
      <w:proofErr w:type="spellEnd"/>
      <w:r w:rsidRPr="008E3462">
        <w:rPr>
          <w:rFonts w:asciiTheme="majorBidi" w:hAnsiTheme="majorBidi" w:cstheme="majorBidi"/>
          <w:color w:val="000000" w:themeColor="text1"/>
        </w:rPr>
        <w:t xml:space="preserve"> scheme and we will go with the defaults (</w:t>
      </w:r>
      <w:r w:rsidR="00FD7D5C" w:rsidRPr="008E3462">
        <w:rPr>
          <w:rFonts w:asciiTheme="majorBidi" w:hAnsiTheme="majorBidi" w:cstheme="majorBidi"/>
          <w:color w:val="000000" w:themeColor="text1"/>
        </w:rPr>
        <w:t>Gray</w:t>
      </w:r>
      <w:r w:rsidRPr="008E3462">
        <w:rPr>
          <w:rFonts w:asciiTheme="majorBidi" w:hAnsiTheme="majorBidi" w:cstheme="majorBidi"/>
          <w:color w:val="000000" w:themeColor="text1"/>
        </w:rPr>
        <w:t xml:space="preserve"> edges and black nodes).</w:t>
      </w:r>
    </w:p>
    <w:p w14:paraId="662FFE0A" w14:textId="3E47ECA0" w:rsidR="008E3462" w:rsidRDefault="008E3462" w:rsidP="008E3462">
      <w:pPr>
        <w:pStyle w:val="ListParagraph"/>
        <w:numPr>
          <w:ilvl w:val="0"/>
          <w:numId w:val="47"/>
        </w:numPr>
        <w:rPr>
          <w:rFonts w:asciiTheme="majorBidi" w:hAnsiTheme="majorBidi" w:cstheme="majorBidi"/>
          <w:color w:val="000000" w:themeColor="text1"/>
        </w:rPr>
      </w:pPr>
      <w:r w:rsidRPr="008E3462">
        <w:rPr>
          <w:rFonts w:asciiTheme="majorBidi" w:hAnsiTheme="majorBidi" w:cstheme="majorBidi"/>
          <w:color w:val="000000" w:themeColor="text1"/>
        </w:rPr>
        <w:t xml:space="preserve">We run on the </w:t>
      </w:r>
      <w:r w:rsidRPr="008E3462">
        <w:rPr>
          <w:rFonts w:asciiTheme="majorBidi" w:hAnsiTheme="majorBidi" w:cstheme="majorBidi"/>
          <w:i/>
          <w:iCs/>
          <w:color w:val="000000" w:themeColor="text1"/>
        </w:rPr>
        <w:t>Titles</w:t>
      </w:r>
      <w:r w:rsidRPr="008E3462">
        <w:rPr>
          <w:rFonts w:asciiTheme="majorBidi" w:hAnsiTheme="majorBidi" w:cstheme="majorBidi"/>
          <w:color w:val="000000" w:themeColor="text1"/>
        </w:rPr>
        <w:t xml:space="preserve"> </w:t>
      </w:r>
      <w:r>
        <w:rPr>
          <w:rFonts w:asciiTheme="majorBidi" w:hAnsiTheme="majorBidi" w:cstheme="majorBidi"/>
          <w:color w:val="000000" w:themeColor="text1"/>
        </w:rPr>
        <w:t>row</w:t>
      </w:r>
      <w:ins w:id="202" w:author="Eyal Trabelsi" w:date="2021-10-09T10:55:00Z">
        <w:r w:rsidR="00EE4A25">
          <w:rPr>
            <w:rFonts w:asciiTheme="majorBidi" w:hAnsiTheme="majorBidi" w:cstheme="majorBidi"/>
            <w:color w:val="000000" w:themeColor="text1"/>
          </w:rPr>
          <w:t xml:space="preserve"> (where node id is 4)</w:t>
        </w:r>
      </w:ins>
      <w:r>
        <w:rPr>
          <w:rFonts w:asciiTheme="majorBidi" w:hAnsiTheme="majorBidi" w:cstheme="majorBidi"/>
          <w:color w:val="000000" w:themeColor="text1"/>
        </w:rPr>
        <w:t>:</w:t>
      </w:r>
    </w:p>
    <w:p w14:paraId="545A3D89" w14:textId="0B6DC9EE" w:rsidR="006973CC" w:rsidRPr="00AD430B" w:rsidRDefault="006973CC" w:rsidP="006973CC">
      <w:pPr>
        <w:pStyle w:val="ListParagraph"/>
        <w:numPr>
          <w:ilvl w:val="1"/>
          <w:numId w:val="47"/>
        </w:numPr>
        <w:rPr>
          <w:rFonts w:asciiTheme="majorBidi" w:hAnsiTheme="majorBidi" w:cstheme="majorBidi"/>
          <w:b/>
          <w:bCs/>
          <w:color w:val="000000" w:themeColor="text1"/>
        </w:rPr>
      </w:pPr>
      <w:r>
        <w:rPr>
          <w:rFonts w:asciiTheme="majorBidi" w:hAnsiTheme="majorBidi" w:cstheme="majorBidi"/>
          <w:b/>
          <w:bCs/>
          <w:color w:val="000000" w:themeColor="text1"/>
        </w:rPr>
        <w:t>Melting rows</w:t>
      </w:r>
      <w:r w:rsidRPr="00AD430B">
        <w:rPr>
          <w:rFonts w:asciiTheme="majorBidi" w:hAnsiTheme="majorBidi" w:cstheme="majorBidi"/>
          <w:b/>
          <w:bCs/>
          <w:color w:val="000000" w:themeColor="text1"/>
        </w:rPr>
        <w:t>-</w:t>
      </w:r>
      <w:r w:rsidR="00FD7D5C" w:rsidRPr="00FD7D5C">
        <w:rPr>
          <w:rFonts w:asciiTheme="majorBidi" w:hAnsiTheme="majorBidi" w:cstheme="majorBidi"/>
          <w:color w:val="000000" w:themeColor="text1"/>
        </w:rPr>
        <w:t xml:space="preserve"> </w:t>
      </w:r>
      <w:r w:rsidR="00FD7D5C">
        <w:rPr>
          <w:rFonts w:asciiTheme="majorBidi" w:hAnsiTheme="majorBidi" w:cstheme="majorBidi"/>
          <w:color w:val="000000" w:themeColor="text1"/>
        </w:rPr>
        <w:t xml:space="preserve">Create </w:t>
      </w:r>
      <w:r w:rsidR="00E87D73">
        <w:rPr>
          <w:rFonts w:asciiTheme="majorBidi" w:hAnsiTheme="majorBidi" w:cstheme="majorBidi"/>
          <w:color w:val="000000" w:themeColor="text1"/>
        </w:rPr>
        <w:t xml:space="preserve">a </w:t>
      </w:r>
      <w:r w:rsidR="00FD7D5C">
        <w:rPr>
          <w:rFonts w:asciiTheme="majorBidi" w:hAnsiTheme="majorBidi" w:cstheme="majorBidi"/>
          <w:color w:val="000000" w:themeColor="text1"/>
        </w:rPr>
        <w:t>row for each metrics (</w:t>
      </w:r>
      <w:proofErr w:type="spellStart"/>
      <w:r w:rsidR="00FD7D5C" w:rsidRPr="00FD7D5C">
        <w:rPr>
          <w:rFonts w:asciiTheme="majorBidi" w:hAnsiTheme="majorBidi" w:cstheme="majorBidi"/>
          <w:i/>
          <w:iCs/>
          <w:color w:val="000000" w:themeColor="text1"/>
        </w:rPr>
        <w:t>actual_duration</w:t>
      </w:r>
      <w:proofErr w:type="spellEnd"/>
      <w:r w:rsidR="00FD7D5C">
        <w:rPr>
          <w:rFonts w:asciiTheme="majorBidi" w:hAnsiTheme="majorBidi" w:cstheme="majorBidi"/>
          <w:color w:val="000000" w:themeColor="text1"/>
        </w:rPr>
        <w:t xml:space="preserve"> and </w:t>
      </w:r>
      <w:proofErr w:type="spellStart"/>
      <w:r w:rsidR="00FD7D5C" w:rsidRPr="00FD7D5C">
        <w:rPr>
          <w:rFonts w:asciiTheme="majorBidi" w:hAnsiTheme="majorBidi" w:cstheme="majorBidi"/>
          <w:i/>
          <w:iCs/>
          <w:color w:val="000000" w:themeColor="text1"/>
        </w:rPr>
        <w:t>actual_rows</w:t>
      </w:r>
      <w:proofErr w:type="spellEnd"/>
      <w:r w:rsidR="00FD7D5C">
        <w:rPr>
          <w:rFonts w:asciiTheme="majorBidi" w:hAnsiTheme="majorBidi" w:cstheme="majorBidi"/>
          <w:color w:val="000000" w:themeColor="text1"/>
        </w:rPr>
        <w:t>)</w:t>
      </w:r>
      <w:r w:rsidR="00FD7D5C">
        <w:rPr>
          <w:rFonts w:asciiTheme="majorBidi" w:hAnsiTheme="majorBidi" w:cstheme="majorBidi" w:hint="cs"/>
          <w:b/>
          <w:bCs/>
          <w:color w:val="000000" w:themeColor="text1"/>
          <w:rtl/>
        </w:rPr>
        <w:t>.</w:t>
      </w:r>
      <w:r w:rsidR="00FD7D5C">
        <w:rPr>
          <w:rFonts w:asciiTheme="majorBidi" w:hAnsiTheme="majorBidi" w:cstheme="majorBidi"/>
          <w:b/>
          <w:bCs/>
          <w:color w:val="000000" w:themeColor="text1"/>
        </w:rPr>
        <w:t xml:space="preserve"> </w:t>
      </w:r>
      <w:r w:rsidR="0024553D">
        <w:rPr>
          <w:rFonts w:asciiTheme="majorBidi" w:hAnsiTheme="majorBidi" w:cstheme="majorBidi"/>
          <w:color w:val="000000" w:themeColor="text1"/>
        </w:rPr>
        <w:t>Since we are looking for cardinality issues, we will filter and keep only the row representing</w:t>
      </w:r>
      <w:r w:rsidR="0024553D" w:rsidRPr="00FD7D5C">
        <w:rPr>
          <w:rFonts w:asciiTheme="majorBidi" w:hAnsiTheme="majorBidi" w:cstheme="majorBidi"/>
          <w:i/>
          <w:iCs/>
          <w:color w:val="000000" w:themeColor="text1"/>
        </w:rPr>
        <w:t xml:space="preserve"> </w:t>
      </w:r>
      <w:proofErr w:type="spellStart"/>
      <w:r w:rsidR="0024553D" w:rsidRPr="00FD7D5C">
        <w:rPr>
          <w:rFonts w:asciiTheme="majorBidi" w:hAnsiTheme="majorBidi" w:cstheme="majorBidi"/>
          <w:i/>
          <w:iCs/>
          <w:color w:val="000000" w:themeColor="text1"/>
        </w:rPr>
        <w:t>actual_rows</w:t>
      </w:r>
      <w:proofErr w:type="spellEnd"/>
      <w:r w:rsidR="0024553D">
        <w:rPr>
          <w:rFonts w:asciiTheme="majorBidi" w:hAnsiTheme="majorBidi" w:cstheme="majorBidi"/>
          <w:i/>
          <w:iCs/>
          <w:color w:val="000000" w:themeColor="text1"/>
        </w:rPr>
        <w:t>.</w:t>
      </w:r>
    </w:p>
    <w:p w14:paraId="11E68A74" w14:textId="7B0D9FC4" w:rsidR="006973CC" w:rsidRPr="006973CC" w:rsidRDefault="006973CC" w:rsidP="006973CC">
      <w:pPr>
        <w:pStyle w:val="ListParagraph"/>
        <w:numPr>
          <w:ilvl w:val="1"/>
          <w:numId w:val="47"/>
        </w:numPr>
        <w:rPr>
          <w:rFonts w:asciiTheme="majorBidi" w:hAnsiTheme="majorBidi" w:cstheme="majorBidi"/>
          <w:color w:val="000000" w:themeColor="text1"/>
        </w:rPr>
      </w:pPr>
      <w:proofErr w:type="spellStart"/>
      <w:r w:rsidRPr="008E3462">
        <w:rPr>
          <w:rFonts w:asciiTheme="majorBidi" w:hAnsiTheme="majorBidi" w:cstheme="majorBidi"/>
          <w:b/>
          <w:bCs/>
          <w:color w:val="000000" w:themeColor="text1"/>
        </w:rPr>
        <w:lastRenderedPageBreak/>
        <w:t>Coloring</w:t>
      </w:r>
      <w:proofErr w:type="spellEnd"/>
      <w:r w:rsidRPr="008E3462">
        <w:rPr>
          <w:rFonts w:asciiTheme="majorBidi" w:hAnsiTheme="majorBidi" w:cstheme="majorBidi"/>
          <w:b/>
          <w:bCs/>
          <w:color w:val="000000" w:themeColor="text1"/>
        </w:rPr>
        <w:t xml:space="preserve"> heuristics</w:t>
      </w:r>
      <w:r w:rsidRPr="008E3462">
        <w:rPr>
          <w:rFonts w:asciiTheme="majorBidi" w:hAnsiTheme="majorBidi" w:cstheme="majorBidi"/>
          <w:color w:val="000000" w:themeColor="text1"/>
        </w:rPr>
        <w:t xml:space="preserve">- Since none of the </w:t>
      </w:r>
      <w:proofErr w:type="spellStart"/>
      <w:r w:rsidRPr="008E3462">
        <w:rPr>
          <w:rFonts w:asciiTheme="majorBidi" w:hAnsiTheme="majorBidi" w:cstheme="majorBidi"/>
          <w:color w:val="000000" w:themeColor="text1"/>
        </w:rPr>
        <w:t>coloring</w:t>
      </w:r>
      <w:proofErr w:type="spellEnd"/>
      <w:r w:rsidRPr="008E3462">
        <w:rPr>
          <w:rFonts w:asciiTheme="majorBidi" w:hAnsiTheme="majorBidi" w:cstheme="majorBidi"/>
          <w:color w:val="000000" w:themeColor="text1"/>
        </w:rPr>
        <w:t xml:space="preserve"> heuristics are met will stick to the default </w:t>
      </w:r>
      <w:proofErr w:type="spellStart"/>
      <w:r w:rsidRPr="008E3462">
        <w:rPr>
          <w:rFonts w:asciiTheme="majorBidi" w:hAnsiTheme="majorBidi" w:cstheme="majorBidi"/>
          <w:color w:val="000000" w:themeColor="text1"/>
        </w:rPr>
        <w:t>coloring</w:t>
      </w:r>
      <w:proofErr w:type="spellEnd"/>
      <w:r w:rsidRPr="008E3462">
        <w:rPr>
          <w:rFonts w:asciiTheme="majorBidi" w:hAnsiTheme="majorBidi" w:cstheme="majorBidi"/>
          <w:color w:val="000000" w:themeColor="text1"/>
        </w:rPr>
        <w:t xml:space="preserve"> scheme and we will go with the defaults (</w:t>
      </w:r>
      <w:r w:rsidR="00FD7D5C" w:rsidRPr="008E3462">
        <w:rPr>
          <w:rFonts w:asciiTheme="majorBidi" w:hAnsiTheme="majorBidi" w:cstheme="majorBidi"/>
          <w:color w:val="000000" w:themeColor="text1"/>
        </w:rPr>
        <w:t>Gray</w:t>
      </w:r>
      <w:r w:rsidRPr="008E3462">
        <w:rPr>
          <w:rFonts w:asciiTheme="majorBidi" w:hAnsiTheme="majorBidi" w:cstheme="majorBidi"/>
          <w:color w:val="000000" w:themeColor="text1"/>
        </w:rPr>
        <w:t xml:space="preserve"> edges and black nodes).</w:t>
      </w:r>
    </w:p>
    <w:p w14:paraId="29ADA5B0" w14:textId="38CC5FCE" w:rsidR="008E3462" w:rsidRDefault="008E3462" w:rsidP="008E3462">
      <w:pPr>
        <w:pStyle w:val="ListParagraph"/>
        <w:numPr>
          <w:ilvl w:val="0"/>
          <w:numId w:val="47"/>
        </w:numPr>
        <w:rPr>
          <w:rFonts w:asciiTheme="majorBidi" w:hAnsiTheme="majorBidi" w:cstheme="majorBidi"/>
          <w:color w:val="000000" w:themeColor="text1"/>
        </w:rPr>
      </w:pPr>
      <w:r w:rsidRPr="008E3462">
        <w:rPr>
          <w:rFonts w:asciiTheme="majorBidi" w:hAnsiTheme="majorBidi" w:cstheme="majorBidi"/>
          <w:color w:val="000000" w:themeColor="text1"/>
        </w:rPr>
        <w:t xml:space="preserve">We run on the </w:t>
      </w:r>
      <w:r w:rsidRPr="008E3462">
        <w:rPr>
          <w:rFonts w:asciiTheme="majorBidi" w:hAnsiTheme="majorBidi" w:cstheme="majorBidi"/>
          <w:i/>
          <w:iCs/>
          <w:color w:val="000000" w:themeColor="text1"/>
        </w:rPr>
        <w:t>Titles*</w:t>
      </w:r>
      <w:r w:rsidRPr="008E3462">
        <w:rPr>
          <w:rFonts w:asciiTheme="majorBidi" w:hAnsiTheme="majorBidi" w:cstheme="majorBidi"/>
          <w:color w:val="000000" w:themeColor="text1"/>
        </w:rPr>
        <w:t xml:space="preserve"> </w:t>
      </w:r>
      <w:r>
        <w:rPr>
          <w:rFonts w:asciiTheme="majorBidi" w:hAnsiTheme="majorBidi" w:cstheme="majorBidi"/>
          <w:color w:val="000000" w:themeColor="text1"/>
        </w:rPr>
        <w:t>row</w:t>
      </w:r>
      <w:ins w:id="203" w:author="Eyal Trabelsi" w:date="2021-10-09T10:55:00Z">
        <w:r w:rsidR="00EE4A25">
          <w:rPr>
            <w:rFonts w:asciiTheme="majorBidi" w:hAnsiTheme="majorBidi" w:cstheme="majorBidi"/>
            <w:color w:val="000000" w:themeColor="text1"/>
          </w:rPr>
          <w:t xml:space="preserve"> (where node id is </w:t>
        </w:r>
        <w:r w:rsidR="003712FF">
          <w:rPr>
            <w:rFonts w:asciiTheme="majorBidi" w:hAnsiTheme="majorBidi" w:cstheme="majorBidi"/>
            <w:color w:val="000000" w:themeColor="text1"/>
          </w:rPr>
          <w:t>5</w:t>
        </w:r>
        <w:r w:rsidR="00EE4A25">
          <w:rPr>
            <w:rFonts w:asciiTheme="majorBidi" w:hAnsiTheme="majorBidi" w:cstheme="majorBidi"/>
            <w:color w:val="000000" w:themeColor="text1"/>
          </w:rPr>
          <w:t>)</w:t>
        </w:r>
      </w:ins>
      <w:r>
        <w:rPr>
          <w:rFonts w:asciiTheme="majorBidi" w:hAnsiTheme="majorBidi" w:cstheme="majorBidi"/>
          <w:color w:val="000000" w:themeColor="text1"/>
        </w:rPr>
        <w:t>:</w:t>
      </w:r>
    </w:p>
    <w:p w14:paraId="71F65AAA" w14:textId="24FD9BD2" w:rsidR="006973CC" w:rsidRPr="00AD430B" w:rsidRDefault="006973CC" w:rsidP="006973CC">
      <w:pPr>
        <w:pStyle w:val="ListParagraph"/>
        <w:numPr>
          <w:ilvl w:val="1"/>
          <w:numId w:val="47"/>
        </w:numPr>
        <w:rPr>
          <w:rFonts w:asciiTheme="majorBidi" w:hAnsiTheme="majorBidi" w:cstheme="majorBidi"/>
          <w:b/>
          <w:bCs/>
          <w:color w:val="000000" w:themeColor="text1"/>
        </w:rPr>
      </w:pPr>
      <w:r>
        <w:rPr>
          <w:rFonts w:asciiTheme="majorBidi" w:hAnsiTheme="majorBidi" w:cstheme="majorBidi"/>
          <w:b/>
          <w:bCs/>
          <w:color w:val="000000" w:themeColor="text1"/>
        </w:rPr>
        <w:t>Melting rows</w:t>
      </w:r>
      <w:r w:rsidRPr="00AD430B">
        <w:rPr>
          <w:rFonts w:asciiTheme="majorBidi" w:hAnsiTheme="majorBidi" w:cstheme="majorBidi"/>
          <w:b/>
          <w:bCs/>
          <w:color w:val="000000" w:themeColor="text1"/>
        </w:rPr>
        <w:t>-</w:t>
      </w:r>
      <w:r w:rsidR="00FD7D5C" w:rsidRPr="00FD7D5C">
        <w:rPr>
          <w:rFonts w:asciiTheme="majorBidi" w:hAnsiTheme="majorBidi" w:cstheme="majorBidi"/>
          <w:color w:val="000000" w:themeColor="text1"/>
        </w:rPr>
        <w:t xml:space="preserve"> </w:t>
      </w:r>
      <w:r w:rsidR="00FD7D5C">
        <w:rPr>
          <w:rFonts w:asciiTheme="majorBidi" w:hAnsiTheme="majorBidi" w:cstheme="majorBidi"/>
          <w:color w:val="000000" w:themeColor="text1"/>
        </w:rPr>
        <w:t>Create</w:t>
      </w:r>
      <w:r w:rsidR="00E87D73">
        <w:rPr>
          <w:rFonts w:asciiTheme="majorBidi" w:hAnsiTheme="majorBidi" w:cstheme="majorBidi"/>
          <w:color w:val="000000" w:themeColor="text1"/>
        </w:rPr>
        <w:t xml:space="preserve"> a</w:t>
      </w:r>
      <w:r w:rsidR="00FD7D5C">
        <w:rPr>
          <w:rFonts w:asciiTheme="majorBidi" w:hAnsiTheme="majorBidi" w:cstheme="majorBidi"/>
          <w:color w:val="000000" w:themeColor="text1"/>
        </w:rPr>
        <w:t xml:space="preserve"> row for each metrics (</w:t>
      </w:r>
      <w:proofErr w:type="spellStart"/>
      <w:r w:rsidR="00FD7D5C" w:rsidRPr="00FD7D5C">
        <w:rPr>
          <w:rFonts w:asciiTheme="majorBidi" w:hAnsiTheme="majorBidi" w:cstheme="majorBidi"/>
          <w:i/>
          <w:iCs/>
          <w:color w:val="000000" w:themeColor="text1"/>
        </w:rPr>
        <w:t>actual_duration</w:t>
      </w:r>
      <w:proofErr w:type="spellEnd"/>
      <w:r w:rsidR="00FD7D5C">
        <w:rPr>
          <w:rFonts w:asciiTheme="majorBidi" w:hAnsiTheme="majorBidi" w:cstheme="majorBidi"/>
          <w:color w:val="000000" w:themeColor="text1"/>
        </w:rPr>
        <w:t xml:space="preserve"> and </w:t>
      </w:r>
      <w:proofErr w:type="spellStart"/>
      <w:r w:rsidR="00FD7D5C" w:rsidRPr="00FD7D5C">
        <w:rPr>
          <w:rFonts w:asciiTheme="majorBidi" w:hAnsiTheme="majorBidi" w:cstheme="majorBidi"/>
          <w:i/>
          <w:iCs/>
          <w:color w:val="000000" w:themeColor="text1"/>
        </w:rPr>
        <w:t>actual_rows</w:t>
      </w:r>
      <w:proofErr w:type="spellEnd"/>
      <w:r w:rsidR="00FD7D5C">
        <w:rPr>
          <w:rFonts w:asciiTheme="majorBidi" w:hAnsiTheme="majorBidi" w:cstheme="majorBidi"/>
          <w:color w:val="000000" w:themeColor="text1"/>
        </w:rPr>
        <w:t>)</w:t>
      </w:r>
      <w:r w:rsidR="00FD7D5C">
        <w:rPr>
          <w:rFonts w:asciiTheme="majorBidi" w:hAnsiTheme="majorBidi" w:cstheme="majorBidi" w:hint="cs"/>
          <w:b/>
          <w:bCs/>
          <w:color w:val="000000" w:themeColor="text1"/>
          <w:rtl/>
        </w:rPr>
        <w:t>.</w:t>
      </w:r>
      <w:r w:rsidR="00FD7D5C">
        <w:rPr>
          <w:rFonts w:asciiTheme="majorBidi" w:hAnsiTheme="majorBidi" w:cstheme="majorBidi"/>
          <w:b/>
          <w:bCs/>
          <w:color w:val="000000" w:themeColor="text1"/>
        </w:rPr>
        <w:t xml:space="preserve"> </w:t>
      </w:r>
      <w:r w:rsidR="0024553D">
        <w:rPr>
          <w:rFonts w:asciiTheme="majorBidi" w:hAnsiTheme="majorBidi" w:cstheme="majorBidi"/>
          <w:color w:val="000000" w:themeColor="text1"/>
        </w:rPr>
        <w:t>Since we are looking for cardinality issues, we will filter and keep only the row representing</w:t>
      </w:r>
      <w:r w:rsidR="0024553D" w:rsidRPr="00FD7D5C">
        <w:rPr>
          <w:rFonts w:asciiTheme="majorBidi" w:hAnsiTheme="majorBidi" w:cstheme="majorBidi"/>
          <w:i/>
          <w:iCs/>
          <w:color w:val="000000" w:themeColor="text1"/>
        </w:rPr>
        <w:t xml:space="preserve"> </w:t>
      </w:r>
      <w:proofErr w:type="spellStart"/>
      <w:r w:rsidR="0024553D" w:rsidRPr="00FD7D5C">
        <w:rPr>
          <w:rFonts w:asciiTheme="majorBidi" w:hAnsiTheme="majorBidi" w:cstheme="majorBidi"/>
          <w:i/>
          <w:iCs/>
          <w:color w:val="000000" w:themeColor="text1"/>
        </w:rPr>
        <w:t>actual_rows</w:t>
      </w:r>
      <w:proofErr w:type="spellEnd"/>
      <w:r w:rsidR="0024553D">
        <w:rPr>
          <w:rFonts w:asciiTheme="majorBidi" w:hAnsiTheme="majorBidi" w:cstheme="majorBidi"/>
          <w:i/>
          <w:iCs/>
          <w:color w:val="000000" w:themeColor="text1"/>
        </w:rPr>
        <w:t>.</w:t>
      </w:r>
    </w:p>
    <w:p w14:paraId="7B5B2062" w14:textId="06088C13" w:rsidR="006973CC" w:rsidRPr="006973CC" w:rsidRDefault="006973CC" w:rsidP="006973CC">
      <w:pPr>
        <w:pStyle w:val="ListParagraph"/>
        <w:numPr>
          <w:ilvl w:val="1"/>
          <w:numId w:val="47"/>
        </w:numPr>
        <w:rPr>
          <w:rFonts w:asciiTheme="majorBidi" w:hAnsiTheme="majorBidi" w:cstheme="majorBidi"/>
          <w:color w:val="000000" w:themeColor="text1"/>
        </w:rPr>
      </w:pPr>
      <w:proofErr w:type="spellStart"/>
      <w:r w:rsidRPr="008E3462">
        <w:rPr>
          <w:rFonts w:asciiTheme="majorBidi" w:hAnsiTheme="majorBidi" w:cstheme="majorBidi"/>
          <w:b/>
          <w:bCs/>
          <w:color w:val="000000" w:themeColor="text1"/>
        </w:rPr>
        <w:t>Coloring</w:t>
      </w:r>
      <w:proofErr w:type="spellEnd"/>
      <w:r w:rsidRPr="008E3462">
        <w:rPr>
          <w:rFonts w:asciiTheme="majorBidi" w:hAnsiTheme="majorBidi" w:cstheme="majorBidi"/>
          <w:b/>
          <w:bCs/>
          <w:color w:val="000000" w:themeColor="text1"/>
        </w:rPr>
        <w:t xml:space="preserve"> heuristics</w:t>
      </w:r>
      <w:r w:rsidRPr="008E3462">
        <w:rPr>
          <w:rFonts w:asciiTheme="majorBidi" w:hAnsiTheme="majorBidi" w:cstheme="majorBidi"/>
          <w:color w:val="000000" w:themeColor="text1"/>
        </w:rPr>
        <w:t xml:space="preserve">- Since none of the </w:t>
      </w:r>
      <w:proofErr w:type="spellStart"/>
      <w:r w:rsidRPr="008E3462">
        <w:rPr>
          <w:rFonts w:asciiTheme="majorBidi" w:hAnsiTheme="majorBidi" w:cstheme="majorBidi"/>
          <w:color w:val="000000" w:themeColor="text1"/>
        </w:rPr>
        <w:t>coloring</w:t>
      </w:r>
      <w:proofErr w:type="spellEnd"/>
      <w:r w:rsidRPr="008E3462">
        <w:rPr>
          <w:rFonts w:asciiTheme="majorBidi" w:hAnsiTheme="majorBidi" w:cstheme="majorBidi"/>
          <w:color w:val="000000" w:themeColor="text1"/>
        </w:rPr>
        <w:t xml:space="preserve"> heuristics are met will stick to the default </w:t>
      </w:r>
      <w:proofErr w:type="spellStart"/>
      <w:r w:rsidRPr="008E3462">
        <w:rPr>
          <w:rFonts w:asciiTheme="majorBidi" w:hAnsiTheme="majorBidi" w:cstheme="majorBidi"/>
          <w:color w:val="000000" w:themeColor="text1"/>
        </w:rPr>
        <w:t>coloring</w:t>
      </w:r>
      <w:proofErr w:type="spellEnd"/>
      <w:r w:rsidRPr="008E3462">
        <w:rPr>
          <w:rFonts w:asciiTheme="majorBidi" w:hAnsiTheme="majorBidi" w:cstheme="majorBidi"/>
          <w:color w:val="000000" w:themeColor="text1"/>
        </w:rPr>
        <w:t xml:space="preserve"> scheme and we will go with the defaults (</w:t>
      </w:r>
      <w:r w:rsidR="00FD7D5C" w:rsidRPr="008E3462">
        <w:rPr>
          <w:rFonts w:asciiTheme="majorBidi" w:hAnsiTheme="majorBidi" w:cstheme="majorBidi"/>
          <w:color w:val="000000" w:themeColor="text1"/>
        </w:rPr>
        <w:t>Gray</w:t>
      </w:r>
      <w:r w:rsidRPr="008E3462">
        <w:rPr>
          <w:rFonts w:asciiTheme="majorBidi" w:hAnsiTheme="majorBidi" w:cstheme="majorBidi"/>
          <w:color w:val="000000" w:themeColor="text1"/>
        </w:rPr>
        <w:t xml:space="preserve"> edges and black nodes).</w:t>
      </w:r>
    </w:p>
    <w:p w14:paraId="2ECF6BE6" w14:textId="4B0DE89B" w:rsidR="008E3462" w:rsidRDefault="008E3462" w:rsidP="008E3462">
      <w:pPr>
        <w:pStyle w:val="ListParagraph"/>
        <w:numPr>
          <w:ilvl w:val="0"/>
          <w:numId w:val="47"/>
        </w:numPr>
        <w:rPr>
          <w:rFonts w:asciiTheme="majorBidi" w:hAnsiTheme="majorBidi" w:cstheme="majorBidi"/>
          <w:color w:val="000000" w:themeColor="text1"/>
        </w:rPr>
      </w:pPr>
      <w:r w:rsidRPr="008E3462">
        <w:rPr>
          <w:rFonts w:asciiTheme="majorBidi" w:hAnsiTheme="majorBidi" w:cstheme="majorBidi"/>
          <w:color w:val="000000" w:themeColor="text1"/>
        </w:rPr>
        <w:t xml:space="preserve">We run on the </w:t>
      </w:r>
      <w:r w:rsidRPr="008E3462">
        <w:rPr>
          <w:rFonts w:asciiTheme="majorBidi" w:hAnsiTheme="majorBidi" w:cstheme="majorBidi"/>
          <w:i/>
          <w:iCs/>
          <w:color w:val="000000" w:themeColor="text1"/>
        </w:rPr>
        <w:t xml:space="preserve">People* </w:t>
      </w:r>
      <w:r w:rsidRPr="008E3462">
        <w:rPr>
          <w:rFonts w:ascii="Cambria Math" w:hAnsi="Cambria Math" w:cs="Cambria Math"/>
          <w:i/>
          <w:iCs/>
          <w:color w:val="000000" w:themeColor="text1"/>
        </w:rPr>
        <w:t>⋈</w:t>
      </w:r>
      <w:r w:rsidRPr="008E3462">
        <w:rPr>
          <w:rFonts w:asciiTheme="majorBidi" w:hAnsiTheme="majorBidi" w:cstheme="majorBidi"/>
          <w:i/>
          <w:iCs/>
          <w:color w:val="000000" w:themeColor="text1"/>
        </w:rPr>
        <w:t xml:space="preserve"> Crew </w:t>
      </w:r>
      <w:r w:rsidRPr="008E3462">
        <w:rPr>
          <w:rFonts w:ascii="Cambria Math" w:hAnsi="Cambria Math" w:cs="Cambria Math"/>
          <w:i/>
          <w:iCs/>
          <w:color w:val="000000" w:themeColor="text1"/>
        </w:rPr>
        <w:t>⋈</w:t>
      </w:r>
      <w:r w:rsidRPr="008E3462">
        <w:rPr>
          <w:rFonts w:asciiTheme="majorBidi" w:hAnsiTheme="majorBidi" w:cstheme="majorBidi"/>
          <w:i/>
          <w:iCs/>
          <w:color w:val="000000" w:themeColor="text1"/>
        </w:rPr>
        <w:t xml:space="preserve"> Title* </w:t>
      </w:r>
      <w:r>
        <w:rPr>
          <w:rFonts w:asciiTheme="majorBidi" w:hAnsiTheme="majorBidi" w:cstheme="majorBidi"/>
          <w:color w:val="000000" w:themeColor="text1"/>
        </w:rPr>
        <w:t>row</w:t>
      </w:r>
      <w:ins w:id="204" w:author="Eyal Trabelsi" w:date="2021-10-09T10:55:00Z">
        <w:r w:rsidR="003712FF">
          <w:rPr>
            <w:rFonts w:asciiTheme="majorBidi" w:hAnsiTheme="majorBidi" w:cstheme="majorBidi"/>
            <w:color w:val="000000" w:themeColor="text1"/>
          </w:rPr>
          <w:t xml:space="preserve"> (where node id is 6)</w:t>
        </w:r>
      </w:ins>
      <w:r>
        <w:rPr>
          <w:rFonts w:asciiTheme="majorBidi" w:hAnsiTheme="majorBidi" w:cstheme="majorBidi"/>
          <w:color w:val="000000" w:themeColor="text1"/>
        </w:rPr>
        <w:t>:</w:t>
      </w:r>
    </w:p>
    <w:p w14:paraId="6B9EAB67" w14:textId="784A3327" w:rsidR="006973CC" w:rsidRPr="00AD430B" w:rsidRDefault="006973CC" w:rsidP="006973CC">
      <w:pPr>
        <w:pStyle w:val="ListParagraph"/>
        <w:numPr>
          <w:ilvl w:val="1"/>
          <w:numId w:val="47"/>
        </w:numPr>
        <w:rPr>
          <w:rFonts w:asciiTheme="majorBidi" w:hAnsiTheme="majorBidi" w:cstheme="majorBidi"/>
          <w:b/>
          <w:bCs/>
          <w:color w:val="000000" w:themeColor="text1"/>
        </w:rPr>
      </w:pPr>
      <w:r>
        <w:rPr>
          <w:rFonts w:asciiTheme="majorBidi" w:hAnsiTheme="majorBidi" w:cstheme="majorBidi"/>
          <w:b/>
          <w:bCs/>
          <w:color w:val="000000" w:themeColor="text1"/>
        </w:rPr>
        <w:t>Melting rows</w:t>
      </w:r>
      <w:r w:rsidRPr="00AD430B">
        <w:rPr>
          <w:rFonts w:asciiTheme="majorBidi" w:hAnsiTheme="majorBidi" w:cstheme="majorBidi"/>
          <w:b/>
          <w:bCs/>
          <w:color w:val="000000" w:themeColor="text1"/>
        </w:rPr>
        <w:t>-</w:t>
      </w:r>
      <w:r w:rsidR="00FD7D5C" w:rsidRPr="00FD7D5C">
        <w:rPr>
          <w:rFonts w:asciiTheme="majorBidi" w:hAnsiTheme="majorBidi" w:cstheme="majorBidi"/>
          <w:color w:val="000000" w:themeColor="text1"/>
        </w:rPr>
        <w:t xml:space="preserve"> </w:t>
      </w:r>
      <w:r w:rsidR="00FD7D5C">
        <w:rPr>
          <w:rFonts w:asciiTheme="majorBidi" w:hAnsiTheme="majorBidi" w:cstheme="majorBidi"/>
          <w:color w:val="000000" w:themeColor="text1"/>
        </w:rPr>
        <w:t xml:space="preserve">Create </w:t>
      </w:r>
      <w:r w:rsidR="00E87D73">
        <w:rPr>
          <w:rFonts w:asciiTheme="majorBidi" w:hAnsiTheme="majorBidi" w:cstheme="majorBidi"/>
          <w:color w:val="000000" w:themeColor="text1"/>
        </w:rPr>
        <w:t xml:space="preserve">a </w:t>
      </w:r>
      <w:r w:rsidR="00FD7D5C">
        <w:rPr>
          <w:rFonts w:asciiTheme="majorBidi" w:hAnsiTheme="majorBidi" w:cstheme="majorBidi"/>
          <w:color w:val="000000" w:themeColor="text1"/>
        </w:rPr>
        <w:t>row for each metrics (</w:t>
      </w:r>
      <w:proofErr w:type="spellStart"/>
      <w:r w:rsidR="00FD7D5C" w:rsidRPr="00FD7D5C">
        <w:rPr>
          <w:rFonts w:asciiTheme="majorBidi" w:hAnsiTheme="majorBidi" w:cstheme="majorBidi"/>
          <w:i/>
          <w:iCs/>
          <w:color w:val="000000" w:themeColor="text1"/>
        </w:rPr>
        <w:t>actual_duration</w:t>
      </w:r>
      <w:proofErr w:type="spellEnd"/>
      <w:r w:rsidR="00FD7D5C">
        <w:rPr>
          <w:rFonts w:asciiTheme="majorBidi" w:hAnsiTheme="majorBidi" w:cstheme="majorBidi"/>
          <w:color w:val="000000" w:themeColor="text1"/>
        </w:rPr>
        <w:t xml:space="preserve"> and </w:t>
      </w:r>
      <w:proofErr w:type="spellStart"/>
      <w:r w:rsidR="00FD7D5C" w:rsidRPr="00FD7D5C">
        <w:rPr>
          <w:rFonts w:asciiTheme="majorBidi" w:hAnsiTheme="majorBidi" w:cstheme="majorBidi"/>
          <w:i/>
          <w:iCs/>
          <w:color w:val="000000" w:themeColor="text1"/>
        </w:rPr>
        <w:t>actual_rows</w:t>
      </w:r>
      <w:proofErr w:type="spellEnd"/>
      <w:r w:rsidR="00FD7D5C">
        <w:rPr>
          <w:rFonts w:asciiTheme="majorBidi" w:hAnsiTheme="majorBidi" w:cstheme="majorBidi"/>
          <w:color w:val="000000" w:themeColor="text1"/>
        </w:rPr>
        <w:t>)</w:t>
      </w:r>
      <w:r w:rsidR="00FD7D5C">
        <w:rPr>
          <w:rFonts w:asciiTheme="majorBidi" w:hAnsiTheme="majorBidi" w:cstheme="majorBidi" w:hint="cs"/>
          <w:b/>
          <w:bCs/>
          <w:color w:val="000000" w:themeColor="text1"/>
          <w:rtl/>
        </w:rPr>
        <w:t>.</w:t>
      </w:r>
      <w:r w:rsidR="00FD7D5C">
        <w:rPr>
          <w:rFonts w:asciiTheme="majorBidi" w:hAnsiTheme="majorBidi" w:cstheme="majorBidi"/>
          <w:b/>
          <w:bCs/>
          <w:color w:val="000000" w:themeColor="text1"/>
        </w:rPr>
        <w:t xml:space="preserve"> </w:t>
      </w:r>
      <w:r w:rsidR="0024553D">
        <w:rPr>
          <w:rFonts w:asciiTheme="majorBidi" w:hAnsiTheme="majorBidi" w:cstheme="majorBidi"/>
          <w:color w:val="000000" w:themeColor="text1"/>
        </w:rPr>
        <w:t>Since we are looking for cardinality issues, we will filter and keep only the row representing</w:t>
      </w:r>
      <w:r w:rsidR="0024553D" w:rsidRPr="00FD7D5C">
        <w:rPr>
          <w:rFonts w:asciiTheme="majorBidi" w:hAnsiTheme="majorBidi" w:cstheme="majorBidi"/>
          <w:i/>
          <w:iCs/>
          <w:color w:val="000000" w:themeColor="text1"/>
        </w:rPr>
        <w:t xml:space="preserve"> </w:t>
      </w:r>
      <w:proofErr w:type="spellStart"/>
      <w:r w:rsidR="0024553D" w:rsidRPr="00FD7D5C">
        <w:rPr>
          <w:rFonts w:asciiTheme="majorBidi" w:hAnsiTheme="majorBidi" w:cstheme="majorBidi"/>
          <w:i/>
          <w:iCs/>
          <w:color w:val="000000" w:themeColor="text1"/>
        </w:rPr>
        <w:t>actual_rows</w:t>
      </w:r>
      <w:proofErr w:type="spellEnd"/>
      <w:r w:rsidR="0024553D">
        <w:rPr>
          <w:rFonts w:asciiTheme="majorBidi" w:hAnsiTheme="majorBidi" w:cstheme="majorBidi"/>
          <w:i/>
          <w:iCs/>
          <w:color w:val="000000" w:themeColor="text1"/>
        </w:rPr>
        <w:t>.</w:t>
      </w:r>
    </w:p>
    <w:p w14:paraId="3C06CACB" w14:textId="58A9F519" w:rsidR="006973CC" w:rsidRPr="006973CC" w:rsidRDefault="006973CC" w:rsidP="006973CC">
      <w:pPr>
        <w:pStyle w:val="ListParagraph"/>
        <w:numPr>
          <w:ilvl w:val="1"/>
          <w:numId w:val="47"/>
        </w:numPr>
        <w:rPr>
          <w:rFonts w:asciiTheme="majorBidi" w:hAnsiTheme="majorBidi" w:cstheme="majorBidi"/>
          <w:color w:val="000000" w:themeColor="text1"/>
        </w:rPr>
      </w:pPr>
      <w:proofErr w:type="spellStart"/>
      <w:r w:rsidRPr="008E3462">
        <w:rPr>
          <w:rFonts w:asciiTheme="majorBidi" w:hAnsiTheme="majorBidi" w:cstheme="majorBidi"/>
          <w:b/>
          <w:bCs/>
          <w:color w:val="000000" w:themeColor="text1"/>
        </w:rPr>
        <w:t>Coloring</w:t>
      </w:r>
      <w:proofErr w:type="spellEnd"/>
      <w:r w:rsidRPr="008E3462">
        <w:rPr>
          <w:rFonts w:asciiTheme="majorBidi" w:hAnsiTheme="majorBidi" w:cstheme="majorBidi"/>
          <w:b/>
          <w:bCs/>
          <w:color w:val="000000" w:themeColor="text1"/>
        </w:rPr>
        <w:t xml:space="preserve"> heuristics</w:t>
      </w:r>
      <w:r w:rsidRPr="008E3462">
        <w:rPr>
          <w:rFonts w:asciiTheme="majorBidi" w:hAnsiTheme="majorBidi" w:cstheme="majorBidi"/>
          <w:color w:val="000000" w:themeColor="text1"/>
        </w:rPr>
        <w:t xml:space="preserve">- Since none of the </w:t>
      </w:r>
      <w:proofErr w:type="spellStart"/>
      <w:r w:rsidRPr="008E3462">
        <w:rPr>
          <w:rFonts w:asciiTheme="majorBidi" w:hAnsiTheme="majorBidi" w:cstheme="majorBidi"/>
          <w:color w:val="000000" w:themeColor="text1"/>
        </w:rPr>
        <w:t>coloring</w:t>
      </w:r>
      <w:proofErr w:type="spellEnd"/>
      <w:r w:rsidRPr="008E3462">
        <w:rPr>
          <w:rFonts w:asciiTheme="majorBidi" w:hAnsiTheme="majorBidi" w:cstheme="majorBidi"/>
          <w:color w:val="000000" w:themeColor="text1"/>
        </w:rPr>
        <w:t xml:space="preserve"> heuristics are met will stick to the default </w:t>
      </w:r>
      <w:proofErr w:type="spellStart"/>
      <w:r w:rsidRPr="008E3462">
        <w:rPr>
          <w:rFonts w:asciiTheme="majorBidi" w:hAnsiTheme="majorBidi" w:cstheme="majorBidi"/>
          <w:color w:val="000000" w:themeColor="text1"/>
        </w:rPr>
        <w:t>coloring</w:t>
      </w:r>
      <w:proofErr w:type="spellEnd"/>
      <w:r w:rsidRPr="008E3462">
        <w:rPr>
          <w:rFonts w:asciiTheme="majorBidi" w:hAnsiTheme="majorBidi" w:cstheme="majorBidi"/>
          <w:color w:val="000000" w:themeColor="text1"/>
        </w:rPr>
        <w:t xml:space="preserve"> scheme and we will go with the defaults (</w:t>
      </w:r>
      <w:r w:rsidR="00FD7D5C" w:rsidRPr="008E3462">
        <w:rPr>
          <w:rFonts w:asciiTheme="majorBidi" w:hAnsiTheme="majorBidi" w:cstheme="majorBidi"/>
          <w:color w:val="000000" w:themeColor="text1"/>
        </w:rPr>
        <w:t>Gray</w:t>
      </w:r>
      <w:r w:rsidRPr="008E3462">
        <w:rPr>
          <w:rFonts w:asciiTheme="majorBidi" w:hAnsiTheme="majorBidi" w:cstheme="majorBidi"/>
          <w:color w:val="000000" w:themeColor="text1"/>
        </w:rPr>
        <w:t xml:space="preserve"> edges and black nodes).</w:t>
      </w:r>
    </w:p>
    <w:p w14:paraId="22F0AB7F" w14:textId="17625A8E" w:rsidR="008E3462" w:rsidRDefault="008E3462" w:rsidP="00483A26">
      <w:pPr>
        <w:pStyle w:val="ListParagraph"/>
        <w:numPr>
          <w:ilvl w:val="0"/>
          <w:numId w:val="47"/>
        </w:numPr>
        <w:rPr>
          <w:rFonts w:asciiTheme="majorBidi" w:hAnsiTheme="majorBidi" w:cstheme="majorBidi"/>
          <w:color w:val="000000" w:themeColor="text1"/>
        </w:rPr>
      </w:pPr>
      <w:r w:rsidRPr="008E3462">
        <w:rPr>
          <w:rFonts w:asciiTheme="majorBidi" w:hAnsiTheme="majorBidi" w:cstheme="majorBidi"/>
          <w:color w:val="000000" w:themeColor="text1"/>
        </w:rPr>
        <w:t xml:space="preserve">We run on the </w:t>
      </w:r>
      <w:r w:rsidRPr="008E3462">
        <w:rPr>
          <w:rFonts w:asciiTheme="majorBidi" w:hAnsiTheme="majorBidi" w:cstheme="majorBidi"/>
          <w:i/>
          <w:iCs/>
          <w:color w:val="000000" w:themeColor="text1"/>
        </w:rPr>
        <w:t xml:space="preserve">Gather </w:t>
      </w:r>
      <w:r>
        <w:rPr>
          <w:rFonts w:asciiTheme="majorBidi" w:hAnsiTheme="majorBidi" w:cstheme="majorBidi"/>
          <w:color w:val="000000" w:themeColor="text1"/>
        </w:rPr>
        <w:t>row</w:t>
      </w:r>
      <w:ins w:id="205" w:author="Eyal Trabelsi" w:date="2021-10-09T10:55:00Z">
        <w:r w:rsidR="003712FF">
          <w:rPr>
            <w:rFonts w:asciiTheme="majorBidi" w:hAnsiTheme="majorBidi" w:cstheme="majorBidi"/>
            <w:color w:val="000000" w:themeColor="text1"/>
          </w:rPr>
          <w:t xml:space="preserve"> (where node id is 7)</w:t>
        </w:r>
      </w:ins>
      <w:r>
        <w:rPr>
          <w:rFonts w:asciiTheme="majorBidi" w:hAnsiTheme="majorBidi" w:cstheme="majorBidi"/>
          <w:color w:val="000000" w:themeColor="text1"/>
        </w:rPr>
        <w:t>:</w:t>
      </w:r>
    </w:p>
    <w:p w14:paraId="06B53BDD" w14:textId="002F5C67" w:rsidR="006973CC" w:rsidRPr="00AD430B" w:rsidRDefault="006973CC" w:rsidP="006973CC">
      <w:pPr>
        <w:pStyle w:val="ListParagraph"/>
        <w:numPr>
          <w:ilvl w:val="1"/>
          <w:numId w:val="47"/>
        </w:numPr>
        <w:rPr>
          <w:rFonts w:asciiTheme="majorBidi" w:hAnsiTheme="majorBidi" w:cstheme="majorBidi"/>
          <w:b/>
          <w:bCs/>
          <w:color w:val="000000" w:themeColor="text1"/>
        </w:rPr>
      </w:pPr>
      <w:r>
        <w:rPr>
          <w:rFonts w:asciiTheme="majorBidi" w:hAnsiTheme="majorBidi" w:cstheme="majorBidi"/>
          <w:b/>
          <w:bCs/>
          <w:color w:val="000000" w:themeColor="text1"/>
        </w:rPr>
        <w:t>Melting rows</w:t>
      </w:r>
      <w:r w:rsidRPr="00AD430B">
        <w:rPr>
          <w:rFonts w:asciiTheme="majorBidi" w:hAnsiTheme="majorBidi" w:cstheme="majorBidi"/>
          <w:b/>
          <w:bCs/>
          <w:color w:val="000000" w:themeColor="text1"/>
        </w:rPr>
        <w:t>-</w:t>
      </w:r>
      <w:r w:rsidR="00FD7D5C" w:rsidRPr="00FD7D5C">
        <w:rPr>
          <w:rFonts w:asciiTheme="majorBidi" w:hAnsiTheme="majorBidi" w:cstheme="majorBidi"/>
          <w:color w:val="000000" w:themeColor="text1"/>
        </w:rPr>
        <w:t xml:space="preserve"> </w:t>
      </w:r>
      <w:r w:rsidR="00FD7D5C">
        <w:rPr>
          <w:rFonts w:asciiTheme="majorBidi" w:hAnsiTheme="majorBidi" w:cstheme="majorBidi"/>
          <w:color w:val="000000" w:themeColor="text1"/>
        </w:rPr>
        <w:t xml:space="preserve">Create </w:t>
      </w:r>
      <w:r w:rsidR="00E87D73">
        <w:rPr>
          <w:rFonts w:asciiTheme="majorBidi" w:hAnsiTheme="majorBidi" w:cstheme="majorBidi"/>
          <w:color w:val="000000" w:themeColor="text1"/>
        </w:rPr>
        <w:t xml:space="preserve">a </w:t>
      </w:r>
      <w:r w:rsidR="00FD7D5C">
        <w:rPr>
          <w:rFonts w:asciiTheme="majorBidi" w:hAnsiTheme="majorBidi" w:cstheme="majorBidi"/>
          <w:color w:val="000000" w:themeColor="text1"/>
        </w:rPr>
        <w:t>row for each metrics (</w:t>
      </w:r>
      <w:proofErr w:type="spellStart"/>
      <w:r w:rsidR="00FD7D5C" w:rsidRPr="00FD7D5C">
        <w:rPr>
          <w:rFonts w:asciiTheme="majorBidi" w:hAnsiTheme="majorBidi" w:cstheme="majorBidi"/>
          <w:i/>
          <w:iCs/>
          <w:color w:val="000000" w:themeColor="text1"/>
        </w:rPr>
        <w:t>actual_duration</w:t>
      </w:r>
      <w:proofErr w:type="spellEnd"/>
      <w:r w:rsidR="00FD7D5C">
        <w:rPr>
          <w:rFonts w:asciiTheme="majorBidi" w:hAnsiTheme="majorBidi" w:cstheme="majorBidi"/>
          <w:color w:val="000000" w:themeColor="text1"/>
        </w:rPr>
        <w:t xml:space="preserve"> and </w:t>
      </w:r>
      <w:proofErr w:type="spellStart"/>
      <w:r w:rsidR="00FD7D5C" w:rsidRPr="00FD7D5C">
        <w:rPr>
          <w:rFonts w:asciiTheme="majorBidi" w:hAnsiTheme="majorBidi" w:cstheme="majorBidi"/>
          <w:i/>
          <w:iCs/>
          <w:color w:val="000000" w:themeColor="text1"/>
        </w:rPr>
        <w:t>actual_rows</w:t>
      </w:r>
      <w:proofErr w:type="spellEnd"/>
      <w:r w:rsidR="00FD7D5C">
        <w:rPr>
          <w:rFonts w:asciiTheme="majorBidi" w:hAnsiTheme="majorBidi" w:cstheme="majorBidi"/>
          <w:color w:val="000000" w:themeColor="text1"/>
        </w:rPr>
        <w:t>)</w:t>
      </w:r>
      <w:r w:rsidR="00FD7D5C">
        <w:rPr>
          <w:rFonts w:asciiTheme="majorBidi" w:hAnsiTheme="majorBidi" w:cstheme="majorBidi" w:hint="cs"/>
          <w:b/>
          <w:bCs/>
          <w:color w:val="000000" w:themeColor="text1"/>
          <w:rtl/>
        </w:rPr>
        <w:t>.</w:t>
      </w:r>
      <w:r w:rsidR="00FD7D5C">
        <w:rPr>
          <w:rFonts w:asciiTheme="majorBidi" w:hAnsiTheme="majorBidi" w:cstheme="majorBidi"/>
          <w:b/>
          <w:bCs/>
          <w:color w:val="000000" w:themeColor="text1"/>
        </w:rPr>
        <w:t xml:space="preserve"> </w:t>
      </w:r>
      <w:r w:rsidR="0024553D">
        <w:rPr>
          <w:rFonts w:asciiTheme="majorBidi" w:hAnsiTheme="majorBidi" w:cstheme="majorBidi"/>
          <w:color w:val="000000" w:themeColor="text1"/>
        </w:rPr>
        <w:t>Since we are looking for cardinality issues, we will filter and keep only the row representing</w:t>
      </w:r>
      <w:r w:rsidR="0024553D" w:rsidRPr="00FD7D5C">
        <w:rPr>
          <w:rFonts w:asciiTheme="majorBidi" w:hAnsiTheme="majorBidi" w:cstheme="majorBidi"/>
          <w:i/>
          <w:iCs/>
          <w:color w:val="000000" w:themeColor="text1"/>
        </w:rPr>
        <w:t xml:space="preserve"> </w:t>
      </w:r>
      <w:proofErr w:type="spellStart"/>
      <w:r w:rsidR="0024553D" w:rsidRPr="00FD7D5C">
        <w:rPr>
          <w:rFonts w:asciiTheme="majorBidi" w:hAnsiTheme="majorBidi" w:cstheme="majorBidi"/>
          <w:i/>
          <w:iCs/>
          <w:color w:val="000000" w:themeColor="text1"/>
        </w:rPr>
        <w:t>actual_rows</w:t>
      </w:r>
      <w:proofErr w:type="spellEnd"/>
      <w:r w:rsidR="0024553D">
        <w:rPr>
          <w:rFonts w:asciiTheme="majorBidi" w:hAnsiTheme="majorBidi" w:cstheme="majorBidi"/>
          <w:i/>
          <w:iCs/>
          <w:color w:val="000000" w:themeColor="text1"/>
        </w:rPr>
        <w:t>.</w:t>
      </w:r>
    </w:p>
    <w:p w14:paraId="44EB01EA" w14:textId="236D2153" w:rsidR="006973CC" w:rsidRPr="006973CC" w:rsidRDefault="006973CC" w:rsidP="006973CC">
      <w:pPr>
        <w:pStyle w:val="ListParagraph"/>
        <w:numPr>
          <w:ilvl w:val="1"/>
          <w:numId w:val="47"/>
        </w:numPr>
        <w:rPr>
          <w:rFonts w:asciiTheme="majorBidi" w:hAnsiTheme="majorBidi" w:cstheme="majorBidi"/>
          <w:color w:val="000000" w:themeColor="text1"/>
        </w:rPr>
      </w:pPr>
      <w:proofErr w:type="spellStart"/>
      <w:r w:rsidRPr="008E3462">
        <w:rPr>
          <w:rFonts w:asciiTheme="majorBidi" w:hAnsiTheme="majorBidi" w:cstheme="majorBidi"/>
          <w:b/>
          <w:bCs/>
          <w:color w:val="000000" w:themeColor="text1"/>
        </w:rPr>
        <w:t>Coloring</w:t>
      </w:r>
      <w:proofErr w:type="spellEnd"/>
      <w:r w:rsidRPr="008E3462">
        <w:rPr>
          <w:rFonts w:asciiTheme="majorBidi" w:hAnsiTheme="majorBidi" w:cstheme="majorBidi"/>
          <w:b/>
          <w:bCs/>
          <w:color w:val="000000" w:themeColor="text1"/>
        </w:rPr>
        <w:t xml:space="preserve"> heuristics</w:t>
      </w:r>
      <w:r w:rsidRPr="008E3462">
        <w:rPr>
          <w:rFonts w:asciiTheme="majorBidi" w:hAnsiTheme="majorBidi" w:cstheme="majorBidi"/>
          <w:color w:val="000000" w:themeColor="text1"/>
        </w:rPr>
        <w:t xml:space="preserve">- Since none of the </w:t>
      </w:r>
      <w:proofErr w:type="spellStart"/>
      <w:r w:rsidRPr="008E3462">
        <w:rPr>
          <w:rFonts w:asciiTheme="majorBidi" w:hAnsiTheme="majorBidi" w:cstheme="majorBidi"/>
          <w:color w:val="000000" w:themeColor="text1"/>
        </w:rPr>
        <w:t>coloring</w:t>
      </w:r>
      <w:proofErr w:type="spellEnd"/>
      <w:r w:rsidRPr="008E3462">
        <w:rPr>
          <w:rFonts w:asciiTheme="majorBidi" w:hAnsiTheme="majorBidi" w:cstheme="majorBidi"/>
          <w:color w:val="000000" w:themeColor="text1"/>
        </w:rPr>
        <w:t xml:space="preserve"> heuristics are met will stick to the default </w:t>
      </w:r>
      <w:proofErr w:type="spellStart"/>
      <w:r w:rsidRPr="008E3462">
        <w:rPr>
          <w:rFonts w:asciiTheme="majorBidi" w:hAnsiTheme="majorBidi" w:cstheme="majorBidi"/>
          <w:color w:val="000000" w:themeColor="text1"/>
        </w:rPr>
        <w:t>coloring</w:t>
      </w:r>
      <w:proofErr w:type="spellEnd"/>
      <w:r w:rsidRPr="008E3462">
        <w:rPr>
          <w:rFonts w:asciiTheme="majorBidi" w:hAnsiTheme="majorBidi" w:cstheme="majorBidi"/>
          <w:color w:val="000000" w:themeColor="text1"/>
        </w:rPr>
        <w:t xml:space="preserve"> scheme and we will go with the defaults (</w:t>
      </w:r>
      <w:r w:rsidR="00FD7D5C" w:rsidRPr="008E3462">
        <w:rPr>
          <w:rFonts w:asciiTheme="majorBidi" w:hAnsiTheme="majorBidi" w:cstheme="majorBidi"/>
          <w:color w:val="000000" w:themeColor="text1"/>
        </w:rPr>
        <w:t>Gray</w:t>
      </w:r>
      <w:r w:rsidRPr="008E3462">
        <w:rPr>
          <w:rFonts w:asciiTheme="majorBidi" w:hAnsiTheme="majorBidi" w:cstheme="majorBidi"/>
          <w:color w:val="000000" w:themeColor="text1"/>
        </w:rPr>
        <w:t xml:space="preserve"> edges and black nodes)</w:t>
      </w:r>
      <w:r>
        <w:rPr>
          <w:rFonts w:asciiTheme="majorBidi" w:hAnsiTheme="majorBidi" w:cstheme="majorBidi"/>
          <w:color w:val="000000" w:themeColor="text1"/>
        </w:rPr>
        <w:t>.</w:t>
      </w:r>
    </w:p>
    <w:p w14:paraId="2FFDE9E1" w14:textId="44ACD53D" w:rsidR="00910591" w:rsidRPr="00462606" w:rsidRDefault="00760DC4" w:rsidP="00462606">
      <w:pPr>
        <w:pStyle w:val="ListParagraph"/>
        <w:ind w:left="0"/>
        <w:rPr>
          <w:rFonts w:asciiTheme="majorBidi" w:hAnsiTheme="majorBidi" w:cstheme="majorBidi"/>
          <w:rtl/>
        </w:rPr>
      </w:pPr>
      <w:r w:rsidRPr="006973CC">
        <w:rPr>
          <w:rFonts w:asciiTheme="majorBidi" w:hAnsiTheme="majorBidi" w:cstheme="majorBidi"/>
          <w:lang w:val="en-US"/>
        </w:rPr>
        <w:br/>
      </w:r>
      <w:r w:rsidR="00462606" w:rsidRPr="00601154">
        <w:rPr>
          <w:rFonts w:asciiTheme="majorBidi" w:hAnsiTheme="majorBidi" w:cstheme="majorBidi"/>
        </w:rPr>
        <w:t xml:space="preserve">The </w:t>
      </w:r>
      <w:r w:rsidR="00462606">
        <w:rPr>
          <w:rFonts w:asciiTheme="majorBidi" w:hAnsiTheme="majorBidi" w:cstheme="majorBidi"/>
        </w:rPr>
        <w:t>table</w:t>
      </w:r>
      <w:r w:rsidR="00462606" w:rsidRPr="00601154">
        <w:rPr>
          <w:rFonts w:asciiTheme="majorBidi" w:hAnsiTheme="majorBidi" w:cstheme="majorBidi"/>
        </w:rPr>
        <w:t xml:space="preserve"> representation </w:t>
      </w:r>
      <w:r w:rsidR="00462606">
        <w:rPr>
          <w:rFonts w:asciiTheme="majorBidi" w:hAnsiTheme="majorBidi" w:cstheme="majorBidi"/>
        </w:rPr>
        <w:t xml:space="preserve">for the visualization phase for </w:t>
      </w:r>
      <w:r w:rsidR="00462606" w:rsidRPr="00601154">
        <w:rPr>
          <w:rFonts w:asciiTheme="majorBidi" w:hAnsiTheme="majorBidi" w:cstheme="majorBidi"/>
        </w:rPr>
        <w:t xml:space="preserve">our example can be seen in </w:t>
      </w:r>
      <w:r w:rsidR="00474651">
        <w:rPr>
          <w:rFonts w:asciiTheme="majorBidi" w:hAnsiTheme="majorBidi" w:cstheme="majorBidi"/>
        </w:rPr>
        <w:t>f</w:t>
      </w:r>
      <w:r w:rsidR="00462606" w:rsidRPr="00601154">
        <w:rPr>
          <w:rFonts w:asciiTheme="majorBidi" w:hAnsiTheme="majorBidi" w:cstheme="majorBidi"/>
        </w:rPr>
        <w:t xml:space="preserve">igure </w:t>
      </w:r>
      <w:r w:rsidR="00462606">
        <w:rPr>
          <w:rFonts w:asciiTheme="majorBidi" w:hAnsiTheme="majorBidi" w:cstheme="majorBidi"/>
          <w:color w:val="000000" w:themeColor="text1"/>
        </w:rPr>
        <w:t>25</w:t>
      </w:r>
      <w:r w:rsidR="00462606" w:rsidRPr="00601154">
        <w:rPr>
          <w:rFonts w:asciiTheme="majorBidi" w:hAnsiTheme="majorBidi" w:cstheme="majorBidi"/>
        </w:rPr>
        <w:t>.</w:t>
      </w:r>
      <w:r w:rsidR="00F90F48">
        <w:rPr>
          <w:rFonts w:asciiTheme="majorBidi" w:hAnsiTheme="majorBidi" w:cstheme="majorBidi"/>
        </w:rPr>
        <w:t xml:space="preserve"> The last two columns are new and denote the </w:t>
      </w:r>
      <w:r w:rsidR="000F312C">
        <w:rPr>
          <w:rFonts w:asciiTheme="majorBidi" w:hAnsiTheme="majorBidi" w:cstheme="majorBidi"/>
        </w:rPr>
        <w:t xml:space="preserve">desired </w:t>
      </w:r>
      <w:proofErr w:type="spellStart"/>
      <w:r w:rsidR="005C0A64">
        <w:rPr>
          <w:rFonts w:asciiTheme="majorBidi" w:hAnsiTheme="majorBidi" w:cstheme="majorBidi"/>
        </w:rPr>
        <w:t>colors</w:t>
      </w:r>
      <w:proofErr w:type="spellEnd"/>
      <w:r w:rsidR="00F90F48">
        <w:rPr>
          <w:rFonts w:asciiTheme="majorBidi" w:hAnsiTheme="majorBidi" w:cstheme="majorBidi"/>
        </w:rPr>
        <w:t xml:space="preserve"> for the </w:t>
      </w:r>
      <w:r w:rsidR="005C0A64">
        <w:rPr>
          <w:rFonts w:asciiTheme="majorBidi" w:hAnsiTheme="majorBidi" w:cstheme="majorBidi"/>
        </w:rPr>
        <w:t>Sankey</w:t>
      </w:r>
      <w:r w:rsidR="00F90F48">
        <w:rPr>
          <w:rFonts w:asciiTheme="majorBidi" w:hAnsiTheme="majorBidi" w:cstheme="majorBidi"/>
        </w:rPr>
        <w:t xml:space="preserve"> diagram.</w:t>
      </w:r>
    </w:p>
    <w:p w14:paraId="3473CDAD" w14:textId="17A17506" w:rsidR="00C15D9A" w:rsidRPr="00462606" w:rsidRDefault="003E55B5" w:rsidP="00F90F48">
      <w:pPr>
        <w:pStyle w:val="ListParagraph"/>
        <w:ind w:left="0"/>
        <w:rPr>
          <w:rFonts w:asciiTheme="majorBidi" w:hAnsiTheme="majorBidi" w:cstheme="majorBidi"/>
        </w:rPr>
      </w:pPr>
      <w:r>
        <w:rPr>
          <w:rFonts w:asciiTheme="majorBidi" w:hAnsiTheme="majorBidi" w:cstheme="majorBidi"/>
          <w:noProof/>
          <w:color w:val="FF0000"/>
          <w:lang w:val="en-US"/>
        </w:rPr>
        <w:lastRenderedPageBreak/>
        <w:drawing>
          <wp:inline distT="0" distB="0" distL="0" distR="0" wp14:anchorId="2A0229E8" wp14:editId="583DD12B">
            <wp:extent cx="5727538" cy="1657656"/>
            <wp:effectExtent l="0" t="0" r="635" b="6350"/>
            <wp:docPr id="61" name="Picture 6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427" cy="1667175"/>
                    </a:xfrm>
                    <a:prstGeom prst="rect">
                      <a:avLst/>
                    </a:prstGeom>
                  </pic:spPr>
                </pic:pic>
              </a:graphicData>
            </a:graphic>
          </wp:inline>
        </w:drawing>
      </w:r>
      <w:r w:rsidR="00760DC4">
        <w:rPr>
          <w:rFonts w:asciiTheme="majorBidi" w:hAnsiTheme="majorBidi" w:cstheme="majorBidi"/>
          <w:color w:val="FF0000"/>
          <w:lang w:val="en-US"/>
        </w:rPr>
        <w:br/>
      </w:r>
      <w:r w:rsidR="00760DC4" w:rsidRPr="00601154">
        <w:rPr>
          <w:rFonts w:asciiTheme="majorBidi" w:hAnsiTheme="majorBidi" w:cstheme="majorBidi"/>
          <w:b/>
          <w:bCs/>
          <w:color w:val="000000" w:themeColor="text1"/>
        </w:rPr>
        <w:t xml:space="preserve">Figure </w:t>
      </w:r>
      <w:r w:rsidR="00760DC4">
        <w:rPr>
          <w:rFonts w:asciiTheme="majorBidi" w:hAnsiTheme="majorBidi" w:cstheme="majorBidi"/>
          <w:b/>
          <w:bCs/>
          <w:color w:val="000000" w:themeColor="text1"/>
        </w:rPr>
        <w:t>25</w:t>
      </w:r>
      <w:r w:rsidR="00760DC4" w:rsidRPr="00601154">
        <w:rPr>
          <w:rFonts w:asciiTheme="majorBidi" w:hAnsiTheme="majorBidi" w:cstheme="majorBidi"/>
        </w:rPr>
        <w:t xml:space="preserve"> Table Representation of </w:t>
      </w:r>
      <w:r w:rsidR="00F90F48">
        <w:rPr>
          <w:rFonts w:asciiTheme="majorBidi" w:hAnsiTheme="majorBidi" w:cstheme="majorBidi"/>
        </w:rPr>
        <w:t xml:space="preserve">the </w:t>
      </w:r>
      <w:r w:rsidR="00F90F48" w:rsidRPr="00F90F48">
        <w:rPr>
          <w:rFonts w:asciiTheme="majorBidi" w:hAnsiTheme="majorBidi" w:cstheme="majorBidi"/>
        </w:rPr>
        <w:t xml:space="preserve">Detailed Example’s </w:t>
      </w:r>
      <w:r w:rsidR="00760DC4" w:rsidRPr="00601154">
        <w:rPr>
          <w:rFonts w:asciiTheme="majorBidi" w:hAnsiTheme="majorBidi" w:cstheme="majorBidi"/>
        </w:rPr>
        <w:t xml:space="preserve">Execution Plan </w:t>
      </w:r>
      <w:r w:rsidR="00F90F48">
        <w:rPr>
          <w:rFonts w:asciiTheme="majorBidi" w:hAnsiTheme="majorBidi" w:cstheme="majorBidi"/>
        </w:rPr>
        <w:t xml:space="preserve">resulted </w:t>
      </w:r>
      <w:r w:rsidR="005C0A64">
        <w:rPr>
          <w:rFonts w:asciiTheme="majorBidi" w:hAnsiTheme="majorBidi" w:cstheme="majorBidi"/>
        </w:rPr>
        <w:t xml:space="preserve">by </w:t>
      </w:r>
      <w:proofErr w:type="spellStart"/>
      <w:r w:rsidR="005C0A64" w:rsidRPr="00601154">
        <w:rPr>
          <w:rFonts w:asciiTheme="majorBidi" w:hAnsiTheme="majorBidi" w:cstheme="majorBidi"/>
        </w:rPr>
        <w:t>QueryFlow’s</w:t>
      </w:r>
      <w:proofErr w:type="spellEnd"/>
      <w:r w:rsidR="00760DC4" w:rsidRPr="00601154">
        <w:rPr>
          <w:rFonts w:asciiTheme="majorBidi" w:hAnsiTheme="majorBidi" w:cstheme="majorBidi"/>
        </w:rPr>
        <w:t xml:space="preserve"> </w:t>
      </w:r>
      <w:r w:rsidR="00760DC4">
        <w:rPr>
          <w:rFonts w:asciiTheme="majorBidi" w:hAnsiTheme="majorBidi" w:cstheme="majorBidi"/>
        </w:rPr>
        <w:t>Visualization</w:t>
      </w:r>
      <w:r w:rsidR="00760DC4" w:rsidRPr="00601154">
        <w:rPr>
          <w:rFonts w:asciiTheme="majorBidi" w:hAnsiTheme="majorBidi" w:cstheme="majorBidi"/>
        </w:rPr>
        <w:t xml:space="preserve"> Phase.</w:t>
      </w:r>
      <w:r w:rsidR="00462606">
        <w:rPr>
          <w:rFonts w:asciiTheme="majorBidi" w:hAnsiTheme="majorBidi" w:cstheme="majorBidi"/>
        </w:rPr>
        <w:br/>
      </w:r>
      <w:r w:rsidR="008B1365" w:rsidRPr="00FE450C">
        <w:rPr>
          <w:rFonts w:asciiTheme="majorBidi" w:hAnsiTheme="majorBidi" w:cstheme="majorBidi"/>
          <w:color w:val="FF0000"/>
        </w:rPr>
        <w:br/>
      </w:r>
      <w:r w:rsidR="008B1365" w:rsidRPr="00601C26">
        <w:rPr>
          <w:rFonts w:asciiTheme="majorBidi" w:hAnsiTheme="majorBidi" w:cstheme="majorBidi"/>
          <w:color w:val="000000" w:themeColor="text1"/>
        </w:rPr>
        <w:t>We are going</w:t>
      </w:r>
      <w:r w:rsidR="00F90F48">
        <w:rPr>
          <w:rFonts w:asciiTheme="majorBidi" w:hAnsiTheme="majorBidi" w:cstheme="majorBidi"/>
          <w:color w:val="000000" w:themeColor="text1"/>
        </w:rPr>
        <w:t xml:space="preserve"> </w:t>
      </w:r>
      <w:r w:rsidR="00BE021A">
        <w:rPr>
          <w:rFonts w:asciiTheme="majorBidi" w:hAnsiTheme="majorBidi" w:cstheme="majorBidi"/>
          <w:color w:val="000000" w:themeColor="text1"/>
        </w:rPr>
        <w:t xml:space="preserve">now </w:t>
      </w:r>
      <w:r w:rsidR="00BE021A" w:rsidRPr="00601C26">
        <w:rPr>
          <w:rFonts w:asciiTheme="majorBidi" w:hAnsiTheme="majorBidi" w:cstheme="majorBidi"/>
          <w:color w:val="000000" w:themeColor="text1"/>
        </w:rPr>
        <w:t>to</w:t>
      </w:r>
      <w:r w:rsidR="008B1365" w:rsidRPr="00601C26">
        <w:rPr>
          <w:rFonts w:asciiTheme="majorBidi" w:hAnsiTheme="majorBidi" w:cstheme="majorBidi"/>
          <w:color w:val="000000" w:themeColor="text1"/>
        </w:rPr>
        <w:t xml:space="preserve"> </w:t>
      </w:r>
      <w:r w:rsidR="00600EB9" w:rsidRPr="00601C26">
        <w:rPr>
          <w:rFonts w:asciiTheme="majorBidi" w:hAnsiTheme="majorBidi" w:cstheme="majorBidi"/>
          <w:color w:val="000000" w:themeColor="text1"/>
          <w:lang w:val="en-US"/>
        </w:rPr>
        <w:t xml:space="preserve">visualize </w:t>
      </w:r>
      <w:r w:rsidR="008B1365" w:rsidRPr="00601C26">
        <w:rPr>
          <w:rFonts w:asciiTheme="majorBidi" w:hAnsiTheme="majorBidi" w:cstheme="majorBidi"/>
          <w:color w:val="000000" w:themeColor="text1"/>
        </w:rPr>
        <w:t xml:space="preserve">our table representation as </w:t>
      </w:r>
      <w:r w:rsidR="00600EB9" w:rsidRPr="00601C26">
        <w:rPr>
          <w:rFonts w:asciiTheme="majorBidi" w:hAnsiTheme="majorBidi" w:cstheme="majorBidi"/>
          <w:color w:val="000000" w:themeColor="text1"/>
          <w:lang w:val="en-US"/>
        </w:rPr>
        <w:t xml:space="preserve">a </w:t>
      </w:r>
      <w:r w:rsidR="001D24CA">
        <w:rPr>
          <w:rFonts w:asciiTheme="majorBidi" w:hAnsiTheme="majorBidi" w:cstheme="majorBidi"/>
          <w:color w:val="000000" w:themeColor="text1"/>
          <w:lang w:val="en-US"/>
        </w:rPr>
        <w:t>Sankey</w:t>
      </w:r>
      <w:r w:rsidR="008B1365" w:rsidRPr="00601C26">
        <w:rPr>
          <w:rFonts w:asciiTheme="majorBidi" w:hAnsiTheme="majorBidi" w:cstheme="majorBidi"/>
          <w:color w:val="000000" w:themeColor="text1"/>
        </w:rPr>
        <w:t>-diagram. The n</w:t>
      </w:r>
      <w:r w:rsidR="00C15D9A" w:rsidRPr="00601C26">
        <w:rPr>
          <w:rFonts w:asciiTheme="majorBidi" w:hAnsiTheme="majorBidi" w:cstheme="majorBidi"/>
          <w:color w:val="000000" w:themeColor="text1"/>
        </w:rPr>
        <w:t xml:space="preserve">odes will </w:t>
      </w:r>
      <w:r w:rsidR="00600EB9" w:rsidRPr="00601C26">
        <w:rPr>
          <w:rFonts w:asciiTheme="majorBidi" w:hAnsiTheme="majorBidi" w:cstheme="majorBidi"/>
          <w:color w:val="000000" w:themeColor="text1"/>
          <w:lang w:val="en-US"/>
        </w:rPr>
        <w:t xml:space="preserve">represent the </w:t>
      </w:r>
      <w:r w:rsidR="008B1365" w:rsidRPr="00601C26">
        <w:rPr>
          <w:rFonts w:asciiTheme="majorBidi" w:hAnsiTheme="majorBidi" w:cstheme="majorBidi"/>
          <w:color w:val="000000" w:themeColor="text1"/>
        </w:rPr>
        <w:t>sub</w:t>
      </w:r>
      <w:r w:rsidR="00FA19E4" w:rsidRPr="00601C26">
        <w:rPr>
          <w:rFonts w:asciiTheme="majorBidi" w:hAnsiTheme="majorBidi" w:cstheme="majorBidi"/>
          <w:color w:val="000000" w:themeColor="text1"/>
          <w:lang w:val="en-US"/>
        </w:rPr>
        <w:t>-</w:t>
      </w:r>
      <w:r w:rsidR="008B1365" w:rsidRPr="00601C26">
        <w:rPr>
          <w:rFonts w:asciiTheme="majorBidi" w:hAnsiTheme="majorBidi" w:cstheme="majorBidi"/>
          <w:color w:val="000000" w:themeColor="text1"/>
        </w:rPr>
        <w:t>expression label</w:t>
      </w:r>
      <w:r w:rsidR="00600EB9" w:rsidRPr="00601C26">
        <w:rPr>
          <w:rFonts w:asciiTheme="majorBidi" w:hAnsiTheme="majorBidi" w:cstheme="majorBidi"/>
          <w:color w:val="000000" w:themeColor="text1"/>
          <w:lang w:val="en-US"/>
        </w:rPr>
        <w:t>,</w:t>
      </w:r>
      <w:r w:rsidR="00C15D9A" w:rsidRPr="00601C26">
        <w:rPr>
          <w:rFonts w:asciiTheme="majorBidi" w:hAnsiTheme="majorBidi" w:cstheme="majorBidi"/>
          <w:color w:val="000000" w:themeColor="text1"/>
        </w:rPr>
        <w:t xml:space="preserve"> </w:t>
      </w:r>
      <w:r w:rsidR="00600EB9" w:rsidRPr="00601C26">
        <w:rPr>
          <w:rFonts w:asciiTheme="majorBidi" w:hAnsiTheme="majorBidi" w:cstheme="majorBidi"/>
          <w:color w:val="000000" w:themeColor="text1"/>
          <w:lang w:val="en-US"/>
        </w:rPr>
        <w:t>w</w:t>
      </w:r>
      <w:proofErr w:type="spellStart"/>
      <w:r w:rsidR="00C15D9A" w:rsidRPr="00601C26">
        <w:rPr>
          <w:rFonts w:asciiTheme="majorBidi" w:hAnsiTheme="majorBidi" w:cstheme="majorBidi"/>
          <w:color w:val="000000" w:themeColor="text1"/>
        </w:rPr>
        <w:t>hile</w:t>
      </w:r>
      <w:proofErr w:type="spellEnd"/>
      <w:r w:rsidR="00C15D9A" w:rsidRPr="00601C26">
        <w:rPr>
          <w:rFonts w:asciiTheme="majorBidi" w:hAnsiTheme="majorBidi" w:cstheme="majorBidi"/>
          <w:color w:val="000000" w:themeColor="text1"/>
        </w:rPr>
        <w:t xml:space="preserve"> edges will represent a parent-child relationship</w:t>
      </w:r>
      <w:r w:rsidR="00600EB9" w:rsidRPr="00601C26">
        <w:rPr>
          <w:rFonts w:asciiTheme="majorBidi" w:hAnsiTheme="majorBidi" w:cstheme="majorBidi"/>
          <w:color w:val="000000" w:themeColor="text1"/>
          <w:lang w:val="en-US"/>
        </w:rPr>
        <w:t xml:space="preserve">, and </w:t>
      </w:r>
      <w:r w:rsidR="00C152E0" w:rsidRPr="00601C26">
        <w:rPr>
          <w:rFonts w:asciiTheme="majorBidi" w:hAnsiTheme="majorBidi" w:cstheme="majorBidi"/>
          <w:color w:val="000000" w:themeColor="text1"/>
          <w:lang w:val="en-US"/>
        </w:rPr>
        <w:t>they</w:t>
      </w:r>
      <w:r w:rsidR="00C15D9A" w:rsidRPr="00601C26">
        <w:rPr>
          <w:rFonts w:asciiTheme="majorBidi" w:hAnsiTheme="majorBidi" w:cstheme="majorBidi"/>
          <w:color w:val="000000" w:themeColor="text1"/>
        </w:rPr>
        <w:t xml:space="preserve"> </w:t>
      </w:r>
      <w:r w:rsidR="00390388" w:rsidRPr="00601C26">
        <w:rPr>
          <w:rFonts w:asciiTheme="majorBidi" w:hAnsiTheme="majorBidi" w:cstheme="majorBidi"/>
          <w:color w:val="000000" w:themeColor="text1"/>
        </w:rPr>
        <w:t xml:space="preserve">will be </w:t>
      </w:r>
      <w:r w:rsidR="00C15D9A" w:rsidRPr="00601C26">
        <w:rPr>
          <w:rFonts w:asciiTheme="majorBidi" w:hAnsiTheme="majorBidi" w:cstheme="majorBidi"/>
          <w:color w:val="000000" w:themeColor="text1"/>
        </w:rPr>
        <w:t>proportional to the cardinality</w:t>
      </w:r>
      <w:r w:rsidR="00390388" w:rsidRPr="00601C26">
        <w:rPr>
          <w:rFonts w:asciiTheme="majorBidi" w:hAnsiTheme="majorBidi" w:cstheme="majorBidi"/>
          <w:color w:val="000000" w:themeColor="text1"/>
        </w:rPr>
        <w:t xml:space="preserve"> (</w:t>
      </w:r>
      <w:proofErr w:type="spellStart"/>
      <w:r w:rsidR="00390388" w:rsidRPr="00601C26">
        <w:rPr>
          <w:rFonts w:asciiTheme="majorBidi" w:hAnsiTheme="majorBidi" w:cstheme="majorBidi"/>
          <w:i/>
          <w:iCs/>
          <w:color w:val="000000" w:themeColor="text1"/>
        </w:rPr>
        <w:t>actual_rows</w:t>
      </w:r>
      <w:proofErr w:type="spellEnd"/>
      <w:r w:rsidR="00390388" w:rsidRPr="00601C26">
        <w:rPr>
          <w:rFonts w:asciiTheme="majorBidi" w:hAnsiTheme="majorBidi" w:cstheme="majorBidi"/>
          <w:i/>
          <w:iCs/>
          <w:color w:val="000000" w:themeColor="text1"/>
        </w:rPr>
        <w:t>)</w:t>
      </w:r>
      <w:r w:rsidR="00600EB9" w:rsidRPr="00601C26">
        <w:rPr>
          <w:rFonts w:asciiTheme="majorBidi" w:hAnsiTheme="majorBidi" w:cstheme="majorBidi"/>
          <w:color w:val="000000" w:themeColor="text1"/>
          <w:lang w:val="en-US"/>
        </w:rPr>
        <w:t>.</w:t>
      </w:r>
      <w:r w:rsidR="00C15D9A" w:rsidRPr="00601C26">
        <w:rPr>
          <w:rFonts w:asciiTheme="majorBidi" w:hAnsiTheme="majorBidi" w:cstheme="majorBidi"/>
          <w:color w:val="000000" w:themeColor="text1"/>
        </w:rPr>
        <w:t xml:space="preserve"> </w:t>
      </w:r>
      <w:r w:rsidR="00600EB9" w:rsidRPr="00601C26">
        <w:rPr>
          <w:rFonts w:asciiTheme="majorBidi" w:hAnsiTheme="majorBidi" w:cstheme="majorBidi"/>
          <w:color w:val="000000" w:themeColor="text1"/>
          <w:lang w:val="en-US"/>
        </w:rPr>
        <w:t>A</w:t>
      </w:r>
      <w:proofErr w:type="spellStart"/>
      <w:r w:rsidR="00C15D9A" w:rsidRPr="00601C26">
        <w:rPr>
          <w:rFonts w:asciiTheme="majorBidi" w:hAnsiTheme="majorBidi" w:cstheme="majorBidi"/>
          <w:color w:val="000000" w:themeColor="text1"/>
        </w:rPr>
        <w:t>dditional</w:t>
      </w:r>
      <w:proofErr w:type="spellEnd"/>
      <w:r w:rsidR="00C15D9A" w:rsidRPr="00601C26">
        <w:rPr>
          <w:rFonts w:asciiTheme="majorBidi" w:hAnsiTheme="majorBidi" w:cstheme="majorBidi"/>
          <w:color w:val="000000" w:themeColor="text1"/>
        </w:rPr>
        <w:t xml:space="preserve"> details </w:t>
      </w:r>
      <w:r w:rsidR="00B07439" w:rsidRPr="00601C26">
        <w:rPr>
          <w:rFonts w:asciiTheme="majorBidi" w:hAnsiTheme="majorBidi" w:cstheme="majorBidi"/>
          <w:color w:val="000000" w:themeColor="text1"/>
          <w:lang w:val="en-US"/>
        </w:rPr>
        <w:t>of</w:t>
      </w:r>
      <w:r w:rsidR="00C15D9A" w:rsidRPr="00601C26">
        <w:rPr>
          <w:rFonts w:asciiTheme="majorBidi" w:hAnsiTheme="majorBidi" w:cstheme="majorBidi"/>
          <w:color w:val="000000" w:themeColor="text1"/>
        </w:rPr>
        <w:t xml:space="preserve"> </w:t>
      </w:r>
      <w:r w:rsidR="00390388" w:rsidRPr="00601C26">
        <w:rPr>
          <w:rFonts w:asciiTheme="majorBidi" w:hAnsiTheme="majorBidi" w:cstheme="majorBidi"/>
          <w:color w:val="000000" w:themeColor="text1"/>
        </w:rPr>
        <w:t>each sub</w:t>
      </w:r>
      <w:r w:rsidR="00FA19E4" w:rsidRPr="00601C26">
        <w:rPr>
          <w:rFonts w:asciiTheme="majorBidi" w:hAnsiTheme="majorBidi" w:cstheme="majorBidi"/>
          <w:color w:val="000000" w:themeColor="text1"/>
          <w:lang w:val="en-US"/>
        </w:rPr>
        <w:t>-</w:t>
      </w:r>
      <w:r w:rsidR="00390388" w:rsidRPr="00601C26">
        <w:rPr>
          <w:rFonts w:asciiTheme="majorBidi" w:hAnsiTheme="majorBidi" w:cstheme="majorBidi"/>
          <w:color w:val="000000" w:themeColor="text1"/>
        </w:rPr>
        <w:t xml:space="preserve">expression </w:t>
      </w:r>
      <w:r w:rsidR="00CE3E97" w:rsidRPr="00601C26">
        <w:rPr>
          <w:rFonts w:asciiTheme="majorBidi" w:hAnsiTheme="majorBidi" w:cstheme="majorBidi"/>
          <w:color w:val="000000" w:themeColor="text1"/>
        </w:rPr>
        <w:t>can be</w:t>
      </w:r>
      <w:r w:rsidR="00600EB9" w:rsidRPr="00601C26">
        <w:rPr>
          <w:rFonts w:asciiTheme="majorBidi" w:hAnsiTheme="majorBidi" w:cstheme="majorBidi"/>
          <w:color w:val="000000" w:themeColor="text1"/>
          <w:lang w:val="en-US"/>
        </w:rPr>
        <w:t xml:space="preserve"> seen</w:t>
      </w:r>
      <w:r w:rsidR="00C15D9A" w:rsidRPr="00601C26">
        <w:rPr>
          <w:rFonts w:asciiTheme="majorBidi" w:hAnsiTheme="majorBidi" w:cstheme="majorBidi"/>
          <w:color w:val="000000" w:themeColor="text1"/>
        </w:rPr>
        <w:t xml:space="preserve"> when hovering </w:t>
      </w:r>
      <w:r w:rsidR="00390388" w:rsidRPr="00601C26">
        <w:rPr>
          <w:rFonts w:asciiTheme="majorBidi" w:hAnsiTheme="majorBidi" w:cstheme="majorBidi"/>
          <w:color w:val="000000" w:themeColor="text1"/>
        </w:rPr>
        <w:t>over an</w:t>
      </w:r>
      <w:r w:rsidR="00C15D9A" w:rsidRPr="00601C26">
        <w:rPr>
          <w:rFonts w:asciiTheme="majorBidi" w:hAnsiTheme="majorBidi" w:cstheme="majorBidi"/>
          <w:color w:val="000000" w:themeColor="text1"/>
        </w:rPr>
        <w:t xml:space="preserve"> edge. </w:t>
      </w:r>
      <w:r w:rsidR="00601C26">
        <w:rPr>
          <w:rFonts w:asciiTheme="majorBidi" w:hAnsiTheme="majorBidi" w:cstheme="majorBidi"/>
          <w:color w:val="000000" w:themeColor="text1"/>
          <w:lang w:val="en-US"/>
        </w:rPr>
        <w:t>Figure 2</w:t>
      </w:r>
      <w:r w:rsidR="00760DC4">
        <w:rPr>
          <w:rFonts w:asciiTheme="majorBidi" w:hAnsiTheme="majorBidi" w:cstheme="majorBidi"/>
          <w:color w:val="000000" w:themeColor="text1"/>
          <w:lang w:val="en-US"/>
        </w:rPr>
        <w:t>6</w:t>
      </w:r>
      <w:r w:rsidR="00601C26">
        <w:rPr>
          <w:rFonts w:asciiTheme="majorBidi" w:hAnsiTheme="majorBidi" w:cstheme="majorBidi"/>
          <w:color w:val="000000" w:themeColor="text1"/>
          <w:lang w:val="en-US"/>
        </w:rPr>
        <w:t xml:space="preserve"> describe</w:t>
      </w:r>
      <w:r w:rsidR="00AC1AD8">
        <w:rPr>
          <w:rFonts w:asciiTheme="majorBidi" w:hAnsiTheme="majorBidi" w:cstheme="majorBidi"/>
          <w:color w:val="000000" w:themeColor="text1"/>
          <w:lang w:val="en-US"/>
        </w:rPr>
        <w:t>s</w:t>
      </w:r>
      <w:r w:rsidR="00601C26">
        <w:rPr>
          <w:rFonts w:asciiTheme="majorBidi" w:hAnsiTheme="majorBidi" w:cstheme="majorBidi"/>
          <w:color w:val="000000" w:themeColor="text1"/>
          <w:lang w:val="en-US"/>
        </w:rPr>
        <w:t xml:space="preserve"> the cardinality Sankey diagram for our query.</w:t>
      </w:r>
    </w:p>
    <w:p w14:paraId="59A63C04" w14:textId="77777777" w:rsidR="003B7009" w:rsidRPr="00FE450C" w:rsidRDefault="003B7009" w:rsidP="00F579FA">
      <w:pPr>
        <w:spacing w:line="360" w:lineRule="auto"/>
        <w:rPr>
          <w:rFonts w:asciiTheme="majorBidi" w:hAnsiTheme="majorBidi" w:cstheme="majorBidi"/>
          <w:b/>
          <w:bCs/>
          <w:color w:val="FF0000"/>
        </w:rPr>
      </w:pPr>
      <w:r w:rsidRPr="00FE450C">
        <w:rPr>
          <w:rFonts w:asciiTheme="majorBidi" w:hAnsiTheme="majorBidi" w:cstheme="majorBidi"/>
          <w:color w:val="FF0000"/>
        </w:rPr>
        <w:t xml:space="preserve"> </w:t>
      </w:r>
    </w:p>
    <w:p w14:paraId="59593AF2" w14:textId="77777777" w:rsidR="00ED75C3" w:rsidRPr="00FE450C" w:rsidRDefault="003B7009" w:rsidP="00F579FA">
      <w:pPr>
        <w:spacing w:line="360" w:lineRule="auto"/>
        <w:rPr>
          <w:rFonts w:asciiTheme="majorBidi" w:hAnsiTheme="majorBidi" w:cstheme="majorBidi"/>
          <w:color w:val="FF0000"/>
          <w:lang w:val="en-GB"/>
        </w:rPr>
      </w:pPr>
      <w:r w:rsidRPr="00FE450C">
        <w:rPr>
          <w:rFonts w:asciiTheme="majorBidi" w:hAnsiTheme="majorBidi" w:cstheme="majorBidi"/>
          <w:noProof/>
          <w:color w:val="FF0000"/>
        </w:rPr>
        <w:drawing>
          <wp:inline distT="0" distB="0" distL="0" distR="0" wp14:anchorId="5DB75E9F" wp14:editId="26D3393E">
            <wp:extent cx="5725884" cy="2855742"/>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1-18 at 15.00.03.png"/>
                    <pic:cNvPicPr/>
                  </pic:nvPicPr>
                  <pic:blipFill>
                    <a:blip r:embed="rId42">
                      <a:extLst>
                        <a:ext uri="{28A0092B-C50C-407E-A947-70E740481C1C}">
                          <a14:useLocalDpi xmlns:a14="http://schemas.microsoft.com/office/drawing/2010/main" val="0"/>
                        </a:ext>
                      </a:extLst>
                    </a:blip>
                    <a:stretch>
                      <a:fillRect/>
                    </a:stretch>
                  </pic:blipFill>
                  <pic:spPr>
                    <a:xfrm>
                      <a:off x="0" y="0"/>
                      <a:ext cx="5743423" cy="2864489"/>
                    </a:xfrm>
                    <a:prstGeom prst="rect">
                      <a:avLst/>
                    </a:prstGeom>
                  </pic:spPr>
                </pic:pic>
              </a:graphicData>
            </a:graphic>
          </wp:inline>
        </w:drawing>
      </w:r>
    </w:p>
    <w:p w14:paraId="4F37396B" w14:textId="2BD6E16E" w:rsidR="00ED75C3" w:rsidRPr="00601C26" w:rsidRDefault="003B7009" w:rsidP="00F579FA">
      <w:pPr>
        <w:pStyle w:val="ListParagraph"/>
        <w:ind w:left="360"/>
        <w:rPr>
          <w:rFonts w:asciiTheme="majorBidi" w:hAnsiTheme="majorBidi" w:cstheme="majorBidi"/>
          <w:b/>
          <w:bCs/>
          <w:color w:val="000000" w:themeColor="text1"/>
        </w:rPr>
      </w:pPr>
      <w:r w:rsidRPr="00601C26">
        <w:rPr>
          <w:rFonts w:asciiTheme="majorBidi" w:hAnsiTheme="majorBidi" w:cstheme="majorBidi"/>
          <w:color w:val="000000" w:themeColor="text1"/>
        </w:rPr>
        <w:t xml:space="preserve">           </w:t>
      </w:r>
      <w:r w:rsidRPr="00601C26">
        <w:rPr>
          <w:rFonts w:asciiTheme="majorBidi" w:hAnsiTheme="majorBidi" w:cstheme="majorBidi"/>
          <w:b/>
          <w:bCs/>
          <w:color w:val="000000" w:themeColor="text1"/>
        </w:rPr>
        <w:t xml:space="preserve">Figure </w:t>
      </w:r>
      <w:r w:rsidR="00AF0B49" w:rsidRPr="00601C26">
        <w:rPr>
          <w:rFonts w:asciiTheme="majorBidi" w:hAnsiTheme="majorBidi" w:cstheme="majorBidi"/>
          <w:b/>
          <w:bCs/>
          <w:color w:val="000000" w:themeColor="text1"/>
        </w:rPr>
        <w:t>2</w:t>
      </w:r>
      <w:r w:rsidR="00760DC4">
        <w:rPr>
          <w:rFonts w:asciiTheme="majorBidi" w:hAnsiTheme="majorBidi" w:cstheme="majorBidi"/>
          <w:b/>
          <w:bCs/>
          <w:color w:val="000000" w:themeColor="text1"/>
        </w:rPr>
        <w:t>6</w:t>
      </w:r>
      <w:r w:rsidR="001517B7" w:rsidRPr="00601C26">
        <w:rPr>
          <w:rFonts w:asciiTheme="majorBidi" w:hAnsiTheme="majorBidi" w:cstheme="majorBidi"/>
          <w:b/>
          <w:bCs/>
          <w:color w:val="000000" w:themeColor="text1"/>
        </w:rPr>
        <w:t xml:space="preserve">- </w:t>
      </w:r>
      <w:proofErr w:type="spellStart"/>
      <w:r w:rsidR="001517B7" w:rsidRPr="00601C26">
        <w:rPr>
          <w:rFonts w:asciiTheme="majorBidi" w:hAnsiTheme="majorBidi" w:cstheme="majorBidi"/>
          <w:color w:val="000000" w:themeColor="text1"/>
        </w:rPr>
        <w:t>QueryFlow</w:t>
      </w:r>
      <w:proofErr w:type="spellEnd"/>
      <w:r w:rsidR="001517B7" w:rsidRPr="00601C26">
        <w:rPr>
          <w:rFonts w:asciiTheme="majorBidi" w:hAnsiTheme="majorBidi" w:cstheme="majorBidi"/>
          <w:color w:val="000000" w:themeColor="text1"/>
        </w:rPr>
        <w:t xml:space="preserve"> </w:t>
      </w:r>
      <w:r w:rsidR="00827CD5" w:rsidRPr="00601C26">
        <w:rPr>
          <w:rFonts w:asciiTheme="majorBidi" w:hAnsiTheme="majorBidi" w:cstheme="majorBidi"/>
          <w:color w:val="000000" w:themeColor="text1"/>
        </w:rPr>
        <w:t xml:space="preserve">Cardinality </w:t>
      </w:r>
      <w:r w:rsidR="00F90F48">
        <w:rPr>
          <w:rFonts w:asciiTheme="majorBidi" w:hAnsiTheme="majorBidi" w:cstheme="majorBidi"/>
          <w:color w:val="000000" w:themeColor="text1"/>
        </w:rPr>
        <w:t xml:space="preserve">based </w:t>
      </w:r>
      <w:r w:rsidR="001517B7" w:rsidRPr="00601C26">
        <w:rPr>
          <w:rFonts w:asciiTheme="majorBidi" w:hAnsiTheme="majorBidi" w:cstheme="majorBidi"/>
          <w:color w:val="000000" w:themeColor="text1"/>
        </w:rPr>
        <w:t xml:space="preserve">Sankey diagram for </w:t>
      </w:r>
      <w:r w:rsidR="00827CD5" w:rsidRPr="00601C26">
        <w:rPr>
          <w:rFonts w:asciiTheme="majorBidi" w:hAnsiTheme="majorBidi" w:cstheme="majorBidi"/>
          <w:color w:val="000000" w:themeColor="text1"/>
        </w:rPr>
        <w:t xml:space="preserve">our </w:t>
      </w:r>
      <w:r w:rsidR="001517B7" w:rsidRPr="00601C26">
        <w:rPr>
          <w:rFonts w:asciiTheme="majorBidi" w:hAnsiTheme="majorBidi" w:cstheme="majorBidi"/>
          <w:color w:val="000000" w:themeColor="text1"/>
        </w:rPr>
        <w:t>query</w:t>
      </w:r>
    </w:p>
    <w:p w14:paraId="14A2A01B" w14:textId="378C1AF8" w:rsidR="003B7009" w:rsidRPr="00601C26" w:rsidRDefault="003B7009" w:rsidP="00A53E1E">
      <w:pPr>
        <w:spacing w:line="360" w:lineRule="auto"/>
        <w:rPr>
          <w:rFonts w:asciiTheme="majorBidi" w:hAnsiTheme="majorBidi" w:cstheme="majorBidi"/>
          <w:color w:val="000000" w:themeColor="text1"/>
        </w:rPr>
      </w:pPr>
      <w:r w:rsidRPr="00601C26">
        <w:rPr>
          <w:rFonts w:asciiTheme="majorBidi" w:hAnsiTheme="majorBidi" w:cstheme="majorBidi"/>
          <w:color w:val="000000" w:themeColor="text1"/>
        </w:rPr>
        <w:t xml:space="preserve">After we created the visualization, we can see </w:t>
      </w:r>
      <w:r w:rsidR="00390388" w:rsidRPr="00601C26">
        <w:rPr>
          <w:rFonts w:asciiTheme="majorBidi" w:hAnsiTheme="majorBidi" w:cstheme="majorBidi"/>
          <w:color w:val="000000" w:themeColor="text1"/>
        </w:rPr>
        <w:t>the</w:t>
      </w:r>
      <w:r w:rsidRPr="00601C26">
        <w:rPr>
          <w:rFonts w:asciiTheme="majorBidi" w:hAnsiTheme="majorBidi" w:cstheme="majorBidi"/>
          <w:color w:val="000000" w:themeColor="text1"/>
        </w:rPr>
        <w:t xml:space="preserve"> </w:t>
      </w:r>
      <w:r w:rsidR="00390388" w:rsidRPr="00601C26">
        <w:rPr>
          <w:rFonts w:asciiTheme="majorBidi" w:hAnsiTheme="majorBidi" w:cstheme="majorBidi"/>
          <w:color w:val="000000" w:themeColor="text1"/>
        </w:rPr>
        <w:t>sub</w:t>
      </w:r>
      <w:r w:rsidR="00FA19E4" w:rsidRPr="00601C26">
        <w:rPr>
          <w:rFonts w:asciiTheme="majorBidi" w:hAnsiTheme="majorBidi" w:cstheme="majorBidi"/>
          <w:color w:val="000000" w:themeColor="text1"/>
        </w:rPr>
        <w:t>-</w:t>
      </w:r>
      <w:r w:rsidR="00390388" w:rsidRPr="00601C26">
        <w:rPr>
          <w:rFonts w:asciiTheme="majorBidi" w:hAnsiTheme="majorBidi" w:cstheme="majorBidi"/>
          <w:color w:val="000000" w:themeColor="text1"/>
        </w:rPr>
        <w:t>expression</w:t>
      </w:r>
      <w:r w:rsidR="002F1F81" w:rsidRPr="00601C26">
        <w:rPr>
          <w:rFonts w:asciiTheme="majorBidi" w:hAnsiTheme="majorBidi" w:cstheme="majorBidi"/>
          <w:color w:val="000000" w:themeColor="text1"/>
        </w:rPr>
        <w:t xml:space="preserve"> hierarchy </w:t>
      </w:r>
      <w:r w:rsidRPr="00601C26">
        <w:rPr>
          <w:rFonts w:asciiTheme="majorBidi" w:hAnsiTheme="majorBidi" w:cstheme="majorBidi"/>
          <w:color w:val="000000" w:themeColor="text1"/>
        </w:rPr>
        <w:t xml:space="preserve">and the cardinality of each </w:t>
      </w:r>
      <w:r w:rsidR="00390388" w:rsidRPr="00601C26">
        <w:rPr>
          <w:rFonts w:asciiTheme="majorBidi" w:hAnsiTheme="majorBidi" w:cstheme="majorBidi"/>
          <w:color w:val="000000" w:themeColor="text1"/>
        </w:rPr>
        <w:t>sub</w:t>
      </w:r>
      <w:r w:rsidR="00600EB9" w:rsidRPr="00601C26">
        <w:rPr>
          <w:rFonts w:asciiTheme="majorBidi" w:hAnsiTheme="majorBidi" w:cstheme="majorBidi"/>
          <w:color w:val="000000" w:themeColor="text1"/>
        </w:rPr>
        <w:t>-</w:t>
      </w:r>
      <w:r w:rsidR="00390388" w:rsidRPr="00601C26">
        <w:rPr>
          <w:rFonts w:asciiTheme="majorBidi" w:hAnsiTheme="majorBidi" w:cstheme="majorBidi"/>
          <w:color w:val="000000" w:themeColor="text1"/>
        </w:rPr>
        <w:t>expression</w:t>
      </w:r>
      <w:r w:rsidRPr="00601C26">
        <w:rPr>
          <w:rFonts w:asciiTheme="majorBidi" w:hAnsiTheme="majorBidi" w:cstheme="majorBidi"/>
          <w:color w:val="000000" w:themeColor="text1"/>
        </w:rPr>
        <w:t>, by how thick an edge is.</w:t>
      </w:r>
      <w:r w:rsidR="00E5652A" w:rsidRPr="00601C26">
        <w:rPr>
          <w:rFonts w:asciiTheme="majorBidi" w:hAnsiTheme="majorBidi" w:cstheme="majorBidi"/>
          <w:color w:val="000000" w:themeColor="text1"/>
        </w:rPr>
        <w:t xml:space="preserve"> </w:t>
      </w:r>
      <w:ins w:id="206" w:author="Eyal Trabelsi" w:date="2021-10-09T13:34:00Z">
        <w:r w:rsidR="00A53E1E">
          <w:rPr>
            <w:rFonts w:asciiTheme="majorBidi" w:hAnsiTheme="majorBidi" w:cstheme="majorBidi"/>
            <w:color w:val="000000" w:themeColor="text1"/>
          </w:rPr>
          <w:t xml:space="preserve">In order to see </w:t>
        </w:r>
      </w:ins>
      <w:ins w:id="207" w:author="Eyal Trabelsi" w:date="2021-10-09T13:37:00Z">
        <w:r w:rsidR="00A53E1E">
          <w:rPr>
            <w:rFonts w:asciiTheme="majorBidi" w:hAnsiTheme="majorBidi" w:cstheme="majorBidi"/>
            <w:color w:val="000000" w:themeColor="text1"/>
          </w:rPr>
          <w:t>the</w:t>
        </w:r>
      </w:ins>
      <w:ins w:id="208" w:author="Eyal Trabelsi" w:date="2021-10-09T13:34:00Z">
        <w:r w:rsidR="00A53E1E">
          <w:rPr>
            <w:rFonts w:asciiTheme="majorBidi" w:hAnsiTheme="majorBidi" w:cstheme="majorBidi"/>
            <w:color w:val="000000" w:themeColor="text1"/>
          </w:rPr>
          <w:t xml:space="preserve"> </w:t>
        </w:r>
      </w:ins>
      <w:ins w:id="209" w:author="Eyal Trabelsi" w:date="2021-10-09T13:35:00Z">
        <w:r w:rsidR="00A53E1E">
          <w:rPr>
            <w:rFonts w:asciiTheme="majorBidi" w:hAnsiTheme="majorBidi" w:cstheme="majorBidi"/>
            <w:color w:val="000000" w:themeColor="text1"/>
          </w:rPr>
          <w:t xml:space="preserve">cardinality </w:t>
        </w:r>
      </w:ins>
      <w:ins w:id="210" w:author="Eyal Trabelsi" w:date="2021-10-09T13:37:00Z">
        <w:r w:rsidR="00A53E1E">
          <w:rPr>
            <w:rFonts w:asciiTheme="majorBidi" w:hAnsiTheme="majorBidi" w:cstheme="majorBidi"/>
            <w:color w:val="000000" w:themeColor="text1"/>
          </w:rPr>
          <w:t xml:space="preserve">of each operation </w:t>
        </w:r>
      </w:ins>
      <w:ins w:id="211" w:author="Eyal Trabelsi" w:date="2021-10-09T13:35:00Z">
        <w:r w:rsidR="00A53E1E">
          <w:rPr>
            <w:rFonts w:asciiTheme="majorBidi" w:hAnsiTheme="majorBidi" w:cstheme="majorBidi"/>
            <w:color w:val="000000" w:themeColor="text1"/>
          </w:rPr>
          <w:t>we need to hover over</w:t>
        </w:r>
      </w:ins>
      <w:ins w:id="212" w:author="Eyal Trabelsi" w:date="2021-10-09T13:37:00Z">
        <w:r w:rsidR="00A53E1E">
          <w:rPr>
            <w:rFonts w:asciiTheme="majorBidi" w:hAnsiTheme="majorBidi" w:cstheme="majorBidi"/>
            <w:color w:val="000000" w:themeColor="text1"/>
          </w:rPr>
          <w:t xml:space="preserve"> it</w:t>
        </w:r>
      </w:ins>
      <w:ins w:id="213" w:author="Eyal Trabelsi" w:date="2021-10-09T13:35:00Z">
        <w:r w:rsidR="00A53E1E">
          <w:rPr>
            <w:rFonts w:asciiTheme="majorBidi" w:hAnsiTheme="majorBidi" w:cstheme="majorBidi"/>
            <w:color w:val="000000" w:themeColor="text1"/>
          </w:rPr>
          <w:t xml:space="preserve">, </w:t>
        </w:r>
      </w:ins>
      <w:ins w:id="214" w:author="Eyal Trabelsi" w:date="2021-10-09T13:36:00Z">
        <w:r w:rsidR="00A53E1E">
          <w:rPr>
            <w:rFonts w:asciiTheme="majorBidi" w:hAnsiTheme="majorBidi" w:cstheme="majorBidi"/>
            <w:color w:val="000000" w:themeColor="text1"/>
          </w:rPr>
          <w:t xml:space="preserve">since </w:t>
        </w:r>
      </w:ins>
      <w:ins w:id="215" w:author="Eyal Trabelsi" w:date="2021-10-09T13:38:00Z">
        <w:r w:rsidR="00A53E1E">
          <w:rPr>
            <w:rFonts w:asciiTheme="majorBidi" w:hAnsiTheme="majorBidi" w:cstheme="majorBidi"/>
            <w:color w:val="000000" w:themeColor="text1"/>
          </w:rPr>
          <w:t xml:space="preserve">we are not in </w:t>
        </w:r>
      </w:ins>
      <w:ins w:id="216" w:author="Eyal Trabelsi" w:date="2021-10-09T13:36:00Z">
        <w:r w:rsidR="00A53E1E">
          <w:rPr>
            <w:rFonts w:asciiTheme="majorBidi" w:hAnsiTheme="majorBidi" w:cstheme="majorBidi"/>
            <w:color w:val="000000" w:themeColor="text1"/>
          </w:rPr>
          <w:t xml:space="preserve">HTML </w:t>
        </w:r>
      </w:ins>
      <w:ins w:id="217" w:author="Eyal Trabelsi" w:date="2021-10-09T13:38:00Z">
        <w:r w:rsidR="00A53E1E">
          <w:rPr>
            <w:rFonts w:asciiTheme="majorBidi" w:hAnsiTheme="majorBidi" w:cstheme="majorBidi"/>
            <w:color w:val="000000" w:themeColor="text1"/>
          </w:rPr>
          <w:t>and we don’t want to overwhelm</w:t>
        </w:r>
      </w:ins>
      <w:ins w:id="218" w:author="Eyal Trabelsi" w:date="2021-10-09T13:39:00Z">
        <w:r w:rsidR="00A53E1E">
          <w:rPr>
            <w:rFonts w:asciiTheme="majorBidi" w:hAnsiTheme="majorBidi" w:cstheme="majorBidi"/>
            <w:color w:val="000000" w:themeColor="text1"/>
          </w:rPr>
          <w:t xml:space="preserve"> the reader</w:t>
        </w:r>
      </w:ins>
      <w:ins w:id="219" w:author="Eyal Trabelsi" w:date="2021-10-09T13:38:00Z">
        <w:r w:rsidR="00A53E1E">
          <w:rPr>
            <w:rFonts w:asciiTheme="majorBidi" w:hAnsiTheme="majorBidi" w:cstheme="majorBidi"/>
            <w:color w:val="000000" w:themeColor="text1"/>
          </w:rPr>
          <w:t xml:space="preserve"> by adding all the information presented on all nodes Figure 26 </w:t>
        </w:r>
      </w:ins>
      <w:ins w:id="220" w:author="Eyal Trabelsi" w:date="2021-10-09T13:39:00Z">
        <w:r w:rsidR="00A53E1E">
          <w:rPr>
            <w:rFonts w:asciiTheme="majorBidi" w:hAnsiTheme="majorBidi" w:cstheme="majorBidi"/>
            <w:color w:val="000000" w:themeColor="text1"/>
          </w:rPr>
          <w:t>does not</w:t>
        </w:r>
      </w:ins>
      <w:ins w:id="221" w:author="Eyal Trabelsi" w:date="2021-10-09T13:40:00Z">
        <w:r w:rsidR="00A53E1E">
          <w:rPr>
            <w:rFonts w:asciiTheme="majorBidi" w:hAnsiTheme="majorBidi" w:cstheme="majorBidi"/>
            <w:color w:val="000000" w:themeColor="text1"/>
          </w:rPr>
          <w:t xml:space="preserve"> </w:t>
        </w:r>
        <w:r w:rsidR="00A53E1E">
          <w:rPr>
            <w:rFonts w:asciiTheme="majorBidi" w:hAnsiTheme="majorBidi" w:cstheme="majorBidi"/>
            <w:color w:val="000000" w:themeColor="text1"/>
          </w:rPr>
          <w:lastRenderedPageBreak/>
          <w:t>show the “hover” information.</w:t>
        </w:r>
      </w:ins>
      <w:ins w:id="222" w:author="Eyal Trabelsi" w:date="2021-10-09T19:38:00Z">
        <w:r w:rsidR="00AF52A4">
          <w:rPr>
            <w:rFonts w:asciiTheme="majorBidi" w:hAnsiTheme="majorBidi" w:cstheme="majorBidi"/>
            <w:color w:val="000000" w:themeColor="text1"/>
          </w:rPr>
          <w:br/>
        </w:r>
      </w:ins>
      <w:r w:rsidR="0024553D">
        <w:rPr>
          <w:rFonts w:asciiTheme="majorBidi" w:hAnsiTheme="majorBidi" w:cstheme="majorBidi"/>
          <w:color w:val="000000" w:themeColor="text1"/>
        </w:rPr>
        <w:br/>
      </w:r>
      <w:r w:rsidR="00E5652A" w:rsidRPr="00601C26">
        <w:rPr>
          <w:rFonts w:asciiTheme="majorBidi" w:hAnsiTheme="majorBidi" w:cstheme="majorBidi"/>
          <w:color w:val="000000" w:themeColor="text1"/>
        </w:rPr>
        <w:t xml:space="preserve">Now we can understand why splitting the </w:t>
      </w:r>
      <w:r w:rsidR="00E5652A" w:rsidRPr="00601C26">
        <w:rPr>
          <w:rFonts w:asciiTheme="majorBidi" w:hAnsiTheme="majorBidi" w:cstheme="majorBidi"/>
          <w:i/>
          <w:iCs/>
          <w:color w:val="000000" w:themeColor="text1"/>
        </w:rPr>
        <w:t xml:space="preserve">Seq Scan </w:t>
      </w:r>
      <w:r w:rsidR="00E5652A" w:rsidRPr="00601C26">
        <w:rPr>
          <w:rFonts w:asciiTheme="majorBidi" w:hAnsiTheme="majorBidi" w:cstheme="majorBidi"/>
          <w:color w:val="000000" w:themeColor="text1"/>
        </w:rPr>
        <w:t xml:space="preserve">operator is </w:t>
      </w:r>
      <w:r w:rsidR="00390388" w:rsidRPr="00601C26">
        <w:rPr>
          <w:rFonts w:asciiTheme="majorBidi" w:hAnsiTheme="majorBidi" w:cstheme="majorBidi"/>
          <w:color w:val="000000" w:themeColor="text1"/>
        </w:rPr>
        <w:t xml:space="preserve">so </w:t>
      </w:r>
      <w:r w:rsidR="00E5652A" w:rsidRPr="00601C26">
        <w:rPr>
          <w:rFonts w:asciiTheme="majorBidi" w:hAnsiTheme="majorBidi" w:cstheme="majorBidi"/>
          <w:color w:val="000000" w:themeColor="text1"/>
        </w:rPr>
        <w:t xml:space="preserve">valuable, </w:t>
      </w:r>
      <w:r w:rsidR="00F90F48">
        <w:rPr>
          <w:rFonts w:asciiTheme="majorBidi" w:hAnsiTheme="majorBidi" w:cstheme="majorBidi"/>
          <w:color w:val="000000" w:themeColor="text1"/>
        </w:rPr>
        <w:t>we</w:t>
      </w:r>
      <w:r w:rsidR="00F90F48" w:rsidRPr="00601C26">
        <w:rPr>
          <w:rFonts w:asciiTheme="majorBidi" w:hAnsiTheme="majorBidi" w:cstheme="majorBidi"/>
          <w:color w:val="000000" w:themeColor="text1"/>
        </w:rPr>
        <w:t xml:space="preserve"> </w:t>
      </w:r>
      <w:r w:rsidR="00E5652A" w:rsidRPr="00601C26">
        <w:rPr>
          <w:rFonts w:asciiTheme="majorBidi" w:hAnsiTheme="majorBidi" w:cstheme="majorBidi"/>
          <w:color w:val="000000" w:themeColor="text1"/>
        </w:rPr>
        <w:t>can understand how many rows the original relation</w:t>
      </w:r>
      <w:r w:rsidR="00390388" w:rsidRPr="00601C26">
        <w:rPr>
          <w:rFonts w:asciiTheme="majorBidi" w:hAnsiTheme="majorBidi" w:cstheme="majorBidi"/>
          <w:color w:val="000000" w:themeColor="text1"/>
        </w:rPr>
        <w:t>s</w:t>
      </w:r>
      <w:r w:rsidR="00E5652A" w:rsidRPr="00601C26">
        <w:rPr>
          <w:rFonts w:asciiTheme="majorBidi" w:hAnsiTheme="majorBidi" w:cstheme="majorBidi"/>
          <w:color w:val="000000" w:themeColor="text1"/>
        </w:rPr>
        <w:t xml:space="preserve"> had </w:t>
      </w:r>
      <w:r w:rsidR="00390388" w:rsidRPr="00601C26">
        <w:rPr>
          <w:rFonts w:asciiTheme="majorBidi" w:hAnsiTheme="majorBidi" w:cstheme="majorBidi"/>
          <w:color w:val="000000" w:themeColor="text1"/>
        </w:rPr>
        <w:t>(</w:t>
      </w:r>
      <w:r w:rsidR="00E5652A" w:rsidRPr="00601C26">
        <w:rPr>
          <w:rFonts w:asciiTheme="majorBidi" w:hAnsiTheme="majorBidi" w:cstheme="majorBidi"/>
          <w:i/>
          <w:iCs/>
          <w:color w:val="000000" w:themeColor="text1"/>
        </w:rPr>
        <w:t xml:space="preserve">titles </w:t>
      </w:r>
      <w:r w:rsidR="00E5652A" w:rsidRPr="00601C26">
        <w:rPr>
          <w:rFonts w:asciiTheme="majorBidi" w:hAnsiTheme="majorBidi" w:cstheme="majorBidi"/>
          <w:color w:val="000000" w:themeColor="text1"/>
        </w:rPr>
        <w:t xml:space="preserve">and </w:t>
      </w:r>
      <w:r w:rsidR="00E5652A" w:rsidRPr="00601C26">
        <w:rPr>
          <w:rFonts w:asciiTheme="majorBidi" w:hAnsiTheme="majorBidi" w:cstheme="majorBidi"/>
          <w:i/>
          <w:iCs/>
          <w:color w:val="000000" w:themeColor="text1"/>
        </w:rPr>
        <w:t>people</w:t>
      </w:r>
      <w:r w:rsidR="00390388" w:rsidRPr="00601C26">
        <w:rPr>
          <w:rFonts w:asciiTheme="majorBidi" w:hAnsiTheme="majorBidi" w:cstheme="majorBidi"/>
          <w:i/>
          <w:iCs/>
          <w:color w:val="000000" w:themeColor="text1"/>
        </w:rPr>
        <w:t>)</w:t>
      </w:r>
      <w:r w:rsidR="00E5652A" w:rsidRPr="00601C26">
        <w:rPr>
          <w:rFonts w:asciiTheme="majorBidi" w:hAnsiTheme="majorBidi" w:cstheme="majorBidi"/>
          <w:i/>
          <w:iCs/>
          <w:color w:val="000000" w:themeColor="text1"/>
        </w:rPr>
        <w:t xml:space="preserve"> </w:t>
      </w:r>
      <w:r w:rsidR="00E5652A" w:rsidRPr="00601C26">
        <w:rPr>
          <w:rFonts w:asciiTheme="majorBidi" w:hAnsiTheme="majorBidi" w:cstheme="majorBidi"/>
          <w:color w:val="000000" w:themeColor="text1"/>
        </w:rPr>
        <w:t>and the cardinality we got after the filter</w:t>
      </w:r>
      <w:r w:rsidR="00390388" w:rsidRPr="00601C26">
        <w:rPr>
          <w:rFonts w:asciiTheme="majorBidi" w:hAnsiTheme="majorBidi" w:cstheme="majorBidi"/>
          <w:color w:val="000000" w:themeColor="text1"/>
        </w:rPr>
        <w:t xml:space="preserve"> (</w:t>
      </w:r>
      <w:r w:rsidR="00390388" w:rsidRPr="00601C26">
        <w:rPr>
          <w:rFonts w:asciiTheme="majorBidi" w:hAnsiTheme="majorBidi" w:cstheme="majorBidi"/>
          <w:i/>
          <w:iCs/>
          <w:color w:val="000000" w:themeColor="text1"/>
        </w:rPr>
        <w:t xml:space="preserve">titles* </w:t>
      </w:r>
      <w:r w:rsidR="00390388" w:rsidRPr="00601C26">
        <w:rPr>
          <w:rFonts w:asciiTheme="majorBidi" w:hAnsiTheme="majorBidi" w:cstheme="majorBidi"/>
          <w:color w:val="000000" w:themeColor="text1"/>
        </w:rPr>
        <w:t xml:space="preserve">and </w:t>
      </w:r>
      <w:r w:rsidR="00390388" w:rsidRPr="00601C26">
        <w:rPr>
          <w:rFonts w:asciiTheme="majorBidi" w:hAnsiTheme="majorBidi" w:cstheme="majorBidi"/>
          <w:i/>
          <w:iCs/>
          <w:color w:val="000000" w:themeColor="text1"/>
        </w:rPr>
        <w:t>people*)</w:t>
      </w:r>
      <w:r w:rsidR="00E5652A" w:rsidRPr="00601C26">
        <w:rPr>
          <w:rFonts w:asciiTheme="majorBidi" w:hAnsiTheme="majorBidi" w:cstheme="majorBidi"/>
          <w:color w:val="000000" w:themeColor="text1"/>
        </w:rPr>
        <w:t>.</w:t>
      </w:r>
      <w:r w:rsidRPr="00FE450C">
        <w:rPr>
          <w:rFonts w:asciiTheme="majorBidi" w:hAnsiTheme="majorBidi" w:cstheme="majorBidi"/>
          <w:color w:val="FF0000"/>
        </w:rPr>
        <w:br/>
      </w:r>
      <w:r w:rsidR="006E297A" w:rsidRPr="00FE450C">
        <w:rPr>
          <w:rFonts w:asciiTheme="majorBidi" w:hAnsiTheme="majorBidi" w:cstheme="majorBidi"/>
          <w:color w:val="FF0000"/>
        </w:rPr>
        <w:br/>
      </w:r>
      <w:r w:rsidR="00390388" w:rsidRPr="00601C26">
        <w:rPr>
          <w:rFonts w:asciiTheme="majorBidi" w:hAnsiTheme="majorBidi" w:cstheme="majorBidi"/>
          <w:color w:val="000000" w:themeColor="text1"/>
        </w:rPr>
        <w:t xml:space="preserve">From figure </w:t>
      </w:r>
      <w:r w:rsidR="00AF0B49" w:rsidRPr="00601C26">
        <w:rPr>
          <w:rFonts w:asciiTheme="majorBidi" w:hAnsiTheme="majorBidi" w:cstheme="majorBidi"/>
          <w:color w:val="000000" w:themeColor="text1"/>
        </w:rPr>
        <w:t>2</w:t>
      </w:r>
      <w:r w:rsidR="00760DC4">
        <w:rPr>
          <w:rFonts w:asciiTheme="majorBidi" w:hAnsiTheme="majorBidi" w:cstheme="majorBidi"/>
          <w:color w:val="000000" w:themeColor="text1"/>
        </w:rPr>
        <w:t>6</w:t>
      </w:r>
      <w:r w:rsidR="00390388" w:rsidRPr="00601C26">
        <w:rPr>
          <w:rFonts w:asciiTheme="majorBidi" w:hAnsiTheme="majorBidi" w:cstheme="majorBidi"/>
          <w:color w:val="000000" w:themeColor="text1"/>
        </w:rPr>
        <w:t xml:space="preserve"> we can understand a lot about our query, including the following</w:t>
      </w:r>
      <w:r w:rsidRPr="00601C26">
        <w:rPr>
          <w:rFonts w:asciiTheme="majorBidi" w:hAnsiTheme="majorBidi" w:cstheme="majorBidi"/>
          <w:color w:val="000000" w:themeColor="text1"/>
        </w:rPr>
        <w:t>:</w:t>
      </w:r>
    </w:p>
    <w:p w14:paraId="3DE4E44E" w14:textId="77777777" w:rsidR="008412E1" w:rsidRPr="00601C26" w:rsidRDefault="003B7009" w:rsidP="008B2088">
      <w:pPr>
        <w:pStyle w:val="ListParagraph"/>
        <w:numPr>
          <w:ilvl w:val="0"/>
          <w:numId w:val="7"/>
        </w:numPr>
        <w:rPr>
          <w:rFonts w:asciiTheme="majorBidi" w:hAnsiTheme="majorBidi" w:cstheme="majorBidi"/>
          <w:color w:val="000000" w:themeColor="text1"/>
        </w:rPr>
      </w:pPr>
      <w:r w:rsidRPr="00601C26">
        <w:rPr>
          <w:rFonts w:asciiTheme="majorBidi" w:hAnsiTheme="majorBidi" w:cstheme="majorBidi"/>
          <w:color w:val="000000" w:themeColor="text1"/>
        </w:rPr>
        <w:t>The filter on the people relation is not redundant as the edge from it is thinner</w:t>
      </w:r>
      <w:r w:rsidR="00E5652A" w:rsidRPr="00601C26">
        <w:rPr>
          <w:rFonts w:asciiTheme="majorBidi" w:hAnsiTheme="majorBidi" w:cstheme="majorBidi"/>
          <w:color w:val="000000" w:themeColor="text1"/>
        </w:rPr>
        <w:t xml:space="preserve">, and </w:t>
      </w:r>
      <w:r w:rsidR="00390388" w:rsidRPr="00601C26">
        <w:rPr>
          <w:rFonts w:asciiTheme="majorBidi" w:hAnsiTheme="majorBidi" w:cstheme="majorBidi"/>
          <w:color w:val="000000" w:themeColor="text1"/>
        </w:rPr>
        <w:t>an index</w:t>
      </w:r>
      <w:r w:rsidR="00E5652A" w:rsidRPr="00601C26">
        <w:rPr>
          <w:rFonts w:asciiTheme="majorBidi" w:hAnsiTheme="majorBidi" w:cstheme="majorBidi"/>
          <w:color w:val="000000" w:themeColor="text1"/>
        </w:rPr>
        <w:t xml:space="preserve"> might be able to improve performance.</w:t>
      </w:r>
    </w:p>
    <w:p w14:paraId="11175C88" w14:textId="6E1054AC" w:rsidR="003B7009" w:rsidRPr="00601C26" w:rsidRDefault="003B7009" w:rsidP="008B2088">
      <w:pPr>
        <w:pStyle w:val="ListParagraph"/>
        <w:numPr>
          <w:ilvl w:val="0"/>
          <w:numId w:val="7"/>
        </w:numPr>
        <w:rPr>
          <w:rFonts w:asciiTheme="majorBidi" w:hAnsiTheme="majorBidi" w:cstheme="majorBidi"/>
          <w:color w:val="000000" w:themeColor="text1"/>
        </w:rPr>
      </w:pPr>
      <w:r w:rsidRPr="00601C26">
        <w:rPr>
          <w:rFonts w:asciiTheme="majorBidi" w:hAnsiTheme="majorBidi" w:cstheme="majorBidi"/>
          <w:color w:val="000000" w:themeColor="text1"/>
        </w:rPr>
        <w:t>The filter on the title relation is not redundant as the edge from it is thinner</w:t>
      </w:r>
      <w:r w:rsidR="00E5652A" w:rsidRPr="00601C26">
        <w:rPr>
          <w:rFonts w:asciiTheme="majorBidi" w:hAnsiTheme="majorBidi" w:cstheme="majorBidi"/>
          <w:color w:val="000000" w:themeColor="text1"/>
        </w:rPr>
        <w:t xml:space="preserve">, and </w:t>
      </w:r>
      <w:r w:rsidR="00AF52A4">
        <w:rPr>
          <w:rFonts w:asciiTheme="majorBidi" w:hAnsiTheme="majorBidi" w:cstheme="majorBidi"/>
          <w:color w:val="000000" w:themeColor="text1"/>
        </w:rPr>
        <w:t>an</w:t>
      </w:r>
      <w:r w:rsidR="00AF52A4" w:rsidRPr="00601C26">
        <w:rPr>
          <w:rFonts w:asciiTheme="majorBidi" w:hAnsiTheme="majorBidi" w:cstheme="majorBidi"/>
          <w:color w:val="000000" w:themeColor="text1"/>
        </w:rPr>
        <w:t xml:space="preserve"> </w:t>
      </w:r>
      <w:r w:rsidR="00390388" w:rsidRPr="00601C26">
        <w:rPr>
          <w:rFonts w:asciiTheme="majorBidi" w:hAnsiTheme="majorBidi" w:cstheme="majorBidi"/>
          <w:color w:val="000000" w:themeColor="text1"/>
        </w:rPr>
        <w:t>index</w:t>
      </w:r>
      <w:r w:rsidR="00E5652A" w:rsidRPr="00601C26">
        <w:rPr>
          <w:rFonts w:asciiTheme="majorBidi" w:hAnsiTheme="majorBidi" w:cstheme="majorBidi"/>
          <w:color w:val="000000" w:themeColor="text1"/>
        </w:rPr>
        <w:t xml:space="preserve"> might be able to improve performance.</w:t>
      </w:r>
    </w:p>
    <w:p w14:paraId="484578DD" w14:textId="141F3549" w:rsidR="00B4174D" w:rsidRPr="00601C26" w:rsidRDefault="006E297A" w:rsidP="008B2088">
      <w:pPr>
        <w:pStyle w:val="ListParagraph"/>
        <w:numPr>
          <w:ilvl w:val="0"/>
          <w:numId w:val="7"/>
        </w:numPr>
        <w:rPr>
          <w:rFonts w:asciiTheme="majorBidi" w:hAnsiTheme="majorBidi" w:cstheme="majorBidi"/>
          <w:color w:val="000000" w:themeColor="text1"/>
        </w:rPr>
      </w:pPr>
      <w:r w:rsidRPr="00601C26">
        <w:rPr>
          <w:rFonts w:asciiTheme="majorBidi" w:hAnsiTheme="majorBidi" w:cstheme="majorBidi"/>
          <w:color w:val="000000" w:themeColor="text1"/>
        </w:rPr>
        <w:t xml:space="preserve">No </w:t>
      </w:r>
      <w:r w:rsidR="00390388" w:rsidRPr="00601C26">
        <w:rPr>
          <w:rFonts w:asciiTheme="majorBidi" w:hAnsiTheme="majorBidi" w:cstheme="majorBidi"/>
          <w:color w:val="000000" w:themeColor="text1"/>
        </w:rPr>
        <w:t>sub</w:t>
      </w:r>
      <w:r w:rsidR="00FA19E4" w:rsidRPr="00601C26">
        <w:rPr>
          <w:rFonts w:asciiTheme="majorBidi" w:hAnsiTheme="majorBidi" w:cstheme="majorBidi"/>
          <w:color w:val="000000" w:themeColor="text1"/>
        </w:rPr>
        <w:t>-</w:t>
      </w:r>
      <w:r w:rsidR="00390388" w:rsidRPr="00601C26">
        <w:rPr>
          <w:rFonts w:asciiTheme="majorBidi" w:hAnsiTheme="majorBidi" w:cstheme="majorBidi"/>
          <w:color w:val="000000" w:themeColor="text1"/>
        </w:rPr>
        <w:t>expression</w:t>
      </w:r>
      <w:r w:rsidRPr="00601C26">
        <w:rPr>
          <w:rFonts w:asciiTheme="majorBidi" w:hAnsiTheme="majorBidi" w:cstheme="majorBidi"/>
          <w:color w:val="000000" w:themeColor="text1"/>
        </w:rPr>
        <w:t xml:space="preserve"> </w:t>
      </w:r>
      <w:r w:rsidR="00390388" w:rsidRPr="00601C26">
        <w:rPr>
          <w:rFonts w:asciiTheme="majorBidi" w:hAnsiTheme="majorBidi" w:cstheme="majorBidi"/>
          <w:color w:val="000000" w:themeColor="text1"/>
        </w:rPr>
        <w:t>is empty (has no rows)</w:t>
      </w:r>
      <w:r w:rsidRPr="00601C26">
        <w:rPr>
          <w:rFonts w:asciiTheme="majorBidi" w:hAnsiTheme="majorBidi" w:cstheme="majorBidi"/>
          <w:color w:val="000000" w:themeColor="text1"/>
        </w:rPr>
        <w:t xml:space="preserve"> as </w:t>
      </w:r>
      <w:r w:rsidR="00390388" w:rsidRPr="00601C26">
        <w:rPr>
          <w:rFonts w:asciiTheme="majorBidi" w:hAnsiTheme="majorBidi" w:cstheme="majorBidi"/>
          <w:color w:val="000000" w:themeColor="text1"/>
        </w:rPr>
        <w:t xml:space="preserve">there is </w:t>
      </w:r>
      <w:r w:rsidRPr="00601C26">
        <w:rPr>
          <w:rFonts w:asciiTheme="majorBidi" w:hAnsiTheme="majorBidi" w:cstheme="majorBidi"/>
          <w:color w:val="000000" w:themeColor="text1"/>
        </w:rPr>
        <w:t xml:space="preserve">no edge </w:t>
      </w:r>
      <w:proofErr w:type="spellStart"/>
      <w:r w:rsidR="00390388" w:rsidRPr="00601C26">
        <w:rPr>
          <w:rFonts w:asciiTheme="majorBidi" w:hAnsiTheme="majorBidi" w:cstheme="majorBidi"/>
          <w:color w:val="000000" w:themeColor="text1"/>
        </w:rPr>
        <w:t>colored</w:t>
      </w:r>
      <w:proofErr w:type="spellEnd"/>
      <w:r w:rsidR="00390388" w:rsidRPr="00601C26">
        <w:rPr>
          <w:rFonts w:asciiTheme="majorBidi" w:hAnsiTheme="majorBidi" w:cstheme="majorBidi"/>
          <w:color w:val="000000" w:themeColor="text1"/>
        </w:rPr>
        <w:t xml:space="preserve"> in</w:t>
      </w:r>
      <w:r w:rsidRPr="00601C26">
        <w:rPr>
          <w:rFonts w:asciiTheme="majorBidi" w:hAnsiTheme="majorBidi" w:cstheme="majorBidi"/>
          <w:color w:val="000000" w:themeColor="text1"/>
        </w:rPr>
        <w:t xml:space="preserve"> red.</w:t>
      </w:r>
    </w:p>
    <w:p w14:paraId="7D99CA51" w14:textId="5703B114" w:rsidR="00FD24BF" w:rsidRPr="00601C26" w:rsidRDefault="00390388" w:rsidP="008B2088">
      <w:pPr>
        <w:pStyle w:val="ListParagraph"/>
        <w:numPr>
          <w:ilvl w:val="0"/>
          <w:numId w:val="7"/>
        </w:numPr>
        <w:rPr>
          <w:rFonts w:asciiTheme="majorBidi" w:hAnsiTheme="majorBidi" w:cstheme="majorBidi"/>
          <w:color w:val="000000" w:themeColor="text1"/>
        </w:rPr>
      </w:pPr>
      <w:r w:rsidRPr="00601C26">
        <w:rPr>
          <w:rFonts w:asciiTheme="majorBidi" w:hAnsiTheme="majorBidi" w:cstheme="majorBidi"/>
          <w:color w:val="000000" w:themeColor="text1"/>
        </w:rPr>
        <w:t>We can u</w:t>
      </w:r>
      <w:r w:rsidR="006E297A" w:rsidRPr="00601C26">
        <w:rPr>
          <w:rFonts w:asciiTheme="majorBidi" w:hAnsiTheme="majorBidi" w:cstheme="majorBidi"/>
          <w:color w:val="000000" w:themeColor="text1"/>
        </w:rPr>
        <w:t>nderstand the size of the relations</w:t>
      </w:r>
      <w:r w:rsidR="00E5652A" w:rsidRPr="00601C26">
        <w:rPr>
          <w:rFonts w:asciiTheme="majorBidi" w:hAnsiTheme="majorBidi" w:cstheme="majorBidi"/>
          <w:color w:val="000000" w:themeColor="text1"/>
        </w:rPr>
        <w:t>, the crew is by far the biggest relation</w:t>
      </w:r>
      <w:r w:rsidR="0038058F" w:rsidRPr="00601C26">
        <w:rPr>
          <w:rFonts w:asciiTheme="majorBidi" w:hAnsiTheme="majorBidi" w:cstheme="majorBidi"/>
          <w:color w:val="000000" w:themeColor="text1"/>
        </w:rPr>
        <w:t>.</w:t>
      </w:r>
    </w:p>
    <w:p w14:paraId="43AD1F49" w14:textId="10B40F66" w:rsidR="00827CD5" w:rsidRPr="00601C26" w:rsidRDefault="00601C26" w:rsidP="00827CD5">
      <w:pPr>
        <w:rPr>
          <w:rFonts w:asciiTheme="majorBidi" w:hAnsiTheme="majorBidi" w:cstheme="majorBidi"/>
          <w:color w:val="000000" w:themeColor="text1"/>
        </w:rPr>
      </w:pPr>
      <w:r w:rsidRPr="00601C26">
        <w:rPr>
          <w:rFonts w:asciiTheme="majorBidi" w:hAnsiTheme="majorBidi" w:cstheme="majorBidi"/>
          <w:color w:val="000000" w:themeColor="text1"/>
        </w:rPr>
        <w:t>We can visualize a Sankey diagram for</w:t>
      </w:r>
      <w:r w:rsidR="00AC1AD8">
        <w:rPr>
          <w:rFonts w:asciiTheme="majorBidi" w:hAnsiTheme="majorBidi" w:cstheme="majorBidi"/>
          <w:color w:val="000000" w:themeColor="text1"/>
        </w:rPr>
        <w:t xml:space="preserve"> the</w:t>
      </w:r>
      <w:r w:rsidRPr="00601C26">
        <w:rPr>
          <w:rFonts w:asciiTheme="majorBidi" w:hAnsiTheme="majorBidi" w:cstheme="majorBidi"/>
          <w:color w:val="000000" w:themeColor="text1"/>
        </w:rPr>
        <w:t xml:space="preserve"> duration as well as can be seen in </w:t>
      </w:r>
      <w:r w:rsidR="00474651">
        <w:rPr>
          <w:rFonts w:asciiTheme="majorBidi" w:hAnsiTheme="majorBidi" w:cstheme="majorBidi"/>
          <w:color w:val="000000" w:themeColor="text1"/>
        </w:rPr>
        <w:t>f</w:t>
      </w:r>
      <w:r w:rsidRPr="00601C26">
        <w:rPr>
          <w:rFonts w:asciiTheme="majorBidi" w:hAnsiTheme="majorBidi" w:cstheme="majorBidi"/>
          <w:color w:val="000000" w:themeColor="text1"/>
        </w:rPr>
        <w:t>igure 2</w:t>
      </w:r>
      <w:r w:rsidR="00760DC4">
        <w:rPr>
          <w:rFonts w:asciiTheme="majorBidi" w:hAnsiTheme="majorBidi" w:cstheme="majorBidi"/>
          <w:color w:val="000000" w:themeColor="text1"/>
        </w:rPr>
        <w:t>7</w:t>
      </w:r>
      <w:r w:rsidRPr="00601C26">
        <w:rPr>
          <w:rFonts w:asciiTheme="majorBidi" w:hAnsiTheme="majorBidi" w:cstheme="majorBidi"/>
          <w:color w:val="000000" w:themeColor="text1"/>
        </w:rPr>
        <w:t>.</w:t>
      </w:r>
      <w:ins w:id="223" w:author="Eyal Trabelsi" w:date="2021-10-09T10:37:00Z">
        <w:r w:rsidR="005E5B1B">
          <w:rPr>
            <w:rFonts w:asciiTheme="majorBidi" w:hAnsiTheme="majorBidi" w:cstheme="majorBidi"/>
            <w:color w:val="000000" w:themeColor="text1"/>
          </w:rPr>
          <w:t xml:space="preserve"> </w:t>
        </w:r>
        <w:r w:rsidR="005E5B1B">
          <w:rPr>
            <w:rFonts w:asciiTheme="majorBidi" w:hAnsiTheme="majorBidi" w:cstheme="majorBidi"/>
            <w:color w:val="000000" w:themeColor="text1"/>
            <w:lang w:val="en-GB"/>
          </w:rPr>
          <w:t xml:space="preserve">In section 4.4 we will see how we can use both the duration </w:t>
        </w:r>
      </w:ins>
      <w:ins w:id="224" w:author="Eyal Trabelsi" w:date="2021-10-09T10:38:00Z">
        <w:r w:rsidR="005E5B1B">
          <w:rPr>
            <w:rFonts w:asciiTheme="majorBidi" w:hAnsiTheme="majorBidi" w:cstheme="majorBidi"/>
            <w:color w:val="000000" w:themeColor="text1"/>
            <w:lang w:val="en-GB"/>
          </w:rPr>
          <w:t xml:space="preserve">and </w:t>
        </w:r>
      </w:ins>
      <w:ins w:id="225" w:author="Eyal Trabelsi" w:date="2021-10-09T10:37:00Z">
        <w:r w:rsidR="005E5B1B">
          <w:rPr>
            <w:rFonts w:asciiTheme="majorBidi" w:hAnsiTheme="majorBidi" w:cstheme="majorBidi"/>
            <w:color w:val="000000" w:themeColor="text1"/>
            <w:lang w:val="en-GB"/>
          </w:rPr>
          <w:t xml:space="preserve">cardinality </w:t>
        </w:r>
      </w:ins>
      <w:ins w:id="226" w:author="Eyal Trabelsi" w:date="2021-10-09T10:38:00Z">
        <w:r w:rsidR="005E5B1B">
          <w:rPr>
            <w:rFonts w:asciiTheme="majorBidi" w:hAnsiTheme="majorBidi" w:cstheme="majorBidi"/>
            <w:color w:val="000000" w:themeColor="text1"/>
            <w:lang w:val="en-GB"/>
          </w:rPr>
          <w:t xml:space="preserve">Sankey </w:t>
        </w:r>
      </w:ins>
      <w:ins w:id="227" w:author="Eyal Trabelsi" w:date="2021-10-09T10:37:00Z">
        <w:r w:rsidR="005E5B1B">
          <w:rPr>
            <w:rFonts w:asciiTheme="majorBidi" w:hAnsiTheme="majorBidi" w:cstheme="majorBidi"/>
            <w:color w:val="000000" w:themeColor="text1"/>
            <w:lang w:val="en-GB"/>
          </w:rPr>
          <w:t>to</w:t>
        </w:r>
      </w:ins>
      <w:ins w:id="228" w:author="Eyal Trabelsi" w:date="2021-10-09T10:38:00Z">
        <w:r w:rsidR="005E5B1B">
          <w:rPr>
            <w:rFonts w:asciiTheme="majorBidi" w:hAnsiTheme="majorBidi" w:cstheme="majorBidi"/>
            <w:color w:val="000000" w:themeColor="text1"/>
            <w:lang w:val="en-GB"/>
          </w:rPr>
          <w:t xml:space="preserve"> </w:t>
        </w:r>
      </w:ins>
      <w:ins w:id="229" w:author="Eyal Trabelsi" w:date="2021-10-09T10:42:00Z">
        <w:r w:rsidR="005C0A64">
          <w:rPr>
            <w:rFonts w:asciiTheme="majorBidi" w:hAnsiTheme="majorBidi" w:cstheme="majorBidi"/>
            <w:color w:val="000000" w:themeColor="text1"/>
            <w:lang w:val="en-GB"/>
          </w:rPr>
          <w:t>detect</w:t>
        </w:r>
        <w:r w:rsidR="00CA7993">
          <w:rPr>
            <w:rFonts w:asciiTheme="majorBidi" w:hAnsiTheme="majorBidi" w:cstheme="majorBidi"/>
            <w:color w:val="000000" w:themeColor="text1"/>
            <w:lang w:val="en-GB"/>
          </w:rPr>
          <w:t xml:space="preserve"> performance issue in</w:t>
        </w:r>
      </w:ins>
      <w:ins w:id="230" w:author="Eyal Trabelsi" w:date="2021-10-09T10:38:00Z">
        <w:r w:rsidR="005E5B1B">
          <w:rPr>
            <w:rFonts w:asciiTheme="majorBidi" w:hAnsiTheme="majorBidi" w:cstheme="majorBidi"/>
            <w:color w:val="000000" w:themeColor="text1"/>
            <w:lang w:val="en-GB"/>
          </w:rPr>
          <w:t xml:space="preserve"> a</w:t>
        </w:r>
      </w:ins>
      <w:ins w:id="231" w:author="Eyal Trabelsi" w:date="2021-10-16T14:34:00Z">
        <w:r w:rsidR="00363EF6">
          <w:rPr>
            <w:rFonts w:asciiTheme="majorBidi" w:hAnsiTheme="majorBidi" w:cstheme="majorBidi"/>
            <w:color w:val="000000" w:themeColor="text1"/>
            <w:lang w:val="en-GB"/>
          </w:rPr>
          <w:t>n</w:t>
        </w:r>
      </w:ins>
      <w:ins w:id="232" w:author="Eyal Trabelsi" w:date="2021-10-09T10:38:00Z">
        <w:r w:rsidR="005E5B1B">
          <w:rPr>
            <w:rFonts w:asciiTheme="majorBidi" w:hAnsiTheme="majorBidi" w:cstheme="majorBidi"/>
            <w:color w:val="000000" w:themeColor="text1"/>
            <w:lang w:val="en-GB"/>
          </w:rPr>
          <w:t xml:space="preserve"> SQL query.</w:t>
        </w:r>
      </w:ins>
      <w:r w:rsidRPr="00601C26">
        <w:rPr>
          <w:rFonts w:asciiTheme="majorBidi" w:hAnsiTheme="majorBidi" w:cstheme="majorBidi"/>
          <w:color w:val="000000" w:themeColor="text1"/>
        </w:rPr>
        <w:br/>
      </w:r>
    </w:p>
    <w:p w14:paraId="7173D3CD" w14:textId="77777777" w:rsidR="00827CD5" w:rsidRPr="00FE450C" w:rsidRDefault="00827CD5" w:rsidP="00827CD5">
      <w:pPr>
        <w:tabs>
          <w:tab w:val="left" w:pos="2208"/>
        </w:tabs>
        <w:spacing w:line="360" w:lineRule="auto"/>
        <w:rPr>
          <w:rFonts w:asciiTheme="majorBidi" w:eastAsiaTheme="minorHAnsi" w:hAnsiTheme="majorBidi" w:cstheme="majorBidi"/>
          <w:color w:val="FF0000"/>
        </w:rPr>
      </w:pPr>
      <w:r w:rsidRPr="00FE450C">
        <w:rPr>
          <w:rFonts w:asciiTheme="majorBidi" w:eastAsiaTheme="minorHAnsi" w:hAnsiTheme="majorBidi" w:cstheme="majorBidi"/>
          <w:noProof/>
          <w:color w:val="FF0000"/>
        </w:rPr>
        <w:drawing>
          <wp:inline distT="0" distB="0" distL="0" distR="0" wp14:anchorId="779AE96C" wp14:editId="0CF9DE41">
            <wp:extent cx="5725174" cy="1846217"/>
            <wp:effectExtent l="0" t="0" r="2540" b="0"/>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4140" cy="1849108"/>
                    </a:xfrm>
                    <a:prstGeom prst="rect">
                      <a:avLst/>
                    </a:prstGeom>
                  </pic:spPr>
                </pic:pic>
              </a:graphicData>
            </a:graphic>
          </wp:inline>
        </w:drawing>
      </w:r>
    </w:p>
    <w:p w14:paraId="1570F83C" w14:textId="22A3C438" w:rsidR="00827CD5" w:rsidRPr="00601C26" w:rsidRDefault="00827CD5" w:rsidP="00601C26">
      <w:pPr>
        <w:pStyle w:val="ListParagraph"/>
        <w:ind w:left="360"/>
        <w:rPr>
          <w:rFonts w:asciiTheme="majorBidi" w:hAnsiTheme="majorBidi" w:cstheme="majorBidi"/>
          <w:b/>
          <w:bCs/>
          <w:color w:val="000000" w:themeColor="text1"/>
        </w:rPr>
      </w:pPr>
      <w:r w:rsidRPr="00DF2266">
        <w:rPr>
          <w:rFonts w:asciiTheme="majorBidi" w:hAnsiTheme="majorBidi" w:cstheme="majorBidi"/>
          <w:color w:val="000000" w:themeColor="text1"/>
          <w:sz w:val="22"/>
          <w:vertAlign w:val="subscript"/>
        </w:rPr>
        <w:softHyphen/>
      </w:r>
      <w:r w:rsidRPr="00DF2266">
        <w:rPr>
          <w:rFonts w:asciiTheme="majorBidi" w:hAnsiTheme="majorBidi" w:cstheme="majorBidi"/>
          <w:color w:val="000000" w:themeColor="text1"/>
          <w:sz w:val="22"/>
          <w:vertAlign w:val="subscript"/>
        </w:rPr>
        <w:softHyphen/>
      </w:r>
      <w:r w:rsidRPr="00DF2266">
        <w:rPr>
          <w:rFonts w:asciiTheme="majorBidi" w:hAnsiTheme="majorBidi" w:cstheme="majorBidi"/>
          <w:color w:val="000000" w:themeColor="text1"/>
          <w:sz w:val="22"/>
          <w:vertAlign w:val="subscript"/>
        </w:rPr>
        <w:softHyphen/>
      </w:r>
      <w:r w:rsidRPr="00DF2266">
        <w:rPr>
          <w:rFonts w:asciiTheme="majorBidi" w:hAnsiTheme="majorBidi" w:cstheme="majorBidi"/>
          <w:color w:val="000000" w:themeColor="text1"/>
          <w:sz w:val="22"/>
          <w:vertAlign w:val="subscript"/>
        </w:rPr>
        <w:softHyphen/>
        <w:t xml:space="preserve">                    </w:t>
      </w:r>
      <w:r w:rsidRPr="00DF2266">
        <w:rPr>
          <w:rFonts w:asciiTheme="majorBidi" w:hAnsiTheme="majorBidi" w:cstheme="majorBidi"/>
          <w:b/>
          <w:bCs/>
          <w:color w:val="000000" w:themeColor="text1"/>
        </w:rPr>
        <w:t>Figure 2</w:t>
      </w:r>
      <w:r w:rsidR="00760DC4">
        <w:rPr>
          <w:rFonts w:asciiTheme="majorBidi" w:hAnsiTheme="majorBidi" w:cstheme="majorBidi"/>
          <w:b/>
          <w:bCs/>
          <w:color w:val="000000" w:themeColor="text1"/>
        </w:rPr>
        <w:t>7</w:t>
      </w:r>
      <w:r w:rsidRPr="00DF2266">
        <w:rPr>
          <w:rFonts w:asciiTheme="majorBidi" w:hAnsiTheme="majorBidi" w:cstheme="majorBidi"/>
          <w:b/>
          <w:bCs/>
          <w:color w:val="000000" w:themeColor="text1"/>
        </w:rPr>
        <w:t xml:space="preserve">- </w:t>
      </w:r>
      <w:proofErr w:type="spellStart"/>
      <w:r w:rsidRPr="00DF2266">
        <w:rPr>
          <w:rFonts w:asciiTheme="majorBidi" w:hAnsiTheme="majorBidi" w:cstheme="majorBidi"/>
          <w:color w:val="000000" w:themeColor="text1"/>
        </w:rPr>
        <w:t>QueryFlow</w:t>
      </w:r>
      <w:proofErr w:type="spellEnd"/>
      <w:r w:rsidRPr="00DF2266">
        <w:rPr>
          <w:rFonts w:asciiTheme="majorBidi" w:hAnsiTheme="majorBidi" w:cstheme="majorBidi"/>
          <w:color w:val="000000" w:themeColor="text1"/>
        </w:rPr>
        <w:t xml:space="preserve"> Duration </w:t>
      </w:r>
      <w:r w:rsidR="00F90F48">
        <w:rPr>
          <w:rFonts w:asciiTheme="majorBidi" w:hAnsiTheme="majorBidi" w:cstheme="majorBidi"/>
          <w:color w:val="000000" w:themeColor="text1"/>
        </w:rPr>
        <w:t xml:space="preserve">based </w:t>
      </w:r>
      <w:r w:rsidRPr="00DF2266">
        <w:rPr>
          <w:rFonts w:asciiTheme="majorBidi" w:hAnsiTheme="majorBidi" w:cstheme="majorBidi"/>
          <w:color w:val="000000" w:themeColor="text1"/>
        </w:rPr>
        <w:t>Sankey diagram for our query</w:t>
      </w:r>
    </w:p>
    <w:p w14:paraId="3D25A678" w14:textId="3490E569" w:rsidR="00A10A63" w:rsidRPr="00601C26" w:rsidRDefault="002E79E4" w:rsidP="005E5B1B">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lang w:val="en-GB"/>
        </w:rPr>
        <w:t>In the next chapter</w:t>
      </w:r>
      <w:r w:rsidR="00B47EBA" w:rsidRPr="00601154">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 we will see the use cases </w:t>
      </w:r>
      <w:proofErr w:type="spellStart"/>
      <w:r w:rsidRPr="00601154">
        <w:rPr>
          <w:rFonts w:asciiTheme="majorBidi" w:hAnsiTheme="majorBidi" w:cstheme="majorBidi"/>
          <w:color w:val="000000" w:themeColor="text1"/>
          <w:lang w:val="en-GB"/>
        </w:rPr>
        <w:t>QueryFlow</w:t>
      </w:r>
      <w:proofErr w:type="spellEnd"/>
      <w:r w:rsidRPr="00601154">
        <w:rPr>
          <w:rFonts w:asciiTheme="majorBidi" w:hAnsiTheme="majorBidi" w:cstheme="majorBidi"/>
          <w:color w:val="000000" w:themeColor="text1"/>
          <w:lang w:val="en-GB"/>
        </w:rPr>
        <w:t xml:space="preserve"> can </w:t>
      </w:r>
      <w:r w:rsidR="00FE450C">
        <w:rPr>
          <w:rFonts w:asciiTheme="majorBidi" w:hAnsiTheme="majorBidi" w:cstheme="majorBidi"/>
          <w:color w:val="000000" w:themeColor="text1"/>
          <w:lang w:val="en-GB"/>
        </w:rPr>
        <w:t xml:space="preserve">and can’t </w:t>
      </w:r>
      <w:r w:rsidRPr="00601154">
        <w:rPr>
          <w:rFonts w:asciiTheme="majorBidi" w:hAnsiTheme="majorBidi" w:cstheme="majorBidi"/>
          <w:color w:val="000000" w:themeColor="text1"/>
          <w:lang w:val="en-GB"/>
        </w:rPr>
        <w:t>support.</w:t>
      </w:r>
    </w:p>
    <w:p w14:paraId="070A8EB1" w14:textId="2C48CAF6" w:rsidR="00D3388E" w:rsidRDefault="00D3388E" w:rsidP="00175C6B">
      <w:pPr>
        <w:pStyle w:val="Heading1"/>
        <w:rPr>
          <w:rFonts w:asciiTheme="majorBidi" w:hAnsiTheme="majorBidi"/>
        </w:rPr>
      </w:pPr>
      <w:bookmarkStart w:id="233" w:name="_Toc62286990"/>
    </w:p>
    <w:p w14:paraId="7F9F03FF" w14:textId="12695C87" w:rsidR="00A25042" w:rsidRDefault="00A25042" w:rsidP="00A25042"/>
    <w:p w14:paraId="6F0F6980" w14:textId="3D4F5820" w:rsidR="00A25042" w:rsidRDefault="00A25042" w:rsidP="00A25042"/>
    <w:p w14:paraId="27F48A95" w14:textId="6B75507D" w:rsidR="00A25042" w:rsidRDefault="00A25042" w:rsidP="00A25042"/>
    <w:p w14:paraId="0E9DCDDD" w14:textId="10940C98" w:rsidR="00A25042" w:rsidRDefault="00A25042" w:rsidP="00A25042"/>
    <w:p w14:paraId="1AB3E6BB" w14:textId="69EC8878" w:rsidR="00997608" w:rsidRDefault="00997608" w:rsidP="00A25042"/>
    <w:p w14:paraId="323C53FD" w14:textId="4F6ED611" w:rsidR="00997608" w:rsidRDefault="00997608" w:rsidP="00A25042"/>
    <w:p w14:paraId="6A173D1D" w14:textId="189073CE" w:rsidR="00997608" w:rsidRDefault="00997608" w:rsidP="00A25042"/>
    <w:p w14:paraId="78B75962" w14:textId="2CED039B" w:rsidR="00997608" w:rsidRDefault="00997608" w:rsidP="00A25042"/>
    <w:p w14:paraId="500EB4FE" w14:textId="442C48F6" w:rsidR="00B6624D" w:rsidRPr="00601154" w:rsidRDefault="007653FF" w:rsidP="00175C6B">
      <w:pPr>
        <w:pStyle w:val="Heading1"/>
        <w:rPr>
          <w:rFonts w:asciiTheme="majorBidi" w:hAnsiTheme="majorBidi"/>
        </w:rPr>
      </w:pPr>
      <w:r w:rsidRPr="00601154">
        <w:rPr>
          <w:rFonts w:asciiTheme="majorBidi" w:hAnsiTheme="majorBidi"/>
        </w:rPr>
        <w:lastRenderedPageBreak/>
        <w:t xml:space="preserve">Chapter </w:t>
      </w:r>
      <w:r w:rsidR="00D9085A" w:rsidRPr="00601154">
        <w:rPr>
          <w:rFonts w:asciiTheme="majorBidi" w:hAnsiTheme="majorBidi"/>
        </w:rPr>
        <w:t>4</w:t>
      </w:r>
      <w:r w:rsidRPr="00601154">
        <w:rPr>
          <w:rFonts w:asciiTheme="majorBidi" w:hAnsiTheme="majorBidi"/>
        </w:rPr>
        <w:t xml:space="preserve">: </w:t>
      </w:r>
      <w:proofErr w:type="spellStart"/>
      <w:r w:rsidR="00DF7717" w:rsidRPr="00601154">
        <w:rPr>
          <w:rFonts w:asciiTheme="majorBidi" w:hAnsiTheme="majorBidi"/>
        </w:rPr>
        <w:t>QueryFlow</w:t>
      </w:r>
      <w:proofErr w:type="spellEnd"/>
      <w:r w:rsidR="00FD24BF" w:rsidRPr="00601154">
        <w:rPr>
          <w:rFonts w:asciiTheme="majorBidi" w:hAnsiTheme="majorBidi"/>
        </w:rPr>
        <w:t xml:space="preserve"> Us</w:t>
      </w:r>
      <w:r w:rsidR="005D5280" w:rsidRPr="00601154">
        <w:rPr>
          <w:rFonts w:asciiTheme="majorBidi" w:hAnsiTheme="majorBidi"/>
        </w:rPr>
        <w:t>e-cases</w:t>
      </w:r>
      <w:bookmarkEnd w:id="233"/>
      <w:r w:rsidR="00175C6B" w:rsidRPr="00601154">
        <w:rPr>
          <w:rFonts w:asciiTheme="majorBidi" w:hAnsiTheme="majorBidi"/>
        </w:rPr>
        <w:br/>
      </w:r>
    </w:p>
    <w:p w14:paraId="1101ACC2" w14:textId="783F42B9" w:rsidR="00507BBD" w:rsidRPr="00601154" w:rsidRDefault="00507BBD" w:rsidP="00507BBD">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In the last chapter</w:t>
      </w:r>
      <w:r w:rsidR="009E2E07" w:rsidRPr="00601154">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 we saw how </w:t>
      </w:r>
      <w:proofErr w:type="spellStart"/>
      <w:r w:rsidRPr="00601154">
        <w:rPr>
          <w:rFonts w:asciiTheme="majorBidi" w:hAnsiTheme="majorBidi" w:cstheme="majorBidi"/>
          <w:color w:val="000000" w:themeColor="text1"/>
          <w:lang w:val="en-GB"/>
        </w:rPr>
        <w:t>QueryFlow</w:t>
      </w:r>
      <w:proofErr w:type="spellEnd"/>
      <w:r w:rsidRPr="00601154">
        <w:rPr>
          <w:rFonts w:asciiTheme="majorBidi" w:hAnsiTheme="majorBidi" w:cstheme="majorBidi"/>
          <w:color w:val="000000" w:themeColor="text1"/>
          <w:lang w:val="en-GB"/>
        </w:rPr>
        <w:t xml:space="preserve"> is designed and went through a detailed example.  In this chapter</w:t>
      </w:r>
      <w:r w:rsidR="009E2E07" w:rsidRPr="00601154">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 we will see the use cases and flaws </w:t>
      </w:r>
      <w:r w:rsidR="00F90F48">
        <w:rPr>
          <w:rFonts w:asciiTheme="majorBidi" w:hAnsiTheme="majorBidi" w:cstheme="majorBidi"/>
          <w:color w:val="000000" w:themeColor="text1"/>
          <w:lang w:val="en-GB"/>
        </w:rPr>
        <w:t xml:space="preserve">that </w:t>
      </w:r>
      <w:proofErr w:type="spellStart"/>
      <w:r w:rsidRPr="00601154">
        <w:rPr>
          <w:rFonts w:asciiTheme="majorBidi" w:hAnsiTheme="majorBidi" w:cstheme="majorBidi"/>
          <w:color w:val="000000" w:themeColor="text1"/>
          <w:lang w:val="en-GB"/>
        </w:rPr>
        <w:t>QueryFlow</w:t>
      </w:r>
      <w:proofErr w:type="spellEnd"/>
      <w:r w:rsidRPr="00601154">
        <w:rPr>
          <w:rFonts w:asciiTheme="majorBidi" w:hAnsiTheme="majorBidi" w:cstheme="majorBidi"/>
          <w:color w:val="000000" w:themeColor="text1"/>
          <w:lang w:val="en-GB"/>
        </w:rPr>
        <w:t xml:space="preserve"> can identify.</w:t>
      </w:r>
    </w:p>
    <w:p w14:paraId="5719814D" w14:textId="4188EEC9" w:rsidR="00507BBD" w:rsidRPr="00601154" w:rsidRDefault="00310647" w:rsidP="00080997">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br/>
      </w:r>
      <w:proofErr w:type="spellStart"/>
      <w:r w:rsidRPr="00601154">
        <w:rPr>
          <w:rFonts w:asciiTheme="majorBidi" w:hAnsiTheme="majorBidi" w:cstheme="majorBidi"/>
          <w:color w:val="000000" w:themeColor="text1"/>
          <w:lang w:val="en-GB"/>
        </w:rPr>
        <w:t>QueryFlow</w:t>
      </w:r>
      <w:proofErr w:type="spellEnd"/>
      <w:r w:rsidRPr="00601154">
        <w:rPr>
          <w:rFonts w:asciiTheme="majorBidi" w:hAnsiTheme="majorBidi" w:cstheme="majorBidi"/>
          <w:color w:val="000000" w:themeColor="text1"/>
          <w:lang w:val="en-GB"/>
        </w:rPr>
        <w:t xml:space="preserve"> is an enabler over the </w:t>
      </w:r>
      <w:r w:rsidR="00080997" w:rsidRPr="00601154">
        <w:rPr>
          <w:rFonts w:asciiTheme="majorBidi" w:hAnsiTheme="majorBidi" w:cstheme="majorBidi"/>
          <w:color w:val="000000" w:themeColor="text1"/>
          <w:lang w:val="en-GB"/>
        </w:rPr>
        <w:t>logical</w:t>
      </w:r>
      <w:r w:rsidRPr="00601154">
        <w:rPr>
          <w:rFonts w:asciiTheme="majorBidi" w:hAnsiTheme="majorBidi" w:cstheme="majorBidi"/>
          <w:color w:val="000000" w:themeColor="text1"/>
          <w:lang w:val="en-GB"/>
        </w:rPr>
        <w:t xml:space="preserve"> execution plan or the actual execution </w:t>
      </w:r>
      <w:r w:rsidR="006043FB" w:rsidRPr="00601154">
        <w:rPr>
          <w:rFonts w:asciiTheme="majorBidi" w:hAnsiTheme="majorBidi" w:cstheme="majorBidi"/>
          <w:szCs w:val="22"/>
        </w:rPr>
        <w:t>statistics</w:t>
      </w:r>
      <w:r w:rsidRPr="00601154">
        <w:rPr>
          <w:rFonts w:asciiTheme="majorBidi" w:hAnsiTheme="majorBidi" w:cstheme="majorBidi"/>
          <w:color w:val="000000" w:themeColor="text1"/>
          <w:lang w:val="en-GB"/>
        </w:rPr>
        <w:t xml:space="preserve">. For this reason, it allows </w:t>
      </w:r>
      <w:r w:rsidR="009E2E07" w:rsidRPr="00601154">
        <w:rPr>
          <w:rFonts w:asciiTheme="majorBidi" w:hAnsiTheme="majorBidi" w:cstheme="majorBidi"/>
          <w:color w:val="000000" w:themeColor="text1"/>
          <w:lang w:val="en-GB"/>
        </w:rPr>
        <w:t>identifying a</w:t>
      </w:r>
      <w:r w:rsidRPr="00601154">
        <w:rPr>
          <w:rFonts w:asciiTheme="majorBidi" w:hAnsiTheme="majorBidi" w:cstheme="majorBidi"/>
          <w:color w:val="000000" w:themeColor="text1"/>
          <w:lang w:val="en-GB"/>
        </w:rPr>
        <w:t xml:space="preserve"> lot of different flaws, by</w:t>
      </w:r>
      <w:r w:rsidR="00101385">
        <w:rPr>
          <w:rFonts w:asciiTheme="majorBidi" w:hAnsiTheme="majorBidi" w:cstheme="majorBidi"/>
          <w:color w:val="000000" w:themeColor="text1"/>
          <w:lang w:val="en-GB"/>
        </w:rPr>
        <w:t xml:space="preserve"> </w:t>
      </w:r>
      <w:r w:rsidRPr="00601154">
        <w:rPr>
          <w:rFonts w:asciiTheme="majorBidi" w:hAnsiTheme="majorBidi" w:cstheme="majorBidi"/>
          <w:color w:val="000000" w:themeColor="text1"/>
          <w:lang w:val="en-GB"/>
        </w:rPr>
        <w:t xml:space="preserve">visualizing the relevant statistics. </w:t>
      </w:r>
    </w:p>
    <w:p w14:paraId="397F0EDD" w14:textId="77777777" w:rsidR="00080997" w:rsidRPr="00601154" w:rsidRDefault="00080997" w:rsidP="00080997">
      <w:pPr>
        <w:spacing w:line="360" w:lineRule="auto"/>
        <w:rPr>
          <w:rFonts w:asciiTheme="majorBidi" w:hAnsiTheme="majorBidi" w:cstheme="majorBidi"/>
          <w:color w:val="000000" w:themeColor="text1"/>
        </w:rPr>
      </w:pPr>
    </w:p>
    <w:p w14:paraId="3E36A309" w14:textId="53960DD7" w:rsidR="00310647" w:rsidRPr="00601154" w:rsidRDefault="00310647" w:rsidP="00310647">
      <w:pPr>
        <w:spacing w:line="360" w:lineRule="auto"/>
        <w:rPr>
          <w:rFonts w:asciiTheme="majorBidi" w:hAnsiTheme="majorBidi" w:cstheme="majorBidi"/>
        </w:rPr>
      </w:pPr>
      <w:r w:rsidRPr="00601154">
        <w:rPr>
          <w:rFonts w:asciiTheme="majorBidi" w:hAnsiTheme="majorBidi" w:cstheme="majorBidi"/>
        </w:rPr>
        <w:t>The rest of this chapter is structured as follows:</w:t>
      </w:r>
    </w:p>
    <w:p w14:paraId="096547C2" w14:textId="77777777" w:rsidR="00310647" w:rsidRPr="00DF2266" w:rsidRDefault="00507BBD" w:rsidP="009007B9">
      <w:pPr>
        <w:pStyle w:val="ListParagraph"/>
        <w:numPr>
          <w:ilvl w:val="0"/>
          <w:numId w:val="11"/>
        </w:numPr>
        <w:rPr>
          <w:rFonts w:asciiTheme="majorBidi" w:hAnsiTheme="majorBidi" w:cstheme="majorBidi"/>
          <w:color w:val="000000" w:themeColor="text1"/>
          <w:lang w:val="en-US"/>
        </w:rPr>
      </w:pPr>
      <w:r w:rsidRPr="00DF2266">
        <w:rPr>
          <w:rFonts w:asciiTheme="majorBidi" w:hAnsiTheme="majorBidi" w:cstheme="majorBidi"/>
          <w:color w:val="000000" w:themeColor="text1"/>
          <w:lang w:val="en-US"/>
        </w:rPr>
        <w:t>Section 4.</w:t>
      </w:r>
      <w:r w:rsidRPr="00DF2266">
        <w:rPr>
          <w:rFonts w:asciiTheme="majorBidi" w:hAnsiTheme="majorBidi" w:cstheme="majorBidi"/>
          <w:color w:val="000000" w:themeColor="text1"/>
        </w:rPr>
        <w:t xml:space="preserve">1 provides </w:t>
      </w:r>
      <w:r w:rsidRPr="00DF2266">
        <w:rPr>
          <w:rFonts w:asciiTheme="majorBidi" w:hAnsiTheme="majorBidi" w:cstheme="majorBidi"/>
          <w:color w:val="000000" w:themeColor="text1"/>
          <w:lang w:val="en-US"/>
        </w:rPr>
        <w:t>an</w:t>
      </w:r>
      <w:r w:rsidRPr="00DF2266">
        <w:rPr>
          <w:rFonts w:asciiTheme="majorBidi" w:hAnsiTheme="majorBidi" w:cstheme="majorBidi"/>
          <w:color w:val="000000" w:themeColor="text1"/>
        </w:rPr>
        <w:t xml:space="preserve"> </w:t>
      </w:r>
      <w:r w:rsidRPr="00DF2266">
        <w:rPr>
          <w:rFonts w:asciiTheme="majorBidi" w:hAnsiTheme="majorBidi" w:cstheme="majorBidi"/>
          <w:color w:val="000000" w:themeColor="text1"/>
          <w:lang w:val="en-US"/>
        </w:rPr>
        <w:t>example of</w:t>
      </w:r>
      <w:r w:rsidR="00310647" w:rsidRPr="00DF2266">
        <w:rPr>
          <w:rFonts w:asciiTheme="majorBidi" w:hAnsiTheme="majorBidi" w:cstheme="majorBidi"/>
          <w:color w:val="000000" w:themeColor="text1"/>
          <w:lang w:val="en-US"/>
        </w:rPr>
        <w:t xml:space="preserve"> identifying</w:t>
      </w:r>
      <w:r w:rsidRPr="00DF2266">
        <w:rPr>
          <w:rFonts w:asciiTheme="majorBidi" w:hAnsiTheme="majorBidi" w:cstheme="majorBidi"/>
          <w:color w:val="000000" w:themeColor="text1"/>
          <w:lang w:val="en-US"/>
        </w:rPr>
        <w:t xml:space="preserve"> missing records</w:t>
      </w:r>
      <w:r w:rsidR="00310647" w:rsidRPr="00DF2266">
        <w:rPr>
          <w:rFonts w:asciiTheme="majorBidi" w:hAnsiTheme="majorBidi" w:cstheme="majorBidi"/>
          <w:color w:val="000000" w:themeColor="text1"/>
          <w:lang w:val="en-US"/>
        </w:rPr>
        <w:t xml:space="preserve"> using </w:t>
      </w:r>
      <w:proofErr w:type="spellStart"/>
      <w:r w:rsidR="00310647" w:rsidRPr="00DF2266">
        <w:rPr>
          <w:rFonts w:asciiTheme="majorBidi" w:hAnsiTheme="majorBidi" w:cstheme="majorBidi"/>
          <w:color w:val="000000" w:themeColor="text1"/>
          <w:lang w:val="en-US"/>
        </w:rPr>
        <w:t>QueryFlow</w:t>
      </w:r>
      <w:proofErr w:type="spellEnd"/>
      <w:r w:rsidRPr="00DF2266">
        <w:rPr>
          <w:rFonts w:asciiTheme="majorBidi" w:hAnsiTheme="majorBidi" w:cstheme="majorBidi"/>
          <w:color w:val="000000" w:themeColor="text1"/>
        </w:rPr>
        <w:t xml:space="preserve">. </w:t>
      </w:r>
    </w:p>
    <w:p w14:paraId="448DC9B8" w14:textId="2BA663B6" w:rsidR="00DF2266" w:rsidRPr="00DF2266" w:rsidRDefault="00DF2266" w:rsidP="00DF2266">
      <w:pPr>
        <w:pStyle w:val="ListParagraph"/>
        <w:numPr>
          <w:ilvl w:val="0"/>
          <w:numId w:val="11"/>
        </w:numPr>
        <w:rPr>
          <w:rFonts w:asciiTheme="majorBidi" w:hAnsiTheme="majorBidi" w:cstheme="majorBidi"/>
          <w:color w:val="000000" w:themeColor="text1"/>
          <w:lang w:val="en-US"/>
        </w:rPr>
      </w:pPr>
      <w:r w:rsidRPr="00DF2266">
        <w:rPr>
          <w:rFonts w:asciiTheme="majorBidi" w:hAnsiTheme="majorBidi" w:cstheme="majorBidi"/>
          <w:color w:val="000000" w:themeColor="text1"/>
        </w:rPr>
        <w:t xml:space="preserve">Section </w:t>
      </w:r>
      <w:r w:rsidRPr="00DF2266">
        <w:rPr>
          <w:rFonts w:asciiTheme="majorBidi" w:hAnsiTheme="majorBidi" w:cstheme="majorBidi"/>
          <w:color w:val="000000" w:themeColor="text1"/>
          <w:lang w:val="en-US"/>
        </w:rPr>
        <w:t>4</w:t>
      </w:r>
      <w:r w:rsidRPr="00DF2266">
        <w:rPr>
          <w:rFonts w:asciiTheme="majorBidi" w:hAnsiTheme="majorBidi" w:cstheme="majorBidi"/>
          <w:color w:val="000000" w:themeColor="text1"/>
        </w:rPr>
        <w:t xml:space="preserve">.2 provides </w:t>
      </w:r>
      <w:r w:rsidRPr="00DF2266">
        <w:rPr>
          <w:rFonts w:asciiTheme="majorBidi" w:hAnsiTheme="majorBidi" w:cstheme="majorBidi"/>
          <w:color w:val="000000" w:themeColor="text1"/>
          <w:lang w:val="en-US"/>
        </w:rPr>
        <w:t>an</w:t>
      </w:r>
      <w:r w:rsidRPr="00DF2266">
        <w:rPr>
          <w:rFonts w:asciiTheme="majorBidi" w:hAnsiTheme="majorBidi" w:cstheme="majorBidi"/>
          <w:color w:val="000000" w:themeColor="text1"/>
        </w:rPr>
        <w:t xml:space="preserve"> </w:t>
      </w:r>
      <w:r w:rsidRPr="00DF2266">
        <w:rPr>
          <w:rFonts w:asciiTheme="majorBidi" w:hAnsiTheme="majorBidi" w:cstheme="majorBidi"/>
          <w:color w:val="000000" w:themeColor="text1"/>
          <w:lang w:val="en-US"/>
        </w:rPr>
        <w:t xml:space="preserve">example of identifying ineffective operations using </w:t>
      </w:r>
      <w:proofErr w:type="spellStart"/>
      <w:r w:rsidRPr="00DF2266">
        <w:rPr>
          <w:rFonts w:asciiTheme="majorBidi" w:hAnsiTheme="majorBidi" w:cstheme="majorBidi"/>
          <w:color w:val="000000" w:themeColor="text1"/>
          <w:lang w:val="en-US"/>
        </w:rPr>
        <w:t>QueryFlow</w:t>
      </w:r>
      <w:proofErr w:type="spellEnd"/>
      <w:r w:rsidRPr="00DF2266">
        <w:rPr>
          <w:rFonts w:asciiTheme="majorBidi" w:hAnsiTheme="majorBidi" w:cstheme="majorBidi"/>
          <w:color w:val="000000" w:themeColor="text1"/>
        </w:rPr>
        <w:t xml:space="preserve">. </w:t>
      </w:r>
    </w:p>
    <w:p w14:paraId="4BFBCD45" w14:textId="5A46BE81" w:rsidR="00310647" w:rsidRPr="00DF2266" w:rsidRDefault="00507BBD" w:rsidP="009007B9">
      <w:pPr>
        <w:pStyle w:val="ListParagraph"/>
        <w:numPr>
          <w:ilvl w:val="0"/>
          <w:numId w:val="11"/>
        </w:numPr>
        <w:rPr>
          <w:rFonts w:asciiTheme="majorBidi" w:hAnsiTheme="majorBidi" w:cstheme="majorBidi"/>
          <w:color w:val="000000" w:themeColor="text1"/>
          <w:lang w:val="en-US"/>
        </w:rPr>
      </w:pPr>
      <w:r w:rsidRPr="00DF2266">
        <w:rPr>
          <w:rFonts w:asciiTheme="majorBidi" w:hAnsiTheme="majorBidi" w:cstheme="majorBidi"/>
          <w:color w:val="000000" w:themeColor="text1"/>
        </w:rPr>
        <w:t xml:space="preserve">Section </w:t>
      </w:r>
      <w:r w:rsidRPr="00DF2266">
        <w:rPr>
          <w:rFonts w:asciiTheme="majorBidi" w:hAnsiTheme="majorBidi" w:cstheme="majorBidi"/>
          <w:color w:val="000000" w:themeColor="text1"/>
          <w:lang w:val="en-US"/>
        </w:rPr>
        <w:t>4</w:t>
      </w:r>
      <w:r w:rsidRPr="00DF2266">
        <w:rPr>
          <w:rFonts w:asciiTheme="majorBidi" w:hAnsiTheme="majorBidi" w:cstheme="majorBidi"/>
          <w:color w:val="000000" w:themeColor="text1"/>
        </w:rPr>
        <w:t>.</w:t>
      </w:r>
      <w:r w:rsidR="00DF2266" w:rsidRPr="00DF2266">
        <w:rPr>
          <w:rFonts w:asciiTheme="majorBidi" w:hAnsiTheme="majorBidi" w:cstheme="majorBidi"/>
          <w:color w:val="000000" w:themeColor="text1"/>
        </w:rPr>
        <w:t>3</w:t>
      </w:r>
      <w:r w:rsidRPr="00DF2266">
        <w:rPr>
          <w:rFonts w:asciiTheme="majorBidi" w:hAnsiTheme="majorBidi" w:cstheme="majorBidi"/>
          <w:color w:val="000000" w:themeColor="text1"/>
        </w:rPr>
        <w:t xml:space="preserve"> </w:t>
      </w:r>
      <w:r w:rsidR="00310647" w:rsidRPr="00DF2266">
        <w:rPr>
          <w:rFonts w:asciiTheme="majorBidi" w:hAnsiTheme="majorBidi" w:cstheme="majorBidi"/>
          <w:color w:val="000000" w:themeColor="text1"/>
        </w:rPr>
        <w:t xml:space="preserve">provides </w:t>
      </w:r>
      <w:r w:rsidR="00310647" w:rsidRPr="00DF2266">
        <w:rPr>
          <w:rFonts w:asciiTheme="majorBidi" w:hAnsiTheme="majorBidi" w:cstheme="majorBidi"/>
          <w:color w:val="000000" w:themeColor="text1"/>
          <w:lang w:val="en-US"/>
        </w:rPr>
        <w:t>an</w:t>
      </w:r>
      <w:r w:rsidR="00310647" w:rsidRPr="00DF2266">
        <w:rPr>
          <w:rFonts w:asciiTheme="majorBidi" w:hAnsiTheme="majorBidi" w:cstheme="majorBidi"/>
          <w:color w:val="000000" w:themeColor="text1"/>
        </w:rPr>
        <w:t xml:space="preserve"> </w:t>
      </w:r>
      <w:r w:rsidR="00310647" w:rsidRPr="00DF2266">
        <w:rPr>
          <w:rFonts w:asciiTheme="majorBidi" w:hAnsiTheme="majorBidi" w:cstheme="majorBidi"/>
          <w:color w:val="000000" w:themeColor="text1"/>
          <w:lang w:val="en-US"/>
        </w:rPr>
        <w:t xml:space="preserve">example of identifying duplicated entries using </w:t>
      </w:r>
      <w:proofErr w:type="spellStart"/>
      <w:r w:rsidR="00310647" w:rsidRPr="00DF2266">
        <w:rPr>
          <w:rFonts w:asciiTheme="majorBidi" w:hAnsiTheme="majorBidi" w:cstheme="majorBidi"/>
          <w:color w:val="000000" w:themeColor="text1"/>
          <w:lang w:val="en-US"/>
        </w:rPr>
        <w:t>QueryFlow</w:t>
      </w:r>
      <w:proofErr w:type="spellEnd"/>
      <w:r w:rsidRPr="00DF2266">
        <w:rPr>
          <w:rFonts w:asciiTheme="majorBidi" w:hAnsiTheme="majorBidi" w:cstheme="majorBidi"/>
          <w:color w:val="000000" w:themeColor="text1"/>
        </w:rPr>
        <w:t xml:space="preserve">. </w:t>
      </w:r>
    </w:p>
    <w:p w14:paraId="64A0E846" w14:textId="5C97394F" w:rsidR="00310647" w:rsidRPr="00DF2266" w:rsidRDefault="00507BBD" w:rsidP="00F90F48">
      <w:pPr>
        <w:pStyle w:val="ListParagraph"/>
        <w:numPr>
          <w:ilvl w:val="0"/>
          <w:numId w:val="11"/>
        </w:numPr>
        <w:rPr>
          <w:rFonts w:asciiTheme="majorBidi" w:hAnsiTheme="majorBidi" w:cstheme="majorBidi"/>
          <w:color w:val="000000" w:themeColor="text1"/>
          <w:lang w:val="en-US"/>
        </w:rPr>
      </w:pPr>
      <w:r w:rsidRPr="00DF2266">
        <w:rPr>
          <w:rFonts w:asciiTheme="majorBidi" w:hAnsiTheme="majorBidi" w:cstheme="majorBidi"/>
          <w:color w:val="000000" w:themeColor="text1"/>
        </w:rPr>
        <w:t xml:space="preserve">Section </w:t>
      </w:r>
      <w:r w:rsidRPr="00DF2266">
        <w:rPr>
          <w:rFonts w:asciiTheme="majorBidi" w:hAnsiTheme="majorBidi" w:cstheme="majorBidi"/>
          <w:color w:val="000000" w:themeColor="text1"/>
          <w:lang w:val="en-US"/>
        </w:rPr>
        <w:t>4</w:t>
      </w:r>
      <w:r w:rsidRPr="00DF2266">
        <w:rPr>
          <w:rFonts w:asciiTheme="majorBidi" w:hAnsiTheme="majorBidi" w:cstheme="majorBidi"/>
          <w:color w:val="000000" w:themeColor="text1"/>
        </w:rPr>
        <w:t>.</w:t>
      </w:r>
      <w:r w:rsidR="00DF2266" w:rsidRPr="00DF2266">
        <w:rPr>
          <w:rFonts w:asciiTheme="majorBidi" w:hAnsiTheme="majorBidi" w:cstheme="majorBidi"/>
          <w:color w:val="000000" w:themeColor="text1"/>
        </w:rPr>
        <w:t>4</w:t>
      </w:r>
      <w:r w:rsidRPr="00DF2266">
        <w:rPr>
          <w:rFonts w:asciiTheme="majorBidi" w:hAnsiTheme="majorBidi" w:cstheme="majorBidi"/>
          <w:color w:val="000000" w:themeColor="text1"/>
        </w:rPr>
        <w:t xml:space="preserve"> </w:t>
      </w:r>
      <w:r w:rsidR="00310647" w:rsidRPr="00DF2266">
        <w:rPr>
          <w:rFonts w:asciiTheme="majorBidi" w:eastAsiaTheme="minorHAnsi" w:hAnsiTheme="majorBidi" w:cstheme="majorBidi"/>
          <w:color w:val="000000" w:themeColor="text1"/>
        </w:rPr>
        <w:t>Identifi</w:t>
      </w:r>
      <w:r w:rsidR="005C0A64">
        <w:rPr>
          <w:rFonts w:asciiTheme="majorBidi" w:eastAsiaTheme="minorHAnsi" w:hAnsiTheme="majorBidi" w:cstheme="majorBidi"/>
          <w:color w:val="000000" w:themeColor="text1"/>
        </w:rPr>
        <w:t xml:space="preserve">es </w:t>
      </w:r>
      <w:r w:rsidR="005C0A64" w:rsidRPr="00DF2266">
        <w:rPr>
          <w:rFonts w:asciiTheme="majorBidi" w:eastAsiaTheme="minorHAnsi" w:hAnsiTheme="majorBidi" w:cstheme="majorBidi"/>
          <w:color w:val="000000" w:themeColor="text1"/>
        </w:rPr>
        <w:t>performance</w:t>
      </w:r>
      <w:r w:rsidR="00310647" w:rsidRPr="00DF2266">
        <w:rPr>
          <w:rFonts w:asciiTheme="majorBidi" w:eastAsiaTheme="minorHAnsi" w:hAnsiTheme="majorBidi" w:cstheme="majorBidi"/>
          <w:color w:val="000000" w:themeColor="text1"/>
        </w:rPr>
        <w:t xml:space="preserve"> bottlenecks in a single query</w:t>
      </w:r>
      <w:r w:rsidR="00310647" w:rsidRPr="00DF2266">
        <w:rPr>
          <w:rFonts w:asciiTheme="majorBidi" w:hAnsiTheme="majorBidi" w:cstheme="majorBidi"/>
          <w:color w:val="000000" w:themeColor="text1"/>
          <w:lang w:val="en-US"/>
        </w:rPr>
        <w:t xml:space="preserve"> using </w:t>
      </w:r>
      <w:proofErr w:type="spellStart"/>
      <w:r w:rsidR="00310647" w:rsidRPr="00DF2266">
        <w:rPr>
          <w:rFonts w:asciiTheme="majorBidi" w:hAnsiTheme="majorBidi" w:cstheme="majorBidi"/>
          <w:color w:val="000000" w:themeColor="text1"/>
          <w:lang w:val="en-US"/>
        </w:rPr>
        <w:t>QueryFlow</w:t>
      </w:r>
      <w:proofErr w:type="spellEnd"/>
      <w:r w:rsidRPr="00DF2266">
        <w:rPr>
          <w:rFonts w:asciiTheme="majorBidi" w:hAnsiTheme="majorBidi" w:cstheme="majorBidi"/>
          <w:color w:val="000000" w:themeColor="text1"/>
        </w:rPr>
        <w:t xml:space="preserve">. </w:t>
      </w:r>
    </w:p>
    <w:p w14:paraId="15001E35" w14:textId="06F7FFBB" w:rsidR="00310647" w:rsidRPr="00DF2266" w:rsidRDefault="00310647" w:rsidP="009007B9">
      <w:pPr>
        <w:pStyle w:val="ListParagraph"/>
        <w:numPr>
          <w:ilvl w:val="0"/>
          <w:numId w:val="11"/>
        </w:numPr>
        <w:rPr>
          <w:rFonts w:asciiTheme="majorBidi" w:hAnsiTheme="majorBidi" w:cstheme="majorBidi"/>
          <w:color w:val="000000" w:themeColor="text1"/>
          <w:lang w:val="en-US"/>
        </w:rPr>
      </w:pPr>
      <w:r w:rsidRPr="00DF2266">
        <w:rPr>
          <w:rFonts w:asciiTheme="majorBidi" w:hAnsiTheme="majorBidi" w:cstheme="majorBidi"/>
          <w:color w:val="000000" w:themeColor="text1"/>
        </w:rPr>
        <w:t xml:space="preserve">Section </w:t>
      </w:r>
      <w:r w:rsidRPr="00DF2266">
        <w:rPr>
          <w:rFonts w:asciiTheme="majorBidi" w:hAnsiTheme="majorBidi" w:cstheme="majorBidi"/>
          <w:color w:val="000000" w:themeColor="text1"/>
          <w:lang w:val="en-US"/>
        </w:rPr>
        <w:t>4</w:t>
      </w:r>
      <w:r w:rsidRPr="00DF2266">
        <w:rPr>
          <w:rFonts w:asciiTheme="majorBidi" w:hAnsiTheme="majorBidi" w:cstheme="majorBidi"/>
          <w:color w:val="000000" w:themeColor="text1"/>
        </w:rPr>
        <w:t>.</w:t>
      </w:r>
      <w:r w:rsidR="00DF2266" w:rsidRPr="00DF2266">
        <w:rPr>
          <w:rFonts w:asciiTheme="majorBidi" w:hAnsiTheme="majorBidi" w:cstheme="majorBidi"/>
          <w:color w:val="000000" w:themeColor="text1"/>
          <w:lang w:val="en-US"/>
        </w:rPr>
        <w:t>5</w:t>
      </w:r>
      <w:r w:rsidRPr="00DF2266">
        <w:rPr>
          <w:rFonts w:asciiTheme="majorBidi" w:hAnsiTheme="majorBidi" w:cstheme="majorBidi"/>
          <w:color w:val="000000" w:themeColor="text1"/>
        </w:rPr>
        <w:t xml:space="preserve"> provides </w:t>
      </w:r>
      <w:r w:rsidRPr="00DF2266">
        <w:rPr>
          <w:rFonts w:asciiTheme="majorBidi" w:hAnsiTheme="majorBidi" w:cstheme="majorBidi"/>
          <w:color w:val="000000" w:themeColor="text1"/>
          <w:lang w:val="en-US"/>
        </w:rPr>
        <w:t>an</w:t>
      </w:r>
      <w:r w:rsidRPr="00DF2266">
        <w:rPr>
          <w:rFonts w:asciiTheme="majorBidi" w:hAnsiTheme="majorBidi" w:cstheme="majorBidi"/>
          <w:color w:val="000000" w:themeColor="text1"/>
        </w:rPr>
        <w:t xml:space="preserve"> </w:t>
      </w:r>
      <w:r w:rsidRPr="00DF2266">
        <w:rPr>
          <w:rFonts w:asciiTheme="majorBidi" w:hAnsiTheme="majorBidi" w:cstheme="majorBidi"/>
          <w:color w:val="000000" w:themeColor="text1"/>
          <w:lang w:val="en-US"/>
        </w:rPr>
        <w:t xml:space="preserve">example of identifying flaws in the optimizer itself using </w:t>
      </w:r>
      <w:proofErr w:type="spellStart"/>
      <w:r w:rsidRPr="00DF2266">
        <w:rPr>
          <w:rFonts w:asciiTheme="majorBidi" w:hAnsiTheme="majorBidi" w:cstheme="majorBidi"/>
          <w:color w:val="000000" w:themeColor="text1"/>
          <w:lang w:val="en-US"/>
        </w:rPr>
        <w:t>QueryFlow</w:t>
      </w:r>
      <w:proofErr w:type="spellEnd"/>
      <w:r w:rsidRPr="00DF2266">
        <w:rPr>
          <w:rFonts w:asciiTheme="majorBidi" w:hAnsiTheme="majorBidi" w:cstheme="majorBidi"/>
          <w:color w:val="000000" w:themeColor="text1"/>
          <w:lang w:val="en-US"/>
        </w:rPr>
        <w:t>.</w:t>
      </w:r>
    </w:p>
    <w:p w14:paraId="1B89C431" w14:textId="4A192411" w:rsidR="00DF2266" w:rsidRPr="00DF2266" w:rsidRDefault="00DF2266" w:rsidP="00DF2266">
      <w:pPr>
        <w:pStyle w:val="ListParagraph"/>
        <w:numPr>
          <w:ilvl w:val="0"/>
          <w:numId w:val="11"/>
        </w:numPr>
        <w:rPr>
          <w:rFonts w:asciiTheme="majorBidi" w:hAnsiTheme="majorBidi" w:cstheme="majorBidi"/>
          <w:color w:val="000000" w:themeColor="text1"/>
          <w:lang w:val="en-US"/>
        </w:rPr>
      </w:pPr>
      <w:r w:rsidRPr="00DF2266">
        <w:rPr>
          <w:rFonts w:asciiTheme="majorBidi" w:hAnsiTheme="majorBidi" w:cstheme="majorBidi"/>
          <w:color w:val="000000" w:themeColor="text1"/>
        </w:rPr>
        <w:t xml:space="preserve">Section </w:t>
      </w:r>
      <w:r w:rsidRPr="00DF2266">
        <w:rPr>
          <w:rFonts w:asciiTheme="majorBidi" w:hAnsiTheme="majorBidi" w:cstheme="majorBidi"/>
          <w:color w:val="000000" w:themeColor="text1"/>
          <w:lang w:val="en-US"/>
        </w:rPr>
        <w:t>4</w:t>
      </w:r>
      <w:r w:rsidRPr="00DF2266">
        <w:rPr>
          <w:rFonts w:asciiTheme="majorBidi" w:hAnsiTheme="majorBidi" w:cstheme="majorBidi"/>
          <w:color w:val="000000" w:themeColor="text1"/>
        </w:rPr>
        <w:t>.</w:t>
      </w:r>
      <w:r w:rsidRPr="00DF2266">
        <w:rPr>
          <w:rFonts w:asciiTheme="majorBidi" w:hAnsiTheme="majorBidi" w:cstheme="majorBidi"/>
          <w:color w:val="000000" w:themeColor="text1"/>
          <w:lang w:val="en-US"/>
        </w:rPr>
        <w:t>6</w:t>
      </w:r>
      <w:r w:rsidRPr="00DF2266">
        <w:rPr>
          <w:rFonts w:asciiTheme="majorBidi" w:hAnsiTheme="majorBidi" w:cstheme="majorBidi"/>
          <w:color w:val="000000" w:themeColor="text1"/>
        </w:rPr>
        <w:t xml:space="preserve"> provides </w:t>
      </w:r>
      <w:r w:rsidRPr="00DF2266">
        <w:rPr>
          <w:rFonts w:asciiTheme="majorBidi" w:hAnsiTheme="majorBidi" w:cstheme="majorBidi"/>
          <w:color w:val="000000" w:themeColor="text1"/>
          <w:lang w:val="en-US"/>
        </w:rPr>
        <w:t>an</w:t>
      </w:r>
      <w:r w:rsidRPr="00DF2266">
        <w:rPr>
          <w:rFonts w:asciiTheme="majorBidi" w:hAnsiTheme="majorBidi" w:cstheme="majorBidi"/>
          <w:color w:val="000000" w:themeColor="text1"/>
        </w:rPr>
        <w:t xml:space="preserve"> </w:t>
      </w:r>
      <w:r w:rsidRPr="00DF2266">
        <w:rPr>
          <w:rFonts w:asciiTheme="majorBidi" w:hAnsiTheme="majorBidi" w:cstheme="majorBidi"/>
          <w:color w:val="000000" w:themeColor="text1"/>
          <w:lang w:val="en-US"/>
        </w:rPr>
        <w:t xml:space="preserve">example of </w:t>
      </w:r>
      <w:r w:rsidR="00BB610F">
        <w:rPr>
          <w:rFonts w:asciiTheme="majorBidi" w:eastAsiaTheme="minorHAnsi" w:hAnsiTheme="majorBidi" w:cstheme="majorBidi"/>
          <w:color w:val="000000" w:themeColor="text1"/>
        </w:rPr>
        <w:t>i</w:t>
      </w:r>
      <w:r w:rsidRPr="00DF2266">
        <w:rPr>
          <w:rFonts w:asciiTheme="majorBidi" w:eastAsiaTheme="minorHAnsi" w:hAnsiTheme="majorBidi" w:cstheme="majorBidi"/>
          <w:color w:val="000000" w:themeColor="text1"/>
        </w:rPr>
        <w:t xml:space="preserve">dentifying performance bottlenecks </w:t>
      </w:r>
      <w:r w:rsidRPr="00DF2266">
        <w:rPr>
          <w:rFonts w:asciiTheme="majorBidi" w:eastAsiaTheme="minorHAnsi" w:hAnsiTheme="majorBidi" w:cstheme="majorBidi"/>
          <w:color w:val="000000" w:themeColor="text1"/>
          <w:lang w:val="en-US"/>
        </w:rPr>
        <w:t>across</w:t>
      </w:r>
      <w:r w:rsidRPr="00DF2266">
        <w:rPr>
          <w:rFonts w:asciiTheme="majorBidi" w:eastAsiaTheme="minorHAnsi" w:hAnsiTheme="majorBidi" w:cstheme="majorBidi"/>
          <w:color w:val="000000" w:themeColor="text1"/>
        </w:rPr>
        <w:t xml:space="preserve"> multiple queries</w:t>
      </w:r>
      <w:r w:rsidRPr="00DF2266">
        <w:rPr>
          <w:rFonts w:asciiTheme="majorBidi" w:hAnsiTheme="majorBidi" w:cstheme="majorBidi"/>
          <w:color w:val="000000" w:themeColor="text1"/>
          <w:lang w:val="en-US"/>
        </w:rPr>
        <w:t xml:space="preserve">. </w:t>
      </w:r>
    </w:p>
    <w:p w14:paraId="6AB69C63" w14:textId="45304BB9" w:rsidR="00310647" w:rsidRPr="00DF2266" w:rsidRDefault="00310647" w:rsidP="009007B9">
      <w:pPr>
        <w:pStyle w:val="ListParagraph"/>
        <w:numPr>
          <w:ilvl w:val="0"/>
          <w:numId w:val="11"/>
        </w:numPr>
        <w:rPr>
          <w:rFonts w:asciiTheme="majorBidi" w:hAnsiTheme="majorBidi" w:cstheme="majorBidi"/>
          <w:color w:val="000000" w:themeColor="text1"/>
          <w:lang w:val="en-US"/>
        </w:rPr>
      </w:pPr>
      <w:r w:rsidRPr="00DF2266">
        <w:rPr>
          <w:rFonts w:asciiTheme="majorBidi" w:hAnsiTheme="majorBidi" w:cstheme="majorBidi"/>
          <w:color w:val="000000" w:themeColor="text1"/>
        </w:rPr>
        <w:t xml:space="preserve">Section </w:t>
      </w:r>
      <w:r w:rsidRPr="00DF2266">
        <w:rPr>
          <w:rFonts w:asciiTheme="majorBidi" w:hAnsiTheme="majorBidi" w:cstheme="majorBidi"/>
          <w:color w:val="000000" w:themeColor="text1"/>
          <w:lang w:val="en-US"/>
        </w:rPr>
        <w:t>4</w:t>
      </w:r>
      <w:r w:rsidRPr="00DF2266">
        <w:rPr>
          <w:rFonts w:asciiTheme="majorBidi" w:hAnsiTheme="majorBidi" w:cstheme="majorBidi"/>
          <w:color w:val="000000" w:themeColor="text1"/>
        </w:rPr>
        <w:t>.</w:t>
      </w:r>
      <w:r w:rsidRPr="00DF2266">
        <w:rPr>
          <w:rFonts w:asciiTheme="majorBidi" w:hAnsiTheme="majorBidi" w:cstheme="majorBidi"/>
          <w:color w:val="000000" w:themeColor="text1"/>
          <w:lang w:val="en-US"/>
        </w:rPr>
        <w:t>7</w:t>
      </w:r>
      <w:r w:rsidRPr="00DF2266">
        <w:rPr>
          <w:rFonts w:asciiTheme="majorBidi" w:hAnsiTheme="majorBidi" w:cstheme="majorBidi"/>
          <w:color w:val="000000" w:themeColor="text1"/>
        </w:rPr>
        <w:t xml:space="preserve"> </w:t>
      </w:r>
      <w:r w:rsidRPr="00DF2266">
        <w:rPr>
          <w:rFonts w:asciiTheme="majorBidi" w:hAnsiTheme="majorBidi" w:cstheme="majorBidi"/>
          <w:color w:val="000000" w:themeColor="text1"/>
          <w:lang w:val="en-US"/>
        </w:rPr>
        <w:t>explain</w:t>
      </w:r>
      <w:r w:rsidR="009E2E07" w:rsidRPr="00DF2266">
        <w:rPr>
          <w:rFonts w:asciiTheme="majorBidi" w:hAnsiTheme="majorBidi" w:cstheme="majorBidi"/>
          <w:color w:val="000000" w:themeColor="text1"/>
          <w:lang w:val="en-US"/>
        </w:rPr>
        <w:t>s</w:t>
      </w:r>
      <w:r w:rsidRPr="00DF2266">
        <w:rPr>
          <w:rFonts w:asciiTheme="majorBidi" w:hAnsiTheme="majorBidi" w:cstheme="majorBidi"/>
          <w:color w:val="000000" w:themeColor="text1"/>
          <w:lang w:val="en-US"/>
        </w:rPr>
        <w:t xml:space="preserve"> when </w:t>
      </w:r>
      <w:proofErr w:type="spellStart"/>
      <w:r w:rsidRPr="00DF2266">
        <w:rPr>
          <w:rFonts w:asciiTheme="majorBidi" w:hAnsiTheme="majorBidi" w:cstheme="majorBidi"/>
          <w:color w:val="000000" w:themeColor="text1"/>
          <w:lang w:val="en-US"/>
        </w:rPr>
        <w:t>QueryFlow</w:t>
      </w:r>
      <w:proofErr w:type="spellEnd"/>
      <w:r w:rsidRPr="00DF2266">
        <w:rPr>
          <w:rFonts w:asciiTheme="majorBidi" w:hAnsiTheme="majorBidi" w:cstheme="majorBidi"/>
          <w:color w:val="000000" w:themeColor="text1"/>
          <w:lang w:val="en-US"/>
        </w:rPr>
        <w:t xml:space="preserve"> won’t help to identify flows in your SQL queries.</w:t>
      </w:r>
    </w:p>
    <w:p w14:paraId="5B7538DF" w14:textId="46A921C4" w:rsidR="008C58CB" w:rsidRDefault="008C58CB" w:rsidP="00F579FA">
      <w:pPr>
        <w:pStyle w:val="NormalWeb"/>
        <w:spacing w:line="360" w:lineRule="auto"/>
        <w:rPr>
          <w:rFonts w:asciiTheme="majorBidi" w:hAnsiTheme="majorBidi" w:cstheme="majorBidi"/>
          <w:sz w:val="40"/>
          <w:szCs w:val="40"/>
        </w:rPr>
      </w:pPr>
    </w:p>
    <w:p w14:paraId="6181403B" w14:textId="368A0415" w:rsidR="0024553D" w:rsidRDefault="0024553D" w:rsidP="00F579FA">
      <w:pPr>
        <w:pStyle w:val="NormalWeb"/>
        <w:spacing w:line="360" w:lineRule="auto"/>
        <w:rPr>
          <w:rFonts w:asciiTheme="majorBidi" w:hAnsiTheme="majorBidi" w:cstheme="majorBidi"/>
          <w:sz w:val="40"/>
          <w:szCs w:val="40"/>
        </w:rPr>
      </w:pPr>
    </w:p>
    <w:p w14:paraId="67CB5BA3" w14:textId="7F877D63" w:rsidR="0024553D" w:rsidRDefault="0024553D" w:rsidP="00F579FA">
      <w:pPr>
        <w:pStyle w:val="NormalWeb"/>
        <w:spacing w:line="360" w:lineRule="auto"/>
        <w:rPr>
          <w:rFonts w:asciiTheme="majorBidi" w:hAnsiTheme="majorBidi" w:cstheme="majorBidi"/>
          <w:sz w:val="40"/>
          <w:szCs w:val="40"/>
        </w:rPr>
      </w:pPr>
    </w:p>
    <w:p w14:paraId="0BE244DD" w14:textId="02789C8B" w:rsidR="0024553D" w:rsidRDefault="0024553D" w:rsidP="00F579FA">
      <w:pPr>
        <w:pStyle w:val="NormalWeb"/>
        <w:spacing w:line="360" w:lineRule="auto"/>
        <w:rPr>
          <w:rFonts w:asciiTheme="majorBidi" w:hAnsiTheme="majorBidi" w:cstheme="majorBidi"/>
          <w:sz w:val="40"/>
          <w:szCs w:val="40"/>
        </w:rPr>
      </w:pPr>
    </w:p>
    <w:p w14:paraId="681A3432" w14:textId="77777777" w:rsidR="0024553D" w:rsidRPr="00601154" w:rsidRDefault="0024553D" w:rsidP="00F579FA">
      <w:pPr>
        <w:pStyle w:val="NormalWeb"/>
        <w:spacing w:line="360" w:lineRule="auto"/>
        <w:rPr>
          <w:rFonts w:asciiTheme="majorBidi" w:hAnsiTheme="majorBidi" w:cstheme="majorBidi"/>
          <w:sz w:val="40"/>
          <w:szCs w:val="40"/>
        </w:rPr>
      </w:pPr>
    </w:p>
    <w:p w14:paraId="5F424352" w14:textId="70165F63" w:rsidR="00390388" w:rsidRPr="00101385" w:rsidRDefault="009D2F09" w:rsidP="009D2F09">
      <w:pPr>
        <w:pStyle w:val="NormalWeb"/>
        <w:spacing w:line="360" w:lineRule="auto"/>
        <w:rPr>
          <w:rFonts w:asciiTheme="majorBidi" w:hAnsiTheme="majorBidi" w:cstheme="majorBidi"/>
          <w:color w:val="000000" w:themeColor="text1"/>
        </w:rPr>
      </w:pPr>
      <w:r>
        <w:rPr>
          <w:rStyle w:val="Heading5Char"/>
          <w:rFonts w:asciiTheme="majorBidi" w:hAnsiTheme="majorBidi"/>
        </w:rPr>
        <w:lastRenderedPageBreak/>
        <w:t xml:space="preserve">4,1 </w:t>
      </w:r>
      <w:r w:rsidR="007653FF" w:rsidRPr="00601154">
        <w:rPr>
          <w:rStyle w:val="Heading5Char"/>
          <w:rFonts w:asciiTheme="majorBidi" w:hAnsiTheme="majorBidi"/>
        </w:rPr>
        <w:t>Identifying missing records</w:t>
      </w:r>
      <w:r w:rsidR="00E5652A" w:rsidRPr="00601154">
        <w:rPr>
          <w:rFonts w:asciiTheme="majorBidi" w:eastAsiaTheme="minorHAnsi" w:hAnsiTheme="majorBidi" w:cstheme="majorBidi"/>
          <w:b/>
          <w:bCs/>
        </w:rPr>
        <w:br/>
      </w:r>
      <w:r w:rsidR="00233A14" w:rsidRPr="00601154">
        <w:rPr>
          <w:rFonts w:asciiTheme="majorBidi" w:hAnsiTheme="majorBidi" w:cstheme="majorBidi"/>
          <w:b/>
          <w:bCs/>
        </w:rPr>
        <w:br/>
      </w:r>
      <w:r w:rsidR="00233A14" w:rsidRPr="00601154">
        <w:rPr>
          <w:rFonts w:asciiTheme="majorBidi" w:hAnsiTheme="majorBidi" w:cstheme="majorBidi"/>
        </w:rPr>
        <w:t xml:space="preserve">Problems related to missing records are common and finding them tends to be hard for non-experts. </w:t>
      </w:r>
      <w:r w:rsidR="005361D4" w:rsidRPr="00601154">
        <w:rPr>
          <w:rFonts w:asciiTheme="majorBidi" w:hAnsiTheme="majorBidi" w:cstheme="majorBidi"/>
        </w:rPr>
        <w:t>U</w:t>
      </w:r>
      <w:r w:rsidR="00233A14" w:rsidRPr="00601154">
        <w:rPr>
          <w:rFonts w:asciiTheme="majorBidi" w:hAnsiTheme="majorBidi" w:cstheme="majorBidi"/>
        </w:rPr>
        <w:t xml:space="preserve">sing </w:t>
      </w:r>
      <w:proofErr w:type="spellStart"/>
      <w:r w:rsidR="00233A14" w:rsidRPr="00601154">
        <w:rPr>
          <w:rFonts w:asciiTheme="majorBidi" w:hAnsiTheme="majorBidi" w:cstheme="majorBidi"/>
        </w:rPr>
        <w:t>QueryFlow</w:t>
      </w:r>
      <w:proofErr w:type="spellEnd"/>
      <w:r w:rsidR="00233A14" w:rsidRPr="00601154">
        <w:rPr>
          <w:rFonts w:asciiTheme="majorBidi" w:hAnsiTheme="majorBidi" w:cstheme="majorBidi"/>
        </w:rPr>
        <w:t xml:space="preserve"> </w:t>
      </w:r>
      <w:r w:rsidR="005361D4" w:rsidRPr="00601154">
        <w:rPr>
          <w:rFonts w:asciiTheme="majorBidi" w:hAnsiTheme="majorBidi" w:cstheme="majorBidi"/>
        </w:rPr>
        <w:t xml:space="preserve">we can </w:t>
      </w:r>
      <w:r w:rsidR="00233A14" w:rsidRPr="00601154">
        <w:rPr>
          <w:rFonts w:asciiTheme="majorBidi" w:hAnsiTheme="majorBidi" w:cstheme="majorBidi"/>
        </w:rPr>
        <w:t>visualize the cardinality</w:t>
      </w:r>
      <w:r w:rsidR="00390388" w:rsidRPr="00601154">
        <w:rPr>
          <w:rFonts w:asciiTheme="majorBidi" w:hAnsiTheme="majorBidi" w:cstheme="majorBidi"/>
        </w:rPr>
        <w:t xml:space="preserve"> (</w:t>
      </w:r>
      <w:proofErr w:type="spellStart"/>
      <w:r w:rsidR="00390388" w:rsidRPr="00601154">
        <w:rPr>
          <w:rFonts w:asciiTheme="majorBidi" w:hAnsiTheme="majorBidi" w:cstheme="majorBidi"/>
          <w:i/>
          <w:iCs/>
        </w:rPr>
        <w:t>actual_rows</w:t>
      </w:r>
      <w:proofErr w:type="spellEnd"/>
      <w:r w:rsidR="00390388" w:rsidRPr="00601154">
        <w:rPr>
          <w:rFonts w:asciiTheme="majorBidi" w:hAnsiTheme="majorBidi" w:cstheme="majorBidi"/>
          <w:i/>
          <w:iCs/>
        </w:rPr>
        <w:t>)</w:t>
      </w:r>
      <w:r w:rsidR="00233A14" w:rsidRPr="00601154">
        <w:rPr>
          <w:rFonts w:asciiTheme="majorBidi" w:hAnsiTheme="majorBidi" w:cstheme="majorBidi"/>
        </w:rPr>
        <w:t xml:space="preserve"> of</w:t>
      </w:r>
      <w:r w:rsidR="005361D4" w:rsidRPr="00601154">
        <w:rPr>
          <w:rFonts w:asciiTheme="majorBidi" w:hAnsiTheme="majorBidi" w:cstheme="majorBidi"/>
        </w:rPr>
        <w:t xml:space="preserve"> the query’</w:t>
      </w:r>
      <w:r w:rsidR="00233A14" w:rsidRPr="00601154">
        <w:rPr>
          <w:rFonts w:asciiTheme="majorBidi" w:hAnsiTheme="majorBidi" w:cstheme="majorBidi"/>
        </w:rPr>
        <w:t xml:space="preserve"> sub-expression</w:t>
      </w:r>
      <w:r w:rsidR="005361D4" w:rsidRPr="00601154">
        <w:rPr>
          <w:rFonts w:asciiTheme="majorBidi" w:hAnsiTheme="majorBidi" w:cstheme="majorBidi"/>
        </w:rPr>
        <w:t>s</w:t>
      </w:r>
      <w:r w:rsidR="00233A14" w:rsidRPr="00601154">
        <w:rPr>
          <w:rFonts w:asciiTheme="majorBidi" w:hAnsiTheme="majorBidi" w:cstheme="majorBidi"/>
        </w:rPr>
        <w:t xml:space="preserve"> </w:t>
      </w:r>
      <w:r w:rsidR="005361D4" w:rsidRPr="00601154">
        <w:rPr>
          <w:rFonts w:asciiTheme="majorBidi" w:hAnsiTheme="majorBidi" w:cstheme="majorBidi"/>
        </w:rPr>
        <w:t xml:space="preserve">and </w:t>
      </w:r>
      <w:r w:rsidR="00233A14" w:rsidRPr="00601154">
        <w:rPr>
          <w:rFonts w:asciiTheme="majorBidi" w:hAnsiTheme="majorBidi" w:cstheme="majorBidi"/>
        </w:rPr>
        <w:t xml:space="preserve">find </w:t>
      </w:r>
      <w:r w:rsidR="005361D4" w:rsidRPr="00601154">
        <w:rPr>
          <w:rFonts w:asciiTheme="majorBidi" w:hAnsiTheme="majorBidi" w:cstheme="majorBidi"/>
        </w:rPr>
        <w:t xml:space="preserve">the first sub-expression that resulted in </w:t>
      </w:r>
      <w:r w:rsidR="00245449" w:rsidRPr="00601154">
        <w:rPr>
          <w:rFonts w:asciiTheme="majorBidi" w:hAnsiTheme="majorBidi" w:cstheme="majorBidi"/>
        </w:rPr>
        <w:t xml:space="preserve">an </w:t>
      </w:r>
      <w:r w:rsidR="005361D4" w:rsidRPr="00601154">
        <w:rPr>
          <w:rFonts w:asciiTheme="majorBidi" w:hAnsiTheme="majorBidi" w:cstheme="majorBidi"/>
        </w:rPr>
        <w:t xml:space="preserve">empty result. </w:t>
      </w:r>
      <w:r w:rsidR="00233A14" w:rsidRPr="00601154">
        <w:rPr>
          <w:rFonts w:asciiTheme="majorBidi" w:hAnsiTheme="majorBidi" w:cstheme="majorBidi"/>
        </w:rPr>
        <w:t xml:space="preserve"> </w:t>
      </w:r>
      <w:r w:rsidR="005361D4" w:rsidRPr="00601154">
        <w:rPr>
          <w:rFonts w:asciiTheme="majorBidi" w:hAnsiTheme="majorBidi" w:cstheme="majorBidi"/>
        </w:rPr>
        <w:t xml:space="preserve">This problem can be caused </w:t>
      </w:r>
      <w:r w:rsidR="00233A14" w:rsidRPr="00601154">
        <w:rPr>
          <w:rFonts w:asciiTheme="majorBidi" w:hAnsiTheme="majorBidi" w:cstheme="majorBidi"/>
        </w:rPr>
        <w:t xml:space="preserve">due to </w:t>
      </w:r>
      <w:r w:rsidR="00E42B7B" w:rsidRPr="00601154">
        <w:rPr>
          <w:rFonts w:asciiTheme="majorBidi" w:hAnsiTheme="majorBidi" w:cstheme="majorBidi"/>
        </w:rPr>
        <w:t>either</w:t>
      </w:r>
      <w:r w:rsidR="00233A14" w:rsidRPr="00601154">
        <w:rPr>
          <w:rFonts w:asciiTheme="majorBidi" w:hAnsiTheme="majorBidi" w:cstheme="majorBidi"/>
        </w:rPr>
        <w:t xml:space="preserve"> </w:t>
      </w:r>
      <w:proofErr w:type="gramStart"/>
      <w:r w:rsidR="00233A14" w:rsidRPr="00601154">
        <w:rPr>
          <w:rFonts w:asciiTheme="majorBidi" w:hAnsiTheme="majorBidi" w:cstheme="majorBidi"/>
          <w:i/>
          <w:iCs/>
          <w:color w:val="000000" w:themeColor="text1"/>
        </w:rPr>
        <w:t>WHERE</w:t>
      </w:r>
      <w:proofErr w:type="gramEnd"/>
      <w:r w:rsidR="00233A14" w:rsidRPr="00601154">
        <w:rPr>
          <w:rFonts w:asciiTheme="majorBidi" w:hAnsiTheme="majorBidi" w:cstheme="majorBidi"/>
          <w:i/>
          <w:iCs/>
          <w:color w:val="000000" w:themeColor="text1"/>
        </w:rPr>
        <w:t>, JOIN, UNION,</w:t>
      </w:r>
      <w:r w:rsidR="00E42B7B" w:rsidRPr="00601154">
        <w:rPr>
          <w:rFonts w:asciiTheme="majorBidi" w:hAnsiTheme="majorBidi" w:cstheme="majorBidi"/>
          <w:i/>
          <w:iCs/>
          <w:color w:val="000000" w:themeColor="text1"/>
        </w:rPr>
        <w:t xml:space="preserve"> </w:t>
      </w:r>
      <w:r w:rsidR="00E42B7B" w:rsidRPr="00601154">
        <w:rPr>
          <w:rFonts w:asciiTheme="majorBidi" w:hAnsiTheme="majorBidi" w:cstheme="majorBidi"/>
          <w:color w:val="000000" w:themeColor="text1"/>
        </w:rPr>
        <w:t>or</w:t>
      </w:r>
      <w:r w:rsidR="00233A14" w:rsidRPr="00601154">
        <w:rPr>
          <w:rFonts w:asciiTheme="majorBidi" w:hAnsiTheme="majorBidi" w:cstheme="majorBidi"/>
          <w:i/>
          <w:iCs/>
          <w:color w:val="000000" w:themeColor="text1"/>
        </w:rPr>
        <w:t xml:space="preserve"> HAVING</w:t>
      </w:r>
      <w:r w:rsidR="00233A14" w:rsidRPr="00601154">
        <w:rPr>
          <w:rFonts w:asciiTheme="majorBidi" w:hAnsiTheme="majorBidi" w:cstheme="majorBidi"/>
          <w:color w:val="000000" w:themeColor="text1"/>
        </w:rPr>
        <w:t xml:space="preserve"> clauses. </w:t>
      </w:r>
      <w:r w:rsidR="00101385">
        <w:rPr>
          <w:rFonts w:asciiTheme="majorBidi" w:hAnsiTheme="majorBidi" w:cstheme="majorBidi"/>
          <w:color w:val="000000" w:themeColor="text1"/>
        </w:rPr>
        <w:t>In a similar way</w:t>
      </w:r>
      <w:r w:rsidR="00FA1BFF">
        <w:rPr>
          <w:rFonts w:asciiTheme="majorBidi" w:hAnsiTheme="majorBidi" w:cstheme="majorBidi"/>
          <w:color w:val="000000" w:themeColor="text1"/>
        </w:rPr>
        <w:t>,</w:t>
      </w:r>
      <w:r w:rsidR="00101385">
        <w:rPr>
          <w:rFonts w:asciiTheme="majorBidi" w:hAnsiTheme="majorBidi" w:cstheme="majorBidi"/>
          <w:color w:val="000000" w:themeColor="text1"/>
        </w:rPr>
        <w:t xml:space="preserve"> we can solve the </w:t>
      </w:r>
      <w:r w:rsidR="00FA1BFF" w:rsidRPr="00FA1BFF">
        <w:rPr>
          <w:rFonts w:asciiTheme="majorBidi" w:hAnsiTheme="majorBidi" w:cstheme="majorBidi"/>
          <w:i/>
          <w:iCs/>
          <w:color w:val="000000" w:themeColor="text1"/>
        </w:rPr>
        <w:t>“</w:t>
      </w:r>
      <w:r w:rsidR="00101385" w:rsidRPr="00FA1BFF">
        <w:rPr>
          <w:rFonts w:asciiTheme="majorBidi" w:hAnsiTheme="majorBidi" w:cstheme="majorBidi"/>
          <w:i/>
          <w:iCs/>
          <w:color w:val="000000" w:themeColor="text1"/>
        </w:rPr>
        <w:t>why and why not problem</w:t>
      </w:r>
      <w:r w:rsidR="00FA1BFF" w:rsidRPr="00FA1BFF">
        <w:rPr>
          <w:rFonts w:asciiTheme="majorBidi" w:hAnsiTheme="majorBidi" w:cstheme="majorBidi"/>
          <w:i/>
          <w:iCs/>
          <w:color w:val="000000" w:themeColor="text1"/>
        </w:rPr>
        <w:t>”</w:t>
      </w:r>
      <w:r w:rsidR="00101385">
        <w:rPr>
          <w:rFonts w:asciiTheme="majorBidi" w:hAnsiTheme="majorBidi" w:cstheme="majorBidi"/>
          <w:color w:val="000000" w:themeColor="text1"/>
        </w:rPr>
        <w:t>.</w:t>
      </w:r>
    </w:p>
    <w:p w14:paraId="0C1D92D5" w14:textId="0980027B" w:rsidR="00390388" w:rsidRPr="00601154" w:rsidRDefault="00390388" w:rsidP="00F579FA">
      <w:pPr>
        <w:pStyle w:val="NormalWeb"/>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t xml:space="preserve">We </w:t>
      </w:r>
      <w:r w:rsidR="00141831" w:rsidRPr="00601154">
        <w:rPr>
          <w:rFonts w:asciiTheme="majorBidi" w:hAnsiTheme="majorBidi" w:cstheme="majorBidi"/>
          <w:color w:val="000000" w:themeColor="text1"/>
        </w:rPr>
        <w:t>will use</w:t>
      </w:r>
      <w:r w:rsidRPr="00601154">
        <w:rPr>
          <w:rFonts w:asciiTheme="majorBidi" w:hAnsiTheme="majorBidi" w:cstheme="majorBidi"/>
          <w:color w:val="000000" w:themeColor="text1"/>
        </w:rPr>
        <w:t xml:space="preserve"> </w:t>
      </w:r>
      <w:r w:rsidR="00141831" w:rsidRPr="00601154">
        <w:rPr>
          <w:rFonts w:asciiTheme="majorBidi" w:hAnsiTheme="majorBidi" w:cstheme="majorBidi"/>
          <w:color w:val="000000" w:themeColor="text1"/>
        </w:rPr>
        <w:t xml:space="preserve">the same example as in chapter </w:t>
      </w:r>
      <w:r w:rsidR="00C46DC4" w:rsidRPr="00601154">
        <w:rPr>
          <w:rFonts w:asciiTheme="majorBidi" w:hAnsiTheme="majorBidi" w:cstheme="majorBidi"/>
          <w:color w:val="000000" w:themeColor="text1"/>
        </w:rPr>
        <w:t>3</w:t>
      </w:r>
      <w:r w:rsidR="00141831" w:rsidRPr="00601154">
        <w:rPr>
          <w:rFonts w:asciiTheme="majorBidi" w:hAnsiTheme="majorBidi" w:cstheme="majorBidi"/>
          <w:color w:val="000000" w:themeColor="text1"/>
        </w:rPr>
        <w:t xml:space="preserve">. However, we will introduce a small bug in our SQL query </w:t>
      </w:r>
      <w:r w:rsidR="00EB7971" w:rsidRPr="00601154">
        <w:rPr>
          <w:rFonts w:asciiTheme="majorBidi" w:hAnsiTheme="majorBidi" w:cstheme="majorBidi"/>
          <w:color w:val="000000" w:themeColor="text1"/>
        </w:rPr>
        <w:t xml:space="preserve">that will cause the query </w:t>
      </w:r>
      <w:r w:rsidR="005361D4" w:rsidRPr="00601154">
        <w:rPr>
          <w:rFonts w:asciiTheme="majorBidi" w:hAnsiTheme="majorBidi" w:cstheme="majorBidi"/>
          <w:color w:val="000000" w:themeColor="text1"/>
        </w:rPr>
        <w:t xml:space="preserve">result </w:t>
      </w:r>
      <w:r w:rsidR="009E644E">
        <w:rPr>
          <w:rFonts w:asciiTheme="majorBidi" w:hAnsiTheme="majorBidi" w:cstheme="majorBidi"/>
          <w:color w:val="000000" w:themeColor="text1"/>
        </w:rPr>
        <w:t xml:space="preserve">set </w:t>
      </w:r>
      <w:r w:rsidR="00EB7971" w:rsidRPr="00601154">
        <w:rPr>
          <w:rFonts w:asciiTheme="majorBidi" w:hAnsiTheme="majorBidi" w:cstheme="majorBidi"/>
          <w:color w:val="000000" w:themeColor="text1"/>
        </w:rPr>
        <w:t xml:space="preserve">to </w:t>
      </w:r>
      <w:r w:rsidR="005361D4" w:rsidRPr="00601154">
        <w:rPr>
          <w:rFonts w:asciiTheme="majorBidi" w:hAnsiTheme="majorBidi" w:cstheme="majorBidi"/>
          <w:color w:val="000000" w:themeColor="text1"/>
        </w:rPr>
        <w:t xml:space="preserve">be </w:t>
      </w:r>
      <w:r w:rsidR="00EB7971" w:rsidRPr="00601154">
        <w:rPr>
          <w:rFonts w:asciiTheme="majorBidi" w:hAnsiTheme="majorBidi" w:cstheme="majorBidi"/>
          <w:color w:val="000000" w:themeColor="text1"/>
        </w:rPr>
        <w:t xml:space="preserve">empty. The </w:t>
      </w:r>
      <w:r w:rsidR="005361D4" w:rsidRPr="00601154">
        <w:rPr>
          <w:rFonts w:asciiTheme="majorBidi" w:hAnsiTheme="majorBidi" w:cstheme="majorBidi"/>
          <w:color w:val="000000" w:themeColor="text1"/>
        </w:rPr>
        <w:t xml:space="preserve">modified </w:t>
      </w:r>
      <w:r w:rsidR="00EB7971" w:rsidRPr="00601154">
        <w:rPr>
          <w:rFonts w:asciiTheme="majorBidi" w:hAnsiTheme="majorBidi" w:cstheme="majorBidi"/>
          <w:color w:val="000000" w:themeColor="text1"/>
        </w:rPr>
        <w:t>query</w:t>
      </w:r>
      <w:r w:rsidR="00141831" w:rsidRPr="00601154">
        <w:rPr>
          <w:rFonts w:asciiTheme="majorBidi" w:hAnsiTheme="majorBidi" w:cstheme="majorBidi"/>
          <w:color w:val="000000" w:themeColor="text1"/>
        </w:rPr>
        <w:t xml:space="preserve"> can be seen in </w:t>
      </w:r>
      <w:r w:rsidR="00B40B57">
        <w:rPr>
          <w:rFonts w:asciiTheme="majorBidi" w:hAnsiTheme="majorBidi" w:cstheme="majorBidi"/>
          <w:color w:val="000000" w:themeColor="text1"/>
        </w:rPr>
        <w:t>f</w:t>
      </w:r>
      <w:r w:rsidRPr="00601154">
        <w:rPr>
          <w:rFonts w:asciiTheme="majorBidi" w:hAnsiTheme="majorBidi" w:cstheme="majorBidi"/>
          <w:color w:val="000000" w:themeColor="text1"/>
        </w:rPr>
        <w:t xml:space="preserve">igure </w:t>
      </w:r>
      <w:r w:rsidR="00A10A63" w:rsidRPr="00601154">
        <w:rPr>
          <w:rFonts w:asciiTheme="majorBidi" w:hAnsiTheme="majorBidi" w:cstheme="majorBidi"/>
          <w:color w:val="000000" w:themeColor="text1"/>
        </w:rPr>
        <w:t>2</w:t>
      </w:r>
      <w:r w:rsidR="00760DC4">
        <w:rPr>
          <w:rFonts w:asciiTheme="majorBidi" w:hAnsiTheme="majorBidi" w:cstheme="majorBidi"/>
          <w:color w:val="000000" w:themeColor="text1"/>
        </w:rPr>
        <w:t>8</w:t>
      </w:r>
      <w:r w:rsidRPr="00601154">
        <w:rPr>
          <w:rFonts w:asciiTheme="majorBidi" w:hAnsiTheme="majorBidi" w:cstheme="majorBidi"/>
          <w:color w:val="000000" w:themeColor="text1"/>
        </w:rPr>
        <w:t>.</w:t>
      </w:r>
    </w:p>
    <w:p w14:paraId="6596BA63" w14:textId="77777777" w:rsidR="00E42F6C" w:rsidRPr="00601154" w:rsidRDefault="00FD68F1" w:rsidP="00F579FA">
      <w:pPr>
        <w:pStyle w:val="NormalWeb"/>
        <w:spacing w:line="360" w:lineRule="auto"/>
        <w:rPr>
          <w:rFonts w:asciiTheme="majorBidi" w:eastAsiaTheme="minorHAnsi" w:hAnsiTheme="majorBidi" w:cstheme="majorBidi"/>
          <w:b/>
          <w:bCs/>
        </w:rPr>
      </w:pPr>
      <w:r w:rsidRPr="00601154">
        <w:rPr>
          <w:rFonts w:asciiTheme="majorBidi" w:eastAsiaTheme="minorHAnsi" w:hAnsiTheme="majorBidi" w:cstheme="majorBidi"/>
          <w:b/>
          <w:bCs/>
          <w:noProof/>
        </w:rPr>
        <w:drawing>
          <wp:inline distT="0" distB="0" distL="0" distR="0" wp14:anchorId="030D2F65" wp14:editId="2BDFDE14">
            <wp:extent cx="5727700" cy="14154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11-18 at 15.22.4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1415415"/>
                    </a:xfrm>
                    <a:prstGeom prst="rect">
                      <a:avLst/>
                    </a:prstGeom>
                  </pic:spPr>
                </pic:pic>
              </a:graphicData>
            </a:graphic>
          </wp:inline>
        </w:drawing>
      </w:r>
    </w:p>
    <w:p w14:paraId="62794CF7" w14:textId="67240B09" w:rsidR="00FD68F1" w:rsidRPr="00601154" w:rsidRDefault="00E42F6C" w:rsidP="00F579FA">
      <w:pPr>
        <w:tabs>
          <w:tab w:val="left" w:pos="2208"/>
        </w:tabs>
        <w:spacing w:line="360" w:lineRule="auto"/>
        <w:rPr>
          <w:rFonts w:asciiTheme="majorBidi" w:eastAsiaTheme="minorHAnsi" w:hAnsiTheme="majorBidi" w:cstheme="majorBidi"/>
        </w:rPr>
      </w:pPr>
      <w:r w:rsidRPr="00601154">
        <w:rPr>
          <w:rFonts w:asciiTheme="majorBidi" w:hAnsiTheme="majorBidi" w:cstheme="majorBidi"/>
        </w:rPr>
        <w:tab/>
      </w:r>
      <w:r w:rsidRPr="00601154">
        <w:rPr>
          <w:rFonts w:asciiTheme="majorBidi" w:hAnsiTheme="majorBidi" w:cstheme="majorBidi"/>
          <w:b/>
          <w:bCs/>
          <w:lang w:val="en-GB"/>
        </w:rPr>
        <w:t xml:space="preserve">Figure </w:t>
      </w:r>
      <w:r w:rsidR="00A10A63" w:rsidRPr="00601154">
        <w:rPr>
          <w:rFonts w:asciiTheme="majorBidi" w:hAnsiTheme="majorBidi" w:cstheme="majorBidi"/>
          <w:b/>
          <w:bCs/>
          <w:lang w:val="en-GB"/>
        </w:rPr>
        <w:t>2</w:t>
      </w:r>
      <w:r w:rsidR="00760DC4">
        <w:rPr>
          <w:rFonts w:asciiTheme="majorBidi" w:hAnsiTheme="majorBidi" w:cstheme="majorBidi"/>
          <w:b/>
          <w:bCs/>
          <w:lang w:val="en-GB"/>
        </w:rPr>
        <w:t>8</w:t>
      </w:r>
      <w:r w:rsidR="001517B7" w:rsidRPr="00601154">
        <w:rPr>
          <w:rFonts w:asciiTheme="majorBidi" w:hAnsiTheme="majorBidi" w:cstheme="majorBidi"/>
          <w:b/>
          <w:bCs/>
          <w:lang w:val="en-GB"/>
        </w:rPr>
        <w:t xml:space="preserve">- </w:t>
      </w:r>
      <w:r w:rsidR="001517B7" w:rsidRPr="00601154">
        <w:rPr>
          <w:rFonts w:asciiTheme="majorBidi" w:hAnsiTheme="majorBidi" w:cstheme="majorBidi"/>
          <w:lang w:val="en-GB"/>
        </w:rPr>
        <w:t>Identifying missing records query</w:t>
      </w:r>
      <w:r w:rsidR="00390388" w:rsidRPr="00601154">
        <w:rPr>
          <w:rFonts w:asciiTheme="majorBidi" w:hAnsiTheme="majorBidi" w:cstheme="majorBidi"/>
          <w:b/>
          <w:bCs/>
          <w:lang w:val="en-GB"/>
        </w:rPr>
        <w:br/>
      </w:r>
      <w:r w:rsidR="00390388" w:rsidRPr="00601154">
        <w:rPr>
          <w:rFonts w:asciiTheme="majorBidi" w:hAnsiTheme="majorBidi" w:cstheme="majorBidi"/>
          <w:color w:val="000000" w:themeColor="text1"/>
        </w:rPr>
        <w:br/>
      </w:r>
      <w:r w:rsidR="00EB7971" w:rsidRPr="00601154">
        <w:rPr>
          <w:rFonts w:asciiTheme="majorBidi" w:hAnsiTheme="majorBidi" w:cstheme="majorBidi"/>
          <w:color w:val="000000" w:themeColor="text1"/>
        </w:rPr>
        <w:t xml:space="preserve">We are going to use </w:t>
      </w:r>
      <w:proofErr w:type="spellStart"/>
      <w:r w:rsidR="00EB7971" w:rsidRPr="00601154">
        <w:rPr>
          <w:rFonts w:asciiTheme="majorBidi" w:hAnsiTheme="majorBidi" w:cstheme="majorBidi"/>
          <w:color w:val="000000" w:themeColor="text1"/>
        </w:rPr>
        <w:t>QueryFlow</w:t>
      </w:r>
      <w:proofErr w:type="spellEnd"/>
      <w:r w:rsidR="00EB7971" w:rsidRPr="00601154">
        <w:rPr>
          <w:rFonts w:asciiTheme="majorBidi" w:hAnsiTheme="majorBidi" w:cstheme="majorBidi"/>
          <w:color w:val="000000" w:themeColor="text1"/>
        </w:rPr>
        <w:t xml:space="preserve"> to identify the empty results (will have </w:t>
      </w:r>
      <w:r w:rsidR="00245449" w:rsidRPr="00601154">
        <w:rPr>
          <w:rFonts w:asciiTheme="majorBidi" w:hAnsiTheme="majorBidi" w:cstheme="majorBidi"/>
          <w:color w:val="000000" w:themeColor="text1"/>
        </w:rPr>
        <w:t xml:space="preserve">a </w:t>
      </w:r>
      <w:r w:rsidR="00EB7971" w:rsidRPr="00601154">
        <w:rPr>
          <w:rFonts w:asciiTheme="majorBidi" w:hAnsiTheme="majorBidi" w:cstheme="majorBidi"/>
          <w:color w:val="000000" w:themeColor="text1"/>
        </w:rPr>
        <w:t xml:space="preserve">red edge) and </w:t>
      </w:r>
      <w:r w:rsidR="005361D4" w:rsidRPr="00601154">
        <w:rPr>
          <w:rFonts w:asciiTheme="majorBidi" w:hAnsiTheme="majorBidi" w:cstheme="majorBidi"/>
          <w:color w:val="000000" w:themeColor="text1"/>
        </w:rPr>
        <w:t>from which sub-expression</w:t>
      </w:r>
      <w:r w:rsidR="00EB7971" w:rsidRPr="00601154">
        <w:rPr>
          <w:rFonts w:asciiTheme="majorBidi" w:hAnsiTheme="majorBidi" w:cstheme="majorBidi"/>
          <w:color w:val="000000" w:themeColor="text1"/>
        </w:rPr>
        <w:t xml:space="preserve"> it was originated. </w:t>
      </w:r>
      <w:r w:rsidR="00390388" w:rsidRPr="00601154">
        <w:rPr>
          <w:rFonts w:asciiTheme="majorBidi" w:hAnsiTheme="majorBidi" w:cstheme="majorBidi"/>
          <w:color w:val="000000" w:themeColor="text1"/>
        </w:rPr>
        <w:t xml:space="preserve">The corresponding Sankey </w:t>
      </w:r>
      <w:r w:rsidR="005361D4" w:rsidRPr="00601154">
        <w:rPr>
          <w:rFonts w:asciiTheme="majorBidi" w:hAnsiTheme="majorBidi" w:cstheme="majorBidi"/>
          <w:color w:val="000000" w:themeColor="text1"/>
        </w:rPr>
        <w:t xml:space="preserve">in </w:t>
      </w:r>
      <w:r w:rsidR="00B40B57">
        <w:rPr>
          <w:rFonts w:asciiTheme="majorBidi" w:hAnsiTheme="majorBidi" w:cstheme="majorBidi"/>
          <w:color w:val="000000" w:themeColor="text1"/>
        </w:rPr>
        <w:t>f</w:t>
      </w:r>
      <w:r w:rsidR="005361D4" w:rsidRPr="00601154">
        <w:rPr>
          <w:rFonts w:asciiTheme="majorBidi" w:hAnsiTheme="majorBidi" w:cstheme="majorBidi"/>
          <w:color w:val="000000" w:themeColor="text1"/>
        </w:rPr>
        <w:t>igure 2</w:t>
      </w:r>
      <w:r w:rsidR="00760DC4">
        <w:rPr>
          <w:rFonts w:asciiTheme="majorBidi" w:hAnsiTheme="majorBidi" w:cstheme="majorBidi"/>
          <w:color w:val="000000" w:themeColor="text1"/>
        </w:rPr>
        <w:t>9</w:t>
      </w:r>
      <w:r w:rsidR="00101385">
        <w:rPr>
          <w:rFonts w:asciiTheme="majorBidi" w:hAnsiTheme="majorBidi" w:cstheme="majorBidi"/>
          <w:color w:val="000000" w:themeColor="text1"/>
        </w:rPr>
        <w:t xml:space="preserve"> </w:t>
      </w:r>
      <w:r w:rsidR="00390388" w:rsidRPr="00601154">
        <w:rPr>
          <w:rFonts w:asciiTheme="majorBidi" w:hAnsiTheme="majorBidi" w:cstheme="majorBidi"/>
          <w:color w:val="000000" w:themeColor="text1"/>
        </w:rPr>
        <w:t>represent</w:t>
      </w:r>
      <w:r w:rsidR="005361D4" w:rsidRPr="00601154">
        <w:rPr>
          <w:rFonts w:asciiTheme="majorBidi" w:hAnsiTheme="majorBidi" w:cstheme="majorBidi"/>
          <w:color w:val="000000" w:themeColor="text1"/>
        </w:rPr>
        <w:t>s</w:t>
      </w:r>
      <w:r w:rsidR="00390388" w:rsidRPr="00601154">
        <w:rPr>
          <w:rFonts w:asciiTheme="majorBidi" w:hAnsiTheme="majorBidi" w:cstheme="majorBidi"/>
          <w:color w:val="000000" w:themeColor="text1"/>
        </w:rPr>
        <w:t xml:space="preserve"> the cardinality </w:t>
      </w:r>
      <w:r w:rsidR="005361D4" w:rsidRPr="00601154">
        <w:rPr>
          <w:rFonts w:asciiTheme="majorBidi" w:hAnsiTheme="majorBidi" w:cstheme="majorBidi"/>
          <w:color w:val="000000" w:themeColor="text1"/>
        </w:rPr>
        <w:t xml:space="preserve">of our query’s </w:t>
      </w:r>
      <w:r w:rsidR="00EB7971" w:rsidRPr="00601154">
        <w:rPr>
          <w:rFonts w:asciiTheme="majorBidi" w:hAnsiTheme="majorBidi" w:cstheme="majorBidi"/>
          <w:color w:val="000000" w:themeColor="text1"/>
        </w:rPr>
        <w:t>sub-expression</w:t>
      </w:r>
      <w:r w:rsidR="005361D4" w:rsidRPr="00601154">
        <w:rPr>
          <w:rFonts w:asciiTheme="majorBidi" w:hAnsiTheme="majorBidi" w:cstheme="majorBidi"/>
          <w:color w:val="000000" w:themeColor="text1"/>
        </w:rPr>
        <w:t>s</w:t>
      </w:r>
      <w:r w:rsidR="00390388" w:rsidRPr="00601154">
        <w:rPr>
          <w:rFonts w:asciiTheme="majorBidi" w:hAnsiTheme="majorBidi" w:cstheme="majorBidi"/>
          <w:color w:val="000000" w:themeColor="text1"/>
        </w:rPr>
        <w:t>.</w:t>
      </w:r>
    </w:p>
    <w:p w14:paraId="628A9A3D" w14:textId="77777777" w:rsidR="00FD68F1" w:rsidRPr="00601154" w:rsidRDefault="00E42F6C" w:rsidP="00F579FA">
      <w:pPr>
        <w:spacing w:line="360" w:lineRule="auto"/>
        <w:rPr>
          <w:rFonts w:asciiTheme="majorBidi" w:hAnsiTheme="majorBidi" w:cstheme="majorBidi"/>
          <w:lang w:val="en-GB"/>
        </w:rPr>
      </w:pPr>
      <w:r w:rsidRPr="00601154">
        <w:rPr>
          <w:rFonts w:asciiTheme="majorBidi" w:eastAsiaTheme="minorHAnsi" w:hAnsiTheme="majorBidi" w:cstheme="majorBidi"/>
          <w:b/>
          <w:bCs/>
          <w:noProof/>
        </w:rPr>
        <w:drawing>
          <wp:inline distT="0" distB="0" distL="0" distR="0" wp14:anchorId="46577B6F" wp14:editId="2639368A">
            <wp:extent cx="5726915" cy="2327563"/>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11-18 at 15.55.1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5661" cy="2331117"/>
                    </a:xfrm>
                    <a:prstGeom prst="rect">
                      <a:avLst/>
                    </a:prstGeom>
                  </pic:spPr>
                </pic:pic>
              </a:graphicData>
            </a:graphic>
          </wp:inline>
        </w:drawing>
      </w:r>
    </w:p>
    <w:p w14:paraId="4E2922D6" w14:textId="751D6DB6" w:rsidR="00E42F6C" w:rsidRPr="00601154" w:rsidRDefault="00E42F6C" w:rsidP="001517B7">
      <w:pPr>
        <w:pStyle w:val="ListParagraph"/>
        <w:ind w:left="360"/>
        <w:rPr>
          <w:rFonts w:asciiTheme="majorBidi" w:hAnsiTheme="majorBidi" w:cstheme="majorBidi"/>
          <w:color w:val="000000" w:themeColor="text1"/>
        </w:rPr>
      </w:pPr>
      <w:r w:rsidRPr="00601154">
        <w:rPr>
          <w:rFonts w:asciiTheme="majorBidi" w:hAnsiTheme="majorBidi" w:cstheme="majorBidi"/>
          <w:color w:val="0000FF"/>
          <w:sz w:val="22"/>
          <w:vertAlign w:val="subscript"/>
        </w:rPr>
        <w:softHyphen/>
      </w:r>
      <w:r w:rsidRPr="00601154">
        <w:rPr>
          <w:rFonts w:asciiTheme="majorBidi" w:hAnsiTheme="majorBidi" w:cstheme="majorBidi"/>
          <w:color w:val="0000FF"/>
          <w:sz w:val="22"/>
          <w:vertAlign w:val="subscript"/>
        </w:rPr>
        <w:softHyphen/>
        <w:t xml:space="preserve">                </w:t>
      </w:r>
      <w:r w:rsidRPr="00601154">
        <w:rPr>
          <w:rFonts w:asciiTheme="majorBidi" w:hAnsiTheme="majorBidi" w:cstheme="majorBidi"/>
          <w:b/>
          <w:bCs/>
        </w:rPr>
        <w:t xml:space="preserve">Figure </w:t>
      </w:r>
      <w:r w:rsidR="00A10A63" w:rsidRPr="00601154">
        <w:rPr>
          <w:rFonts w:asciiTheme="majorBidi" w:hAnsiTheme="majorBidi" w:cstheme="majorBidi"/>
          <w:b/>
          <w:bCs/>
        </w:rPr>
        <w:t>2</w:t>
      </w:r>
      <w:r w:rsidR="00760DC4">
        <w:rPr>
          <w:rFonts w:asciiTheme="majorBidi" w:hAnsiTheme="majorBidi" w:cstheme="majorBidi"/>
          <w:b/>
          <w:bCs/>
        </w:rPr>
        <w:t>9</w:t>
      </w:r>
      <w:r w:rsidR="001517B7" w:rsidRPr="00601154">
        <w:rPr>
          <w:rFonts w:asciiTheme="majorBidi" w:hAnsiTheme="majorBidi" w:cstheme="majorBidi"/>
          <w:b/>
          <w:bCs/>
        </w:rPr>
        <w:t xml:space="preserve">- </w:t>
      </w:r>
      <w:r w:rsidR="001517B7" w:rsidRPr="00601154">
        <w:rPr>
          <w:rFonts w:asciiTheme="majorBidi" w:hAnsiTheme="majorBidi" w:cstheme="majorBidi"/>
        </w:rPr>
        <w:t xml:space="preserve">Identifying missing records Sankey diagram for sub-expression </w:t>
      </w:r>
      <w:r w:rsidR="001517B7" w:rsidRPr="00601154">
        <w:rPr>
          <w:rFonts w:asciiTheme="majorBidi" w:hAnsiTheme="majorBidi" w:cstheme="majorBidi"/>
        </w:rPr>
        <w:br/>
        <w:t xml:space="preserve">                            cardinality</w:t>
      </w:r>
    </w:p>
    <w:p w14:paraId="53004655" w14:textId="5B1C720B" w:rsidR="00C020DE" w:rsidRPr="00601154" w:rsidRDefault="00E42F6C" w:rsidP="00F579FA">
      <w:pPr>
        <w:spacing w:line="360" w:lineRule="auto"/>
        <w:rPr>
          <w:rFonts w:asciiTheme="majorBidi" w:hAnsiTheme="majorBidi" w:cstheme="majorBidi"/>
        </w:rPr>
      </w:pPr>
      <w:r w:rsidRPr="00601154">
        <w:rPr>
          <w:rFonts w:asciiTheme="majorBidi" w:hAnsiTheme="majorBidi" w:cstheme="majorBidi"/>
        </w:rPr>
        <w:lastRenderedPageBreak/>
        <w:t xml:space="preserve">Using the Sankey visualization, we can see that we got </w:t>
      </w:r>
      <w:r w:rsidR="00B13D80" w:rsidRPr="00601154">
        <w:rPr>
          <w:rFonts w:asciiTheme="majorBidi" w:hAnsiTheme="majorBidi" w:cstheme="majorBidi"/>
        </w:rPr>
        <w:t xml:space="preserve">an </w:t>
      </w:r>
      <w:r w:rsidRPr="00601154">
        <w:rPr>
          <w:rFonts w:asciiTheme="majorBidi" w:hAnsiTheme="majorBidi" w:cstheme="majorBidi"/>
        </w:rPr>
        <w:t xml:space="preserve">empty result </w:t>
      </w:r>
      <w:r w:rsidR="004E36DD">
        <w:rPr>
          <w:rFonts w:asciiTheme="majorBidi" w:hAnsiTheme="majorBidi" w:cstheme="majorBidi"/>
        </w:rPr>
        <w:t xml:space="preserve">set </w:t>
      </w:r>
      <w:r w:rsidRPr="00601154">
        <w:rPr>
          <w:rFonts w:asciiTheme="majorBidi" w:hAnsiTheme="majorBidi" w:cstheme="majorBidi"/>
        </w:rPr>
        <w:t xml:space="preserve">in the </w:t>
      </w:r>
      <w:r w:rsidRPr="00601154">
        <w:rPr>
          <w:rFonts w:asciiTheme="majorBidi" w:hAnsiTheme="majorBidi" w:cstheme="majorBidi"/>
          <w:i/>
          <w:iCs/>
        </w:rPr>
        <w:t xml:space="preserve">People* </w:t>
      </w:r>
      <w:r w:rsidRPr="00601154">
        <w:rPr>
          <w:rFonts w:ascii="Cambria Math" w:hAnsi="Cambria Math" w:cs="Cambria Math"/>
          <w:i/>
          <w:iCs/>
        </w:rPr>
        <w:t>⋈</w:t>
      </w:r>
      <w:r w:rsidRPr="00601154">
        <w:rPr>
          <w:rFonts w:asciiTheme="majorBidi" w:hAnsiTheme="majorBidi" w:cstheme="majorBidi"/>
          <w:i/>
          <w:iCs/>
        </w:rPr>
        <w:t xml:space="preserve"> Crew </w:t>
      </w:r>
      <w:r w:rsidRPr="00601154">
        <w:rPr>
          <w:rFonts w:ascii="Cambria Math" w:hAnsi="Cambria Math" w:cs="Cambria Math"/>
          <w:i/>
          <w:iCs/>
        </w:rPr>
        <w:t>⋈</w:t>
      </w:r>
      <w:r w:rsidRPr="00601154">
        <w:rPr>
          <w:rFonts w:asciiTheme="majorBidi" w:hAnsiTheme="majorBidi" w:cstheme="majorBidi"/>
          <w:i/>
          <w:iCs/>
        </w:rPr>
        <w:t xml:space="preserve"> Title* </w:t>
      </w:r>
      <w:r w:rsidRPr="00601154">
        <w:rPr>
          <w:rFonts w:asciiTheme="majorBidi" w:hAnsiTheme="majorBidi" w:cstheme="majorBidi"/>
        </w:rPr>
        <w:t>relation</w:t>
      </w:r>
      <w:r w:rsidRPr="00601154">
        <w:rPr>
          <w:rFonts w:asciiTheme="majorBidi" w:hAnsiTheme="majorBidi" w:cstheme="majorBidi"/>
          <w:i/>
          <w:iCs/>
        </w:rPr>
        <w:t>,</w:t>
      </w:r>
      <w:r w:rsidRPr="00601154">
        <w:rPr>
          <w:rFonts w:asciiTheme="majorBidi" w:hAnsiTheme="majorBidi" w:cstheme="majorBidi"/>
        </w:rPr>
        <w:t xml:space="preserve"> and we can see the origin of the empty result </w:t>
      </w:r>
      <w:r w:rsidR="00245449" w:rsidRPr="00601154">
        <w:rPr>
          <w:rFonts w:asciiTheme="majorBidi" w:hAnsiTheme="majorBidi" w:cstheme="majorBidi"/>
        </w:rPr>
        <w:t>in</w:t>
      </w:r>
      <w:r w:rsidR="000D6C9F" w:rsidRPr="00601154">
        <w:rPr>
          <w:rFonts w:asciiTheme="majorBidi" w:hAnsiTheme="majorBidi" w:cstheme="majorBidi"/>
        </w:rPr>
        <w:t xml:space="preserve"> </w:t>
      </w:r>
      <w:r w:rsidRPr="00601154">
        <w:rPr>
          <w:rFonts w:asciiTheme="majorBidi" w:hAnsiTheme="majorBidi" w:cstheme="majorBidi"/>
        </w:rPr>
        <w:t xml:space="preserve">the </w:t>
      </w:r>
      <w:r w:rsidRPr="00601154">
        <w:rPr>
          <w:rFonts w:asciiTheme="majorBidi" w:hAnsiTheme="majorBidi" w:cstheme="majorBidi"/>
          <w:i/>
          <w:iCs/>
        </w:rPr>
        <w:t>Title</w:t>
      </w:r>
      <w:del w:id="234" w:author="Eyal Trabelsi" w:date="2021-10-09T13:40:00Z">
        <w:r w:rsidRPr="00601154" w:rsidDel="00A53E1E">
          <w:rPr>
            <w:rFonts w:asciiTheme="majorBidi" w:hAnsiTheme="majorBidi" w:cstheme="majorBidi"/>
            <w:i/>
            <w:iCs/>
          </w:rPr>
          <w:delText>*</w:delText>
        </w:r>
        <w:r w:rsidR="005F525C" w:rsidRPr="00601154" w:rsidDel="00A53E1E">
          <w:rPr>
            <w:rFonts w:asciiTheme="majorBidi" w:hAnsiTheme="majorBidi" w:cstheme="majorBidi"/>
            <w:i/>
            <w:iCs/>
          </w:rPr>
          <w:delText xml:space="preserve"> </w:delText>
        </w:r>
        <w:r w:rsidRPr="00601154" w:rsidDel="00A53E1E">
          <w:rPr>
            <w:rFonts w:asciiTheme="majorBidi" w:hAnsiTheme="majorBidi" w:cstheme="majorBidi"/>
            <w:i/>
            <w:iCs/>
          </w:rPr>
          <w:delText xml:space="preserve"> </w:delText>
        </w:r>
        <w:r w:rsidRPr="00601154" w:rsidDel="00A53E1E">
          <w:rPr>
            <w:rFonts w:asciiTheme="majorBidi" w:hAnsiTheme="majorBidi" w:cstheme="majorBidi"/>
          </w:rPr>
          <w:delText>relation</w:delText>
        </w:r>
      </w:del>
      <w:ins w:id="235" w:author="Eyal Trabelsi" w:date="2021-10-09T13:40:00Z">
        <w:r w:rsidR="00A53E1E" w:rsidRPr="00601154">
          <w:rPr>
            <w:rFonts w:asciiTheme="majorBidi" w:hAnsiTheme="majorBidi" w:cstheme="majorBidi"/>
            <w:i/>
            <w:iCs/>
          </w:rPr>
          <w:t>* relation</w:t>
        </w:r>
      </w:ins>
      <w:r w:rsidRPr="00601154">
        <w:rPr>
          <w:rFonts w:asciiTheme="majorBidi" w:hAnsiTheme="majorBidi" w:cstheme="majorBidi"/>
        </w:rPr>
        <w:t xml:space="preserve"> as it is red and the </w:t>
      </w:r>
      <w:del w:id="236" w:author="Eyal Trabelsi" w:date="2021-10-09T13:40:00Z">
        <w:r w:rsidRPr="00601154" w:rsidDel="00A53E1E">
          <w:rPr>
            <w:rFonts w:asciiTheme="majorBidi" w:hAnsiTheme="majorBidi" w:cstheme="majorBidi"/>
            <w:i/>
            <w:iCs/>
          </w:rPr>
          <w:delText xml:space="preserve">Title  </w:delText>
        </w:r>
        <w:r w:rsidRPr="00601154" w:rsidDel="00A53E1E">
          <w:rPr>
            <w:rFonts w:asciiTheme="majorBidi" w:hAnsiTheme="majorBidi" w:cstheme="majorBidi"/>
          </w:rPr>
          <w:delText>link</w:delText>
        </w:r>
      </w:del>
      <w:ins w:id="237" w:author="Eyal Trabelsi" w:date="2021-10-09T13:40:00Z">
        <w:r w:rsidR="00A53E1E" w:rsidRPr="00601154">
          <w:rPr>
            <w:rFonts w:asciiTheme="majorBidi" w:hAnsiTheme="majorBidi" w:cstheme="majorBidi"/>
            <w:i/>
            <w:iCs/>
          </w:rPr>
          <w:t>Title link</w:t>
        </w:r>
      </w:ins>
      <w:r w:rsidRPr="00601154">
        <w:rPr>
          <w:rFonts w:asciiTheme="majorBidi" w:hAnsiTheme="majorBidi" w:cstheme="majorBidi"/>
        </w:rPr>
        <w:t xml:space="preserve"> is gray.</w:t>
      </w:r>
      <w:ins w:id="238" w:author="Eyal Trabelsi" w:date="2021-10-09T13:40:00Z">
        <w:r w:rsidR="00A53E1E">
          <w:rPr>
            <w:rFonts w:asciiTheme="majorBidi" w:hAnsiTheme="majorBidi" w:cstheme="majorBidi"/>
          </w:rPr>
          <w:t xml:space="preserve"> </w:t>
        </w:r>
        <w:r w:rsidR="00A53E1E">
          <w:rPr>
            <w:rFonts w:asciiTheme="majorBidi" w:hAnsiTheme="majorBidi" w:cstheme="majorBidi"/>
            <w:color w:val="000000" w:themeColor="text1"/>
          </w:rPr>
          <w:t xml:space="preserve">Since we are not in </w:t>
        </w:r>
      </w:ins>
      <w:ins w:id="239" w:author="Eyal Trabelsi" w:date="2021-10-16T15:02:00Z">
        <w:r w:rsidR="004E36DD">
          <w:rPr>
            <w:rFonts w:asciiTheme="majorBidi" w:hAnsiTheme="majorBidi" w:cstheme="majorBidi"/>
            <w:color w:val="000000" w:themeColor="text1"/>
          </w:rPr>
          <w:t>HTML,</w:t>
        </w:r>
      </w:ins>
      <w:ins w:id="240" w:author="Eyal Trabelsi" w:date="2021-10-09T13:40:00Z">
        <w:r w:rsidR="00A53E1E">
          <w:rPr>
            <w:rFonts w:asciiTheme="majorBidi" w:hAnsiTheme="majorBidi" w:cstheme="majorBidi"/>
            <w:color w:val="000000" w:themeColor="text1"/>
          </w:rPr>
          <w:t xml:space="preserve"> and we don’t want to overwhelm the reader by adding all the information presented on all nodes Figure </w:t>
        </w:r>
      </w:ins>
      <w:ins w:id="241" w:author="Eyal Trabelsi" w:date="2021-10-09T13:41:00Z">
        <w:r w:rsidR="00A53E1E">
          <w:rPr>
            <w:rFonts w:asciiTheme="majorBidi" w:hAnsiTheme="majorBidi" w:cstheme="majorBidi"/>
            <w:color w:val="000000" w:themeColor="text1"/>
          </w:rPr>
          <w:t>29</w:t>
        </w:r>
      </w:ins>
      <w:ins w:id="242" w:author="Eyal Trabelsi" w:date="2021-10-09T13:40:00Z">
        <w:r w:rsidR="00A53E1E">
          <w:rPr>
            <w:rFonts w:asciiTheme="majorBidi" w:hAnsiTheme="majorBidi" w:cstheme="majorBidi"/>
            <w:color w:val="000000" w:themeColor="text1"/>
          </w:rPr>
          <w:t xml:space="preserve"> does not show the “hover” information.</w:t>
        </w:r>
      </w:ins>
    </w:p>
    <w:p w14:paraId="1B2A43EF" w14:textId="77E9461E" w:rsidR="00FD68F1" w:rsidRPr="00601154" w:rsidRDefault="00E42F6C" w:rsidP="00F579FA">
      <w:pPr>
        <w:spacing w:line="360" w:lineRule="auto"/>
        <w:rPr>
          <w:rFonts w:asciiTheme="majorBidi" w:eastAsiaTheme="minorHAnsi" w:hAnsiTheme="majorBidi" w:cstheme="majorBidi"/>
          <w:b/>
          <w:bCs/>
        </w:rPr>
      </w:pPr>
      <w:r w:rsidRPr="00601154">
        <w:rPr>
          <w:rFonts w:asciiTheme="majorBidi" w:hAnsiTheme="majorBidi" w:cstheme="majorBidi"/>
        </w:rPr>
        <w:br/>
        <w:t xml:space="preserve">Now that we know the problem is in the </w:t>
      </w:r>
      <w:r w:rsidR="005361D4" w:rsidRPr="00601154">
        <w:rPr>
          <w:rFonts w:asciiTheme="majorBidi" w:hAnsiTheme="majorBidi" w:cstheme="majorBidi"/>
          <w:i/>
          <w:iCs/>
        </w:rPr>
        <w:t>T</w:t>
      </w:r>
      <w:r w:rsidRPr="00601154">
        <w:rPr>
          <w:rFonts w:asciiTheme="majorBidi" w:hAnsiTheme="majorBidi" w:cstheme="majorBidi"/>
          <w:i/>
          <w:iCs/>
        </w:rPr>
        <w:t>itle</w:t>
      </w:r>
      <w:r w:rsidRPr="00601154">
        <w:rPr>
          <w:rFonts w:asciiTheme="majorBidi" w:hAnsiTheme="majorBidi" w:cstheme="majorBidi"/>
        </w:rPr>
        <w:t xml:space="preserve"> </w:t>
      </w:r>
      <w:r w:rsidR="005361D4" w:rsidRPr="00601154">
        <w:rPr>
          <w:rFonts w:asciiTheme="majorBidi" w:hAnsiTheme="majorBidi" w:cstheme="majorBidi"/>
          <w:i/>
          <w:iCs/>
        </w:rPr>
        <w:t>WHERE</w:t>
      </w:r>
      <w:r w:rsidRPr="00601154">
        <w:rPr>
          <w:rFonts w:asciiTheme="majorBidi" w:hAnsiTheme="majorBidi" w:cstheme="majorBidi"/>
        </w:rPr>
        <w:t xml:space="preserve"> clause, we can </w:t>
      </w:r>
      <w:r w:rsidR="00390388" w:rsidRPr="00601154">
        <w:rPr>
          <w:rFonts w:asciiTheme="majorBidi" w:hAnsiTheme="majorBidi" w:cstheme="majorBidi"/>
        </w:rPr>
        <w:t xml:space="preserve">fix it. </w:t>
      </w:r>
      <w:r w:rsidR="00EB7971" w:rsidRPr="00601154">
        <w:rPr>
          <w:rFonts w:asciiTheme="majorBidi" w:hAnsiTheme="majorBidi" w:cstheme="majorBidi"/>
        </w:rPr>
        <w:t xml:space="preserve">The reason the predicate </w:t>
      </w:r>
      <w:r w:rsidR="005361D4" w:rsidRPr="00601154">
        <w:rPr>
          <w:rFonts w:asciiTheme="majorBidi" w:hAnsiTheme="majorBidi" w:cstheme="majorBidi"/>
        </w:rPr>
        <w:t>returns</w:t>
      </w:r>
      <w:r w:rsidR="00EB7971" w:rsidRPr="00601154">
        <w:rPr>
          <w:rFonts w:asciiTheme="majorBidi" w:hAnsiTheme="majorBidi" w:cstheme="majorBidi"/>
        </w:rPr>
        <w:t xml:space="preserve"> </w:t>
      </w:r>
      <w:r w:rsidR="005361D4" w:rsidRPr="00601154">
        <w:rPr>
          <w:rFonts w:asciiTheme="majorBidi" w:hAnsiTheme="majorBidi" w:cstheme="majorBidi"/>
        </w:rPr>
        <w:t>no</w:t>
      </w:r>
      <w:r w:rsidR="00EB7971" w:rsidRPr="00601154">
        <w:rPr>
          <w:rFonts w:asciiTheme="majorBidi" w:hAnsiTheme="majorBidi" w:cstheme="majorBidi"/>
        </w:rPr>
        <w:t xml:space="preserve"> </w:t>
      </w:r>
      <w:r w:rsidR="005361D4" w:rsidRPr="00601154">
        <w:rPr>
          <w:rFonts w:asciiTheme="majorBidi" w:hAnsiTheme="majorBidi" w:cstheme="majorBidi"/>
        </w:rPr>
        <w:t xml:space="preserve">records </w:t>
      </w:r>
      <w:r w:rsidR="00EB7971" w:rsidRPr="00601154">
        <w:rPr>
          <w:rFonts w:asciiTheme="majorBidi" w:hAnsiTheme="majorBidi" w:cstheme="majorBidi"/>
        </w:rPr>
        <w:t xml:space="preserve">is that there is no lower-case </w:t>
      </w:r>
      <w:r w:rsidR="00EB7971" w:rsidRPr="00601154">
        <w:rPr>
          <w:rFonts w:asciiTheme="majorBidi" w:hAnsiTheme="majorBidi" w:cstheme="majorBidi"/>
          <w:i/>
          <w:iCs/>
        </w:rPr>
        <w:t>comedy</w:t>
      </w:r>
      <w:r w:rsidR="00EB7971" w:rsidRPr="00601154">
        <w:rPr>
          <w:rFonts w:asciiTheme="majorBidi" w:hAnsiTheme="majorBidi" w:cstheme="majorBidi"/>
        </w:rPr>
        <w:t xml:space="preserve"> value</w:t>
      </w:r>
      <w:r w:rsidR="005361D4" w:rsidRPr="00601154">
        <w:rPr>
          <w:rFonts w:asciiTheme="majorBidi" w:hAnsiTheme="majorBidi" w:cstheme="majorBidi"/>
        </w:rPr>
        <w:t xml:space="preserve"> in the </w:t>
      </w:r>
      <w:r w:rsidR="005361D4" w:rsidRPr="00601154">
        <w:rPr>
          <w:rFonts w:asciiTheme="majorBidi" w:hAnsiTheme="majorBidi" w:cstheme="majorBidi"/>
          <w:i/>
          <w:iCs/>
        </w:rPr>
        <w:t>Title</w:t>
      </w:r>
      <w:r w:rsidR="005361D4" w:rsidRPr="00601154">
        <w:rPr>
          <w:rFonts w:asciiTheme="majorBidi" w:hAnsiTheme="majorBidi" w:cstheme="majorBidi"/>
        </w:rPr>
        <w:t xml:space="preserve"> relation</w:t>
      </w:r>
      <w:r w:rsidR="00EB7971" w:rsidRPr="00601154">
        <w:rPr>
          <w:rFonts w:asciiTheme="majorBidi" w:hAnsiTheme="majorBidi" w:cstheme="majorBidi"/>
        </w:rPr>
        <w:t xml:space="preserve">. </w:t>
      </w:r>
      <w:r w:rsidR="00390388" w:rsidRPr="00601154">
        <w:rPr>
          <w:rFonts w:asciiTheme="majorBidi" w:hAnsiTheme="majorBidi" w:cstheme="majorBidi"/>
        </w:rPr>
        <w:t xml:space="preserve">We will </w:t>
      </w:r>
      <w:r w:rsidRPr="00601154">
        <w:rPr>
          <w:rFonts w:asciiTheme="majorBidi" w:hAnsiTheme="majorBidi" w:cstheme="majorBidi"/>
        </w:rPr>
        <w:t xml:space="preserve">rewrite the predicate to be Camel-Case and </w:t>
      </w:r>
      <w:r w:rsidR="00EB7971" w:rsidRPr="00601154">
        <w:rPr>
          <w:rFonts w:asciiTheme="majorBidi" w:hAnsiTheme="majorBidi" w:cstheme="majorBidi"/>
        </w:rPr>
        <w:t>we will</w:t>
      </w:r>
      <w:r w:rsidRPr="00601154">
        <w:rPr>
          <w:rFonts w:asciiTheme="majorBidi" w:hAnsiTheme="majorBidi" w:cstheme="majorBidi"/>
        </w:rPr>
        <w:t xml:space="preserve"> support </w:t>
      </w:r>
      <w:r w:rsidR="005361D4" w:rsidRPr="00601154">
        <w:rPr>
          <w:rFonts w:asciiTheme="majorBidi" w:hAnsiTheme="majorBidi" w:cstheme="majorBidi"/>
        </w:rPr>
        <w:t xml:space="preserve">movies with </w:t>
      </w:r>
      <w:r w:rsidRPr="00601154">
        <w:rPr>
          <w:rFonts w:asciiTheme="majorBidi" w:hAnsiTheme="majorBidi" w:cstheme="majorBidi"/>
        </w:rPr>
        <w:t>multiple genre</w:t>
      </w:r>
      <w:r w:rsidR="005361D4" w:rsidRPr="00601154">
        <w:rPr>
          <w:rFonts w:asciiTheme="majorBidi" w:hAnsiTheme="majorBidi" w:cstheme="majorBidi"/>
        </w:rPr>
        <w:t>s</w:t>
      </w:r>
      <w:r w:rsidR="00F06D48">
        <w:rPr>
          <w:rFonts w:asciiTheme="majorBidi" w:hAnsiTheme="majorBidi" w:cstheme="majorBidi"/>
        </w:rPr>
        <w:t xml:space="preserve"> by wrapping the value with </w:t>
      </w:r>
      <w:r w:rsidR="00F06D48" w:rsidRPr="00F06D48">
        <w:rPr>
          <w:rFonts w:asciiTheme="majorBidi" w:hAnsiTheme="majorBidi" w:cstheme="majorBidi"/>
          <w:i/>
          <w:iCs/>
        </w:rPr>
        <w:t>%</w:t>
      </w:r>
      <w:ins w:id="243" w:author="Eyal Trabelsi" w:date="2021-10-16T15:05:00Z">
        <w:r w:rsidR="00123BFB">
          <w:rPr>
            <w:rFonts w:asciiTheme="majorBidi" w:hAnsiTheme="majorBidi" w:cstheme="majorBidi"/>
          </w:rPr>
          <w:t xml:space="preserve"> </w:t>
        </w:r>
      </w:ins>
      <w:r w:rsidR="00123BFB">
        <w:rPr>
          <w:rFonts w:asciiTheme="majorBidi" w:hAnsiTheme="majorBidi" w:cstheme="majorBidi"/>
        </w:rPr>
        <w:t>and by using the like clause</w:t>
      </w:r>
      <w:r w:rsidRPr="00601154">
        <w:rPr>
          <w:rFonts w:asciiTheme="majorBidi" w:hAnsiTheme="majorBidi" w:cstheme="majorBidi"/>
        </w:rPr>
        <w:t xml:space="preserve">. </w:t>
      </w:r>
      <w:r w:rsidRPr="00601154">
        <w:rPr>
          <w:rFonts w:asciiTheme="majorBidi" w:hAnsiTheme="majorBidi" w:cstheme="majorBidi"/>
          <w:color w:val="000000" w:themeColor="text1"/>
        </w:rPr>
        <w:t xml:space="preserve">The fixed SQL query </w:t>
      </w:r>
      <w:r w:rsidR="006513EE" w:rsidRPr="00601154">
        <w:rPr>
          <w:rFonts w:asciiTheme="majorBidi" w:hAnsiTheme="majorBidi" w:cstheme="majorBidi"/>
          <w:color w:val="000000" w:themeColor="text1"/>
        </w:rPr>
        <w:t xml:space="preserve">can be seen in </w:t>
      </w:r>
      <w:r w:rsidR="00B40B57">
        <w:rPr>
          <w:rFonts w:asciiTheme="majorBidi" w:hAnsiTheme="majorBidi" w:cstheme="majorBidi"/>
          <w:color w:val="000000" w:themeColor="text1"/>
        </w:rPr>
        <w:t>f</w:t>
      </w:r>
      <w:r w:rsidR="006513EE" w:rsidRPr="00601154">
        <w:rPr>
          <w:rFonts w:asciiTheme="majorBidi" w:hAnsiTheme="majorBidi" w:cstheme="majorBidi"/>
          <w:color w:val="000000" w:themeColor="text1"/>
        </w:rPr>
        <w:t xml:space="preserve">igure </w:t>
      </w:r>
      <w:r w:rsidR="00760DC4">
        <w:rPr>
          <w:rFonts w:asciiTheme="majorBidi" w:hAnsiTheme="majorBidi" w:cstheme="majorBidi"/>
          <w:color w:val="000000" w:themeColor="text1"/>
        </w:rPr>
        <w:t>30</w:t>
      </w:r>
      <w:r w:rsidR="006513EE" w:rsidRPr="00601154">
        <w:rPr>
          <w:rFonts w:asciiTheme="majorBidi" w:hAnsiTheme="majorBidi" w:cstheme="majorBidi"/>
          <w:color w:val="000000" w:themeColor="text1"/>
        </w:rPr>
        <w:t>.</w:t>
      </w:r>
      <w:r w:rsidR="006513EE" w:rsidRPr="00601154">
        <w:rPr>
          <w:rFonts w:asciiTheme="majorBidi" w:hAnsiTheme="majorBidi" w:cstheme="majorBidi"/>
          <w:color w:val="000000" w:themeColor="text1"/>
        </w:rPr>
        <w:br/>
      </w:r>
    </w:p>
    <w:p w14:paraId="3F7CF9A5" w14:textId="77777777" w:rsidR="00FD68F1" w:rsidRPr="00601154" w:rsidRDefault="00FD68F1" w:rsidP="00F579FA">
      <w:pPr>
        <w:spacing w:line="360" w:lineRule="auto"/>
        <w:rPr>
          <w:rFonts w:asciiTheme="majorBidi" w:hAnsiTheme="majorBidi" w:cstheme="majorBidi"/>
          <w:color w:val="0000FF"/>
          <w:sz w:val="22"/>
          <w:szCs w:val="22"/>
        </w:rPr>
      </w:pPr>
      <w:r w:rsidRPr="00601154">
        <w:rPr>
          <w:rFonts w:asciiTheme="majorBidi" w:hAnsiTheme="majorBidi" w:cstheme="majorBidi"/>
          <w:noProof/>
          <w:color w:val="0000FF"/>
          <w:sz w:val="22"/>
          <w:szCs w:val="22"/>
        </w:rPr>
        <w:drawing>
          <wp:inline distT="0" distB="0" distL="0" distR="0" wp14:anchorId="6D7B7BBA" wp14:editId="354671A0">
            <wp:extent cx="5727700" cy="12649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38821645" w14:textId="57E94BA4" w:rsidR="001D3D56" w:rsidRPr="00601154" w:rsidRDefault="00FD68F1" w:rsidP="00F579FA">
      <w:pPr>
        <w:spacing w:line="360" w:lineRule="auto"/>
        <w:rPr>
          <w:rFonts w:asciiTheme="majorBidi" w:hAnsiTheme="majorBidi" w:cstheme="majorBidi"/>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760DC4">
        <w:rPr>
          <w:rFonts w:asciiTheme="majorBidi" w:hAnsiTheme="majorBidi" w:cstheme="majorBidi"/>
          <w:b/>
          <w:bCs/>
          <w:lang w:val="en-GB"/>
        </w:rPr>
        <w:t>30</w:t>
      </w:r>
      <w:r w:rsidR="001517B7" w:rsidRPr="00601154">
        <w:rPr>
          <w:rFonts w:asciiTheme="majorBidi" w:hAnsiTheme="majorBidi" w:cstheme="majorBidi"/>
          <w:b/>
          <w:bCs/>
          <w:lang w:val="en-GB"/>
        </w:rPr>
        <w:t xml:space="preserve">- </w:t>
      </w:r>
      <w:r w:rsidR="001517B7" w:rsidRPr="00601154">
        <w:rPr>
          <w:rFonts w:asciiTheme="majorBidi" w:hAnsiTheme="majorBidi" w:cstheme="majorBidi"/>
          <w:lang w:val="en-GB"/>
        </w:rPr>
        <w:t>Identifying missing records fixed query</w:t>
      </w:r>
      <w:r w:rsidR="006513EE" w:rsidRPr="00601154">
        <w:rPr>
          <w:rFonts w:asciiTheme="majorBidi" w:hAnsiTheme="majorBidi" w:cstheme="majorBidi"/>
          <w:b/>
          <w:bCs/>
          <w:lang w:val="en-GB"/>
        </w:rPr>
        <w:br/>
      </w:r>
      <w:r w:rsidR="006513EE" w:rsidRPr="00601154">
        <w:rPr>
          <w:rFonts w:asciiTheme="majorBidi" w:hAnsiTheme="majorBidi" w:cstheme="majorBidi"/>
        </w:rPr>
        <w:br/>
      </w:r>
      <w:r w:rsidR="00EB7971" w:rsidRPr="00601154">
        <w:rPr>
          <w:rFonts w:asciiTheme="majorBidi" w:hAnsiTheme="majorBidi" w:cstheme="majorBidi"/>
          <w:lang w:val="en-GB"/>
        </w:rPr>
        <w:t xml:space="preserve">To </w:t>
      </w:r>
      <w:r w:rsidR="00B07439">
        <w:rPr>
          <w:rFonts w:asciiTheme="majorBidi" w:hAnsiTheme="majorBidi" w:cstheme="majorBidi"/>
          <w:lang w:val="en-GB"/>
        </w:rPr>
        <w:t>confirm</w:t>
      </w:r>
      <w:r w:rsidR="00EB7971" w:rsidRPr="00601154">
        <w:rPr>
          <w:rFonts w:asciiTheme="majorBidi" w:hAnsiTheme="majorBidi" w:cstheme="majorBidi"/>
          <w:lang w:val="en-GB"/>
        </w:rPr>
        <w:t xml:space="preserve"> that our query is fixed, we will </w:t>
      </w:r>
      <w:r w:rsidR="005361D4" w:rsidRPr="00601154">
        <w:rPr>
          <w:rFonts w:asciiTheme="majorBidi" w:hAnsiTheme="majorBidi" w:cstheme="majorBidi"/>
          <w:lang w:val="en-GB"/>
        </w:rPr>
        <w:t xml:space="preserve">use </w:t>
      </w:r>
      <w:proofErr w:type="spellStart"/>
      <w:r w:rsidR="005361D4" w:rsidRPr="00601154">
        <w:rPr>
          <w:rFonts w:asciiTheme="majorBidi" w:hAnsiTheme="majorBidi" w:cstheme="majorBidi"/>
          <w:lang w:val="en-GB"/>
        </w:rPr>
        <w:t>QueryFlow</w:t>
      </w:r>
      <w:proofErr w:type="spellEnd"/>
      <w:r w:rsidR="005361D4" w:rsidRPr="00601154">
        <w:rPr>
          <w:rFonts w:asciiTheme="majorBidi" w:hAnsiTheme="majorBidi" w:cstheme="majorBidi"/>
          <w:lang w:val="en-GB"/>
        </w:rPr>
        <w:t xml:space="preserve"> to </w:t>
      </w:r>
      <w:r w:rsidR="00EB7971" w:rsidRPr="00601154">
        <w:rPr>
          <w:rFonts w:asciiTheme="majorBidi" w:hAnsiTheme="majorBidi" w:cstheme="majorBidi"/>
          <w:lang w:val="en-GB"/>
        </w:rPr>
        <w:t xml:space="preserve">visualize </w:t>
      </w:r>
      <w:r w:rsidR="005361D4" w:rsidRPr="00601154">
        <w:rPr>
          <w:rFonts w:asciiTheme="majorBidi" w:hAnsiTheme="majorBidi" w:cstheme="majorBidi"/>
          <w:lang w:val="en-GB"/>
        </w:rPr>
        <w:t>the cardinality again</w:t>
      </w:r>
      <w:r w:rsidR="00EB7971" w:rsidRPr="00601154">
        <w:rPr>
          <w:rFonts w:asciiTheme="majorBidi" w:hAnsiTheme="majorBidi" w:cstheme="majorBidi"/>
          <w:lang w:val="en-GB"/>
        </w:rPr>
        <w:t xml:space="preserve">. </w:t>
      </w:r>
      <w:r w:rsidR="006513EE" w:rsidRPr="00601154">
        <w:rPr>
          <w:rFonts w:asciiTheme="majorBidi" w:hAnsiTheme="majorBidi" w:cstheme="majorBidi"/>
          <w:lang w:val="en-GB"/>
        </w:rPr>
        <w:t xml:space="preserve">The corresponding Sankey that represents the cardinality of our modified query can be seen in </w:t>
      </w:r>
      <w:r w:rsidR="00B40B57">
        <w:rPr>
          <w:rFonts w:asciiTheme="majorBidi" w:hAnsiTheme="majorBidi" w:cstheme="majorBidi"/>
          <w:lang w:val="en-GB"/>
        </w:rPr>
        <w:t>f</w:t>
      </w:r>
      <w:r w:rsidR="006513EE" w:rsidRPr="00601154">
        <w:rPr>
          <w:rFonts w:asciiTheme="majorBidi" w:hAnsiTheme="majorBidi" w:cstheme="majorBidi"/>
          <w:lang w:val="en-GB"/>
        </w:rPr>
        <w:t xml:space="preserve">igure </w:t>
      </w:r>
      <w:r w:rsidR="00760DC4">
        <w:rPr>
          <w:rFonts w:asciiTheme="majorBidi" w:hAnsiTheme="majorBidi" w:cstheme="majorBidi"/>
          <w:lang w:val="en-GB"/>
        </w:rPr>
        <w:t>31</w:t>
      </w:r>
      <w:r w:rsidR="006513EE" w:rsidRPr="00601154">
        <w:rPr>
          <w:rFonts w:asciiTheme="majorBidi" w:hAnsiTheme="majorBidi" w:cstheme="majorBidi"/>
          <w:lang w:val="en-GB"/>
        </w:rPr>
        <w:t>.</w:t>
      </w:r>
    </w:p>
    <w:p w14:paraId="719D1B0C" w14:textId="77777777" w:rsidR="001D3D56" w:rsidRPr="00601154" w:rsidRDefault="00FD68F1" w:rsidP="00F579FA">
      <w:pPr>
        <w:pStyle w:val="NormalWeb"/>
        <w:spacing w:line="360" w:lineRule="auto"/>
        <w:rPr>
          <w:rFonts w:asciiTheme="majorBidi" w:eastAsiaTheme="minorHAnsi" w:hAnsiTheme="majorBidi" w:cstheme="majorBidi"/>
        </w:rPr>
      </w:pPr>
      <w:r w:rsidRPr="00601154">
        <w:rPr>
          <w:rFonts w:asciiTheme="majorBidi" w:hAnsiTheme="majorBidi" w:cstheme="majorBidi"/>
          <w:noProof/>
          <w:color w:val="000000" w:themeColor="text1"/>
        </w:rPr>
        <w:drawing>
          <wp:inline distT="0" distB="0" distL="0" distR="0" wp14:anchorId="6A81E60F" wp14:editId="1463AC9C">
            <wp:extent cx="5727700" cy="208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1-18 at 15.00.03.png"/>
                    <pic:cNvPicPr/>
                  </pic:nvPicPr>
                  <pic:blipFill>
                    <a:blip r:embed="rId42">
                      <a:extLst>
                        <a:ext uri="{28A0092B-C50C-407E-A947-70E740481C1C}">
                          <a14:useLocalDpi xmlns:a14="http://schemas.microsoft.com/office/drawing/2010/main" val="0"/>
                        </a:ext>
                      </a:extLst>
                    </a:blip>
                    <a:stretch>
                      <a:fillRect/>
                    </a:stretch>
                  </pic:blipFill>
                  <pic:spPr>
                    <a:xfrm>
                      <a:off x="0" y="0"/>
                      <a:ext cx="5732375" cy="2089947"/>
                    </a:xfrm>
                    <a:prstGeom prst="rect">
                      <a:avLst/>
                    </a:prstGeom>
                  </pic:spPr>
                </pic:pic>
              </a:graphicData>
            </a:graphic>
          </wp:inline>
        </w:drawing>
      </w:r>
    </w:p>
    <w:p w14:paraId="33238E3A" w14:textId="0B87B7AE" w:rsidR="00FD68F1" w:rsidRPr="00601154" w:rsidRDefault="00FD68F1" w:rsidP="001517B7">
      <w:pPr>
        <w:spacing w:line="360" w:lineRule="auto"/>
        <w:rPr>
          <w:rFonts w:asciiTheme="majorBidi" w:hAnsiTheme="majorBidi" w:cstheme="majorBidi"/>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760DC4">
        <w:rPr>
          <w:rFonts w:asciiTheme="majorBidi" w:hAnsiTheme="majorBidi" w:cstheme="majorBidi"/>
          <w:b/>
          <w:bCs/>
          <w:lang w:val="en-GB"/>
        </w:rPr>
        <w:t>31</w:t>
      </w:r>
      <w:r w:rsidR="001517B7" w:rsidRPr="00601154">
        <w:rPr>
          <w:rFonts w:asciiTheme="majorBidi" w:hAnsiTheme="majorBidi" w:cstheme="majorBidi"/>
          <w:b/>
          <w:bCs/>
          <w:lang w:val="en-GB"/>
        </w:rPr>
        <w:t>-</w:t>
      </w:r>
      <w:r w:rsidR="001517B7" w:rsidRPr="00601154">
        <w:rPr>
          <w:rFonts w:asciiTheme="majorBidi" w:hAnsiTheme="majorBidi" w:cstheme="majorBidi"/>
          <w:lang w:val="en-GB"/>
        </w:rPr>
        <w:t xml:space="preserve"> Identifying missing records</w:t>
      </w:r>
      <w:r w:rsidR="001517B7" w:rsidRPr="00601154">
        <w:rPr>
          <w:rFonts w:asciiTheme="majorBidi" w:hAnsiTheme="majorBidi" w:cstheme="majorBidi"/>
        </w:rPr>
        <w:t xml:space="preserve"> fixed Sankey diagram.</w:t>
      </w:r>
    </w:p>
    <w:p w14:paraId="48B2352B" w14:textId="3CDE9D02" w:rsidR="00EB7971" w:rsidRPr="00601154" w:rsidRDefault="00EB7971" w:rsidP="00EB7971">
      <w:pPr>
        <w:pStyle w:val="NormalWeb"/>
        <w:spacing w:line="360" w:lineRule="auto"/>
        <w:rPr>
          <w:rFonts w:asciiTheme="majorBidi" w:eastAsiaTheme="minorHAnsi" w:hAnsiTheme="majorBidi" w:cstheme="majorBidi"/>
        </w:rPr>
      </w:pPr>
      <w:r w:rsidRPr="00601154">
        <w:rPr>
          <w:rFonts w:asciiTheme="majorBidi" w:eastAsiaTheme="minorHAnsi" w:hAnsiTheme="majorBidi" w:cstheme="majorBidi"/>
        </w:rPr>
        <w:lastRenderedPageBreak/>
        <w:t xml:space="preserve">From this simple visualization in </w:t>
      </w:r>
      <w:r w:rsidR="00B40B57">
        <w:rPr>
          <w:rFonts w:asciiTheme="majorBidi" w:eastAsiaTheme="minorHAnsi" w:hAnsiTheme="majorBidi" w:cstheme="majorBidi"/>
        </w:rPr>
        <w:t>f</w:t>
      </w:r>
      <w:r w:rsidRPr="00601154">
        <w:rPr>
          <w:rFonts w:asciiTheme="majorBidi" w:eastAsiaTheme="minorHAnsi" w:hAnsiTheme="majorBidi" w:cstheme="majorBidi"/>
        </w:rPr>
        <w:t xml:space="preserve">igure </w:t>
      </w:r>
      <w:r w:rsidR="00760DC4">
        <w:rPr>
          <w:rFonts w:asciiTheme="majorBidi" w:eastAsiaTheme="minorHAnsi" w:hAnsiTheme="majorBidi" w:cstheme="majorBidi"/>
        </w:rPr>
        <w:t>31</w:t>
      </w:r>
      <w:r w:rsidRPr="00601154">
        <w:rPr>
          <w:rFonts w:asciiTheme="majorBidi" w:eastAsiaTheme="minorHAnsi" w:hAnsiTheme="majorBidi" w:cstheme="majorBidi"/>
        </w:rPr>
        <w:t xml:space="preserve"> we can infer the following:</w:t>
      </w:r>
    </w:p>
    <w:p w14:paraId="58CBF42C" w14:textId="23632962" w:rsidR="00EB7971" w:rsidRPr="00601154" w:rsidRDefault="00EB7971" w:rsidP="009007B9">
      <w:pPr>
        <w:pStyle w:val="NormalWeb"/>
        <w:numPr>
          <w:ilvl w:val="0"/>
          <w:numId w:val="24"/>
        </w:numPr>
        <w:spacing w:line="360" w:lineRule="auto"/>
        <w:rPr>
          <w:rFonts w:asciiTheme="majorBidi" w:hAnsiTheme="majorBidi" w:cstheme="majorBidi"/>
        </w:rPr>
      </w:pPr>
      <w:r w:rsidRPr="00601154">
        <w:rPr>
          <w:rFonts w:asciiTheme="majorBidi" w:eastAsiaTheme="minorHAnsi" w:hAnsiTheme="majorBidi" w:cstheme="majorBidi"/>
        </w:rPr>
        <w:t>We fixed the empty result set (there are no red edges).</w:t>
      </w:r>
    </w:p>
    <w:p w14:paraId="2E374F92" w14:textId="43F9B600" w:rsidR="00EB7971" w:rsidRPr="00601154" w:rsidRDefault="00EB7971" w:rsidP="009007B9">
      <w:pPr>
        <w:pStyle w:val="NormalWeb"/>
        <w:numPr>
          <w:ilvl w:val="0"/>
          <w:numId w:val="24"/>
        </w:numPr>
        <w:spacing w:line="360" w:lineRule="auto"/>
        <w:rPr>
          <w:rFonts w:asciiTheme="majorBidi" w:hAnsiTheme="majorBidi" w:cstheme="majorBidi"/>
        </w:rPr>
      </w:pPr>
      <w:r w:rsidRPr="00601154">
        <w:rPr>
          <w:rFonts w:asciiTheme="majorBidi" w:eastAsiaTheme="minorHAnsi" w:hAnsiTheme="majorBidi" w:cstheme="majorBidi"/>
        </w:rPr>
        <w:t>We understand the size of the relation, for example</w:t>
      </w:r>
      <w:r w:rsidR="00245449" w:rsidRPr="00601154">
        <w:rPr>
          <w:rFonts w:asciiTheme="majorBidi" w:eastAsiaTheme="minorHAnsi" w:hAnsiTheme="majorBidi" w:cstheme="majorBidi"/>
        </w:rPr>
        <w:t>,</w:t>
      </w:r>
      <w:r w:rsidRPr="00601154">
        <w:rPr>
          <w:rFonts w:asciiTheme="majorBidi" w:eastAsiaTheme="minorHAnsi" w:hAnsiTheme="majorBidi" w:cstheme="majorBidi"/>
        </w:rPr>
        <w:t xml:space="preserve"> </w:t>
      </w:r>
      <w:r w:rsidRPr="00601154">
        <w:rPr>
          <w:rFonts w:asciiTheme="majorBidi" w:eastAsiaTheme="minorHAnsi" w:hAnsiTheme="majorBidi" w:cstheme="majorBidi"/>
          <w:i/>
          <w:iCs/>
        </w:rPr>
        <w:t>Crew</w:t>
      </w:r>
      <w:r w:rsidRPr="00601154">
        <w:rPr>
          <w:rFonts w:asciiTheme="majorBidi" w:eastAsiaTheme="minorHAnsi" w:hAnsiTheme="majorBidi" w:cstheme="majorBidi"/>
        </w:rPr>
        <w:t xml:space="preserve"> is much bigger than people and </w:t>
      </w:r>
      <w:r w:rsidRPr="00601154">
        <w:rPr>
          <w:rFonts w:asciiTheme="majorBidi" w:eastAsiaTheme="minorHAnsi" w:hAnsiTheme="majorBidi" w:cstheme="majorBidi"/>
          <w:i/>
          <w:iCs/>
        </w:rPr>
        <w:t>Titles.</w:t>
      </w:r>
    </w:p>
    <w:p w14:paraId="59944E00" w14:textId="2D58EA5E" w:rsidR="003C0B8A" w:rsidRDefault="00E42F6C" w:rsidP="00B01AE9">
      <w:pPr>
        <w:pStyle w:val="NormalWeb"/>
        <w:numPr>
          <w:ilvl w:val="0"/>
          <w:numId w:val="24"/>
        </w:numPr>
        <w:spacing w:line="360" w:lineRule="auto"/>
        <w:rPr>
          <w:rFonts w:asciiTheme="majorBidi" w:hAnsiTheme="majorBidi" w:cstheme="majorBidi"/>
        </w:rPr>
      </w:pPr>
      <w:r w:rsidRPr="00601154">
        <w:rPr>
          <w:rFonts w:asciiTheme="majorBidi" w:hAnsiTheme="majorBidi" w:cstheme="majorBidi"/>
        </w:rPr>
        <w:t xml:space="preserve">The filter on </w:t>
      </w:r>
      <w:r w:rsidR="00EB7971" w:rsidRPr="00601154">
        <w:rPr>
          <w:rFonts w:asciiTheme="majorBidi" w:hAnsiTheme="majorBidi" w:cstheme="majorBidi"/>
        </w:rPr>
        <w:t xml:space="preserve">both </w:t>
      </w:r>
      <w:r w:rsidR="00EB7971" w:rsidRPr="00601154">
        <w:rPr>
          <w:rFonts w:asciiTheme="majorBidi" w:hAnsiTheme="majorBidi" w:cstheme="majorBidi"/>
          <w:i/>
          <w:iCs/>
        </w:rPr>
        <w:t>People</w:t>
      </w:r>
      <w:r w:rsidR="00EB7971" w:rsidRPr="00601154">
        <w:rPr>
          <w:rFonts w:asciiTheme="majorBidi" w:hAnsiTheme="majorBidi" w:cstheme="majorBidi"/>
        </w:rPr>
        <w:t xml:space="preserve"> and </w:t>
      </w:r>
      <w:r w:rsidR="00EB7971" w:rsidRPr="00601154">
        <w:rPr>
          <w:rFonts w:asciiTheme="majorBidi" w:hAnsiTheme="majorBidi" w:cstheme="majorBidi"/>
          <w:i/>
          <w:iCs/>
        </w:rPr>
        <w:t>T</w:t>
      </w:r>
      <w:r w:rsidRPr="00601154">
        <w:rPr>
          <w:rFonts w:asciiTheme="majorBidi" w:hAnsiTheme="majorBidi" w:cstheme="majorBidi"/>
          <w:i/>
          <w:iCs/>
        </w:rPr>
        <w:t>itles</w:t>
      </w:r>
      <w:r w:rsidRPr="00601154">
        <w:rPr>
          <w:rFonts w:asciiTheme="majorBidi" w:hAnsiTheme="majorBidi" w:cstheme="majorBidi"/>
        </w:rPr>
        <w:t xml:space="preserve"> relations </w:t>
      </w:r>
      <w:r w:rsidR="00EB7971" w:rsidRPr="00601154">
        <w:rPr>
          <w:rFonts w:asciiTheme="majorBidi" w:hAnsiTheme="majorBidi" w:cstheme="majorBidi"/>
        </w:rPr>
        <w:t xml:space="preserve">is effective and </w:t>
      </w:r>
      <w:r w:rsidR="00FA1BFF">
        <w:rPr>
          <w:rFonts w:asciiTheme="majorBidi" w:hAnsiTheme="majorBidi" w:cstheme="majorBidi"/>
        </w:rPr>
        <w:t>can be</w:t>
      </w:r>
      <w:r w:rsidR="00F06D48">
        <w:rPr>
          <w:rFonts w:asciiTheme="majorBidi" w:hAnsiTheme="majorBidi" w:cstheme="majorBidi"/>
        </w:rPr>
        <w:t xml:space="preserve"> used to</w:t>
      </w:r>
      <w:r w:rsidR="00FA1BFF">
        <w:rPr>
          <w:rFonts w:asciiTheme="majorBidi" w:hAnsiTheme="majorBidi" w:cstheme="majorBidi"/>
        </w:rPr>
        <w:t xml:space="preserve"> optimize</w:t>
      </w:r>
      <w:r w:rsidR="00F06D48">
        <w:rPr>
          <w:rFonts w:asciiTheme="majorBidi" w:hAnsiTheme="majorBidi" w:cstheme="majorBidi"/>
        </w:rPr>
        <w:t xml:space="preserve"> this query</w:t>
      </w:r>
      <w:r w:rsidR="00FA1BFF">
        <w:rPr>
          <w:rFonts w:asciiTheme="majorBidi" w:hAnsiTheme="majorBidi" w:cstheme="majorBidi"/>
        </w:rPr>
        <w:t xml:space="preserve"> using </w:t>
      </w:r>
      <w:r w:rsidR="00EB7971" w:rsidRPr="00601154">
        <w:rPr>
          <w:rFonts w:asciiTheme="majorBidi" w:hAnsiTheme="majorBidi" w:cstheme="majorBidi"/>
        </w:rPr>
        <w:t>techniques like indexing and partitioning.</w:t>
      </w:r>
      <w:r w:rsidR="00E30E13">
        <w:rPr>
          <w:rFonts w:asciiTheme="majorBidi" w:eastAsiaTheme="minorHAnsi" w:hAnsiTheme="majorBidi"/>
        </w:rPr>
        <w:br/>
      </w:r>
    </w:p>
    <w:p w14:paraId="3C7640D7" w14:textId="05372069" w:rsidR="0024553D" w:rsidRPr="003C0B8A" w:rsidRDefault="009D2F09" w:rsidP="009D2F09">
      <w:pPr>
        <w:pStyle w:val="NormalWeb"/>
        <w:spacing w:line="360" w:lineRule="auto"/>
        <w:rPr>
          <w:rStyle w:val="Heading5Char"/>
          <w:rFonts w:asciiTheme="majorBidi" w:hAnsiTheme="majorBidi"/>
        </w:rPr>
      </w:pPr>
      <w:r>
        <w:rPr>
          <w:rStyle w:val="Heading5Char"/>
          <w:rFonts w:asciiTheme="majorBidi" w:hAnsiTheme="majorBidi"/>
        </w:rPr>
        <w:t xml:space="preserve">4.2 </w:t>
      </w:r>
      <w:r w:rsidR="003C0B8A" w:rsidRPr="003C0B8A">
        <w:rPr>
          <w:rStyle w:val="Heading5Char"/>
          <w:rFonts w:asciiTheme="majorBidi" w:hAnsiTheme="majorBidi"/>
        </w:rPr>
        <w:t>Identifying Ineffective Operations</w:t>
      </w:r>
    </w:p>
    <w:p w14:paraId="4DA4726F" w14:textId="79B4F2BA" w:rsidR="001F1823" w:rsidRPr="00605DD2" w:rsidRDefault="00DA07DC" w:rsidP="00605DD2">
      <w:pPr>
        <w:pStyle w:val="NormalWeb"/>
        <w:spacing w:line="360" w:lineRule="auto"/>
        <w:rPr>
          <w:rFonts w:asciiTheme="majorBidi" w:hAnsiTheme="majorBidi" w:cstheme="majorBidi"/>
          <w:color w:val="000000" w:themeColor="text1"/>
        </w:rPr>
      </w:pPr>
      <w:r w:rsidRPr="00601154">
        <w:rPr>
          <w:rFonts w:asciiTheme="majorBidi" w:hAnsiTheme="majorBidi" w:cstheme="majorBidi"/>
        </w:rPr>
        <w:t xml:space="preserve">Problems related to </w:t>
      </w:r>
      <w:r w:rsidR="009D2F09" w:rsidRPr="00601154">
        <w:rPr>
          <w:rFonts w:asciiTheme="majorBidi" w:hAnsiTheme="majorBidi" w:cstheme="majorBidi"/>
        </w:rPr>
        <w:t>ine</w:t>
      </w:r>
      <w:r w:rsidR="009D2F09">
        <w:rPr>
          <w:rFonts w:asciiTheme="majorBidi" w:hAnsiTheme="majorBidi" w:cstheme="majorBidi"/>
        </w:rPr>
        <w:t>f</w:t>
      </w:r>
      <w:r w:rsidR="009D2F09" w:rsidRPr="00601154">
        <w:rPr>
          <w:rFonts w:asciiTheme="majorBidi" w:hAnsiTheme="majorBidi" w:cstheme="majorBidi"/>
        </w:rPr>
        <w:t>fective</w:t>
      </w:r>
      <w:r w:rsidRPr="00601154">
        <w:rPr>
          <w:rFonts w:asciiTheme="majorBidi" w:hAnsiTheme="majorBidi" w:cstheme="majorBidi"/>
        </w:rPr>
        <w:t xml:space="preserve"> operation</w:t>
      </w:r>
      <w:r w:rsidR="0075299D">
        <w:rPr>
          <w:rFonts w:asciiTheme="majorBidi" w:hAnsiTheme="majorBidi" w:cstheme="majorBidi"/>
        </w:rPr>
        <w:t>s</w:t>
      </w:r>
      <w:r w:rsidRPr="00601154">
        <w:rPr>
          <w:rFonts w:asciiTheme="majorBidi" w:hAnsiTheme="majorBidi" w:cstheme="majorBidi"/>
        </w:rPr>
        <w:t xml:space="preserve"> are common and finding them tends to be </w:t>
      </w:r>
      <w:r w:rsidR="005361D4" w:rsidRPr="00601154">
        <w:rPr>
          <w:rFonts w:asciiTheme="majorBidi" w:hAnsiTheme="majorBidi" w:cstheme="majorBidi"/>
        </w:rPr>
        <w:t xml:space="preserve">nearly impossible with </w:t>
      </w:r>
      <w:proofErr w:type="gramStart"/>
      <w:r w:rsidR="00101385" w:rsidRPr="00601154">
        <w:rPr>
          <w:rFonts w:asciiTheme="majorBidi" w:hAnsiTheme="majorBidi" w:cstheme="majorBidi"/>
        </w:rPr>
        <w:t>today</w:t>
      </w:r>
      <w:r w:rsidR="00101385">
        <w:rPr>
          <w:rFonts w:asciiTheme="majorBidi" w:hAnsiTheme="majorBidi" w:cstheme="majorBidi"/>
        </w:rPr>
        <w:t>‘</w:t>
      </w:r>
      <w:proofErr w:type="gramEnd"/>
      <w:r w:rsidR="00101385">
        <w:rPr>
          <w:rFonts w:asciiTheme="majorBidi" w:hAnsiTheme="majorBidi" w:cstheme="majorBidi"/>
        </w:rPr>
        <w:t xml:space="preserve">s </w:t>
      </w:r>
      <w:r w:rsidR="005361D4" w:rsidRPr="00601154">
        <w:rPr>
          <w:rFonts w:asciiTheme="majorBidi" w:hAnsiTheme="majorBidi" w:cstheme="majorBidi"/>
        </w:rPr>
        <w:t>tooling</w:t>
      </w:r>
      <w:r w:rsidRPr="00601154">
        <w:rPr>
          <w:rFonts w:asciiTheme="majorBidi" w:hAnsiTheme="majorBidi" w:cstheme="majorBidi"/>
        </w:rPr>
        <w:t xml:space="preserve">. </w:t>
      </w:r>
      <w:r w:rsidR="00245449" w:rsidRPr="00601154">
        <w:rPr>
          <w:rFonts w:asciiTheme="majorBidi" w:hAnsiTheme="majorBidi" w:cstheme="majorBidi"/>
        </w:rPr>
        <w:t>These kinds of flaws are</w:t>
      </w:r>
      <w:r w:rsidR="005361D4" w:rsidRPr="00601154">
        <w:rPr>
          <w:rFonts w:asciiTheme="majorBidi" w:hAnsiTheme="majorBidi" w:cstheme="majorBidi"/>
        </w:rPr>
        <w:t xml:space="preserve"> relate</w:t>
      </w:r>
      <w:r w:rsidR="00245449" w:rsidRPr="00601154">
        <w:rPr>
          <w:rFonts w:asciiTheme="majorBidi" w:hAnsiTheme="majorBidi" w:cstheme="majorBidi"/>
        </w:rPr>
        <w:t>d</w:t>
      </w:r>
      <w:r w:rsidR="005361D4" w:rsidRPr="00601154">
        <w:rPr>
          <w:rFonts w:asciiTheme="majorBidi" w:hAnsiTheme="majorBidi" w:cstheme="majorBidi"/>
        </w:rPr>
        <w:t xml:space="preserve"> to performance, and a</w:t>
      </w:r>
      <w:r w:rsidR="001F1823" w:rsidRPr="00601154">
        <w:rPr>
          <w:rFonts w:asciiTheme="majorBidi" w:hAnsiTheme="majorBidi" w:cstheme="majorBidi"/>
        </w:rPr>
        <w:t>lthough</w:t>
      </w:r>
      <w:r w:rsidRPr="00601154">
        <w:rPr>
          <w:rFonts w:asciiTheme="majorBidi" w:hAnsiTheme="majorBidi" w:cstheme="majorBidi"/>
        </w:rPr>
        <w:t xml:space="preserve"> </w:t>
      </w:r>
      <w:r w:rsidR="005361D4" w:rsidRPr="00601154">
        <w:rPr>
          <w:rFonts w:asciiTheme="majorBidi" w:hAnsiTheme="majorBidi" w:cstheme="majorBidi"/>
        </w:rPr>
        <w:t>it</w:t>
      </w:r>
      <w:r w:rsidR="001F1823" w:rsidRPr="00601154">
        <w:rPr>
          <w:rFonts w:asciiTheme="majorBidi" w:hAnsiTheme="majorBidi" w:cstheme="majorBidi"/>
        </w:rPr>
        <w:t xml:space="preserve"> won’t make your query wrong it will </w:t>
      </w:r>
      <w:r w:rsidR="005361D4" w:rsidRPr="00601154">
        <w:rPr>
          <w:rFonts w:asciiTheme="majorBidi" w:hAnsiTheme="majorBidi" w:cstheme="majorBidi"/>
        </w:rPr>
        <w:t>have negative effects on your DBMS’s cost, customer</w:t>
      </w:r>
      <w:r w:rsidR="001F1823" w:rsidRPr="00601154">
        <w:rPr>
          <w:rFonts w:asciiTheme="majorBidi" w:hAnsiTheme="majorBidi" w:cstheme="majorBidi"/>
        </w:rPr>
        <w:t>s</w:t>
      </w:r>
      <w:r w:rsidR="00245449" w:rsidRPr="00601154">
        <w:rPr>
          <w:rFonts w:asciiTheme="majorBidi" w:hAnsiTheme="majorBidi" w:cstheme="majorBidi"/>
        </w:rPr>
        <w:t>,</w:t>
      </w:r>
      <w:r w:rsidR="005361D4" w:rsidRPr="00601154">
        <w:rPr>
          <w:rFonts w:asciiTheme="majorBidi" w:hAnsiTheme="majorBidi" w:cstheme="majorBidi"/>
        </w:rPr>
        <w:t xml:space="preserve"> and internal DBMS users</w:t>
      </w:r>
      <w:r w:rsidR="00656942">
        <w:rPr>
          <w:rFonts w:asciiTheme="majorBidi" w:hAnsiTheme="majorBidi" w:cstheme="majorBidi"/>
        </w:rPr>
        <w:t xml:space="preserve"> </w:t>
      </w:r>
      <w:r w:rsidR="00656942" w:rsidRPr="00FE5C1F">
        <w:rPr>
          <w:rFonts w:asciiTheme="majorBidi" w:hAnsiTheme="majorBidi" w:cstheme="majorBidi"/>
          <w:color w:val="000000" w:themeColor="text1"/>
        </w:rPr>
        <w:t>as discussed in section</w:t>
      </w:r>
      <w:r w:rsidR="00FE5C1F" w:rsidRPr="00FE5C1F">
        <w:rPr>
          <w:rFonts w:asciiTheme="majorBidi" w:hAnsiTheme="majorBidi" w:cstheme="majorBidi"/>
          <w:color w:val="000000" w:themeColor="text1"/>
        </w:rPr>
        <w:t xml:space="preserve"> </w:t>
      </w:r>
      <w:r w:rsidR="00FF2D5D" w:rsidRPr="00FE5C1F">
        <w:rPr>
          <w:rFonts w:asciiTheme="majorBidi" w:hAnsiTheme="majorBidi" w:cstheme="majorBidi"/>
          <w:color w:val="000000" w:themeColor="text1"/>
        </w:rPr>
        <w:t>2.1.</w:t>
      </w:r>
      <w:r w:rsidR="00B13D80" w:rsidRPr="00601154">
        <w:rPr>
          <w:rFonts w:asciiTheme="majorBidi" w:hAnsiTheme="majorBidi" w:cstheme="majorBidi"/>
        </w:rPr>
        <w:t xml:space="preserve"> </w:t>
      </w:r>
      <w:r w:rsidR="009B5B15" w:rsidRPr="00601154">
        <w:rPr>
          <w:rFonts w:asciiTheme="majorBidi" w:hAnsiTheme="majorBidi" w:cstheme="majorBidi"/>
        </w:rPr>
        <w:br/>
      </w:r>
      <w:r w:rsidR="009B5B15" w:rsidRPr="00601154">
        <w:rPr>
          <w:rFonts w:asciiTheme="majorBidi" w:hAnsiTheme="majorBidi" w:cstheme="majorBidi"/>
        </w:rPr>
        <w:br/>
      </w:r>
      <w:r w:rsidR="005361D4" w:rsidRPr="00601154">
        <w:rPr>
          <w:rFonts w:asciiTheme="majorBidi" w:hAnsiTheme="majorBidi" w:cstheme="majorBidi"/>
        </w:rPr>
        <w:t xml:space="preserve">Using </w:t>
      </w:r>
      <w:proofErr w:type="spellStart"/>
      <w:r w:rsidR="005361D4" w:rsidRPr="00601154">
        <w:rPr>
          <w:rFonts w:asciiTheme="majorBidi" w:hAnsiTheme="majorBidi" w:cstheme="majorBidi"/>
        </w:rPr>
        <w:t>QueryFlow</w:t>
      </w:r>
      <w:proofErr w:type="spellEnd"/>
      <w:r w:rsidR="005361D4" w:rsidRPr="00601154">
        <w:rPr>
          <w:rFonts w:asciiTheme="majorBidi" w:hAnsiTheme="majorBidi" w:cstheme="majorBidi"/>
        </w:rPr>
        <w:t xml:space="preserve"> we can visualize the cardinality (</w:t>
      </w:r>
      <w:proofErr w:type="spellStart"/>
      <w:r w:rsidR="005361D4" w:rsidRPr="00601154">
        <w:rPr>
          <w:rFonts w:asciiTheme="majorBidi" w:hAnsiTheme="majorBidi" w:cstheme="majorBidi"/>
          <w:i/>
          <w:iCs/>
        </w:rPr>
        <w:t>actual_rows</w:t>
      </w:r>
      <w:proofErr w:type="spellEnd"/>
      <w:r w:rsidR="005361D4" w:rsidRPr="00601154">
        <w:rPr>
          <w:rFonts w:asciiTheme="majorBidi" w:hAnsiTheme="majorBidi" w:cstheme="majorBidi"/>
          <w:i/>
          <w:iCs/>
        </w:rPr>
        <w:t>)</w:t>
      </w:r>
      <w:r w:rsidR="005361D4" w:rsidRPr="00601154">
        <w:rPr>
          <w:rFonts w:asciiTheme="majorBidi" w:hAnsiTheme="majorBidi" w:cstheme="majorBidi"/>
        </w:rPr>
        <w:t xml:space="preserve"> of the query’ sub-expressions and find ineffective operations.  </w:t>
      </w:r>
      <w:r w:rsidR="009B5B15" w:rsidRPr="00601154">
        <w:rPr>
          <w:rFonts w:asciiTheme="majorBidi" w:hAnsiTheme="majorBidi" w:cstheme="majorBidi"/>
        </w:rPr>
        <w:t xml:space="preserve">Ineffective operations are operations that should change the granularity of its direct ancestor but don’t, for example, a </w:t>
      </w:r>
      <w:r w:rsidR="009B5B15" w:rsidRPr="00601154">
        <w:rPr>
          <w:rFonts w:asciiTheme="majorBidi" w:hAnsiTheme="majorBidi" w:cstheme="majorBidi"/>
          <w:i/>
          <w:iCs/>
        </w:rPr>
        <w:t>UNIQUE</w:t>
      </w:r>
      <w:r w:rsidR="009B5B15" w:rsidRPr="00601154">
        <w:rPr>
          <w:rFonts w:asciiTheme="majorBidi" w:hAnsiTheme="majorBidi" w:cstheme="majorBidi"/>
        </w:rPr>
        <w:t xml:space="preserve"> clause that filters nothing. </w:t>
      </w:r>
      <w:r w:rsidR="005361D4" w:rsidRPr="00601154">
        <w:rPr>
          <w:rFonts w:asciiTheme="majorBidi" w:hAnsiTheme="majorBidi" w:cstheme="majorBidi"/>
        </w:rPr>
        <w:t xml:space="preserve">This problem can be caused due to either </w:t>
      </w:r>
      <w:proofErr w:type="gramStart"/>
      <w:r w:rsidR="005361D4" w:rsidRPr="00601154">
        <w:rPr>
          <w:rFonts w:asciiTheme="majorBidi" w:hAnsiTheme="majorBidi" w:cstheme="majorBidi"/>
          <w:i/>
          <w:iCs/>
          <w:color w:val="000000" w:themeColor="text1"/>
        </w:rPr>
        <w:t>WHERE</w:t>
      </w:r>
      <w:proofErr w:type="gramEnd"/>
      <w:r w:rsidR="005361D4" w:rsidRPr="00601154">
        <w:rPr>
          <w:rFonts w:asciiTheme="majorBidi" w:hAnsiTheme="majorBidi" w:cstheme="majorBidi"/>
          <w:i/>
          <w:iCs/>
          <w:color w:val="000000" w:themeColor="text1"/>
        </w:rPr>
        <w:t>, JOIN, UNION, HAVING</w:t>
      </w:r>
      <w:r w:rsidR="009B5B15" w:rsidRPr="00601154">
        <w:rPr>
          <w:rFonts w:asciiTheme="majorBidi" w:hAnsiTheme="majorBidi" w:cstheme="majorBidi"/>
          <w:i/>
          <w:iCs/>
          <w:color w:val="000000" w:themeColor="text1"/>
        </w:rPr>
        <w:t>,</w:t>
      </w:r>
      <w:r w:rsidR="00245449" w:rsidRPr="00601154">
        <w:rPr>
          <w:rFonts w:asciiTheme="majorBidi" w:hAnsiTheme="majorBidi" w:cstheme="majorBidi"/>
          <w:i/>
          <w:iCs/>
          <w:color w:val="000000" w:themeColor="text1"/>
        </w:rPr>
        <w:t xml:space="preserve"> </w:t>
      </w:r>
      <w:r w:rsidR="00245449" w:rsidRPr="00601154">
        <w:rPr>
          <w:rFonts w:asciiTheme="majorBidi" w:hAnsiTheme="majorBidi" w:cstheme="majorBidi"/>
          <w:color w:val="000000" w:themeColor="text1"/>
        </w:rPr>
        <w:t>or</w:t>
      </w:r>
      <w:r w:rsidR="009B5B15" w:rsidRPr="00601154">
        <w:rPr>
          <w:rFonts w:asciiTheme="majorBidi" w:hAnsiTheme="majorBidi" w:cstheme="majorBidi"/>
          <w:i/>
          <w:iCs/>
          <w:color w:val="000000" w:themeColor="text1"/>
        </w:rPr>
        <w:t xml:space="preserve"> </w:t>
      </w:r>
      <w:r w:rsidR="009B5B15" w:rsidRPr="00601154">
        <w:rPr>
          <w:rFonts w:asciiTheme="majorBidi" w:hAnsiTheme="majorBidi" w:cstheme="majorBidi"/>
          <w:i/>
          <w:iCs/>
        </w:rPr>
        <w:t>UNIQUE</w:t>
      </w:r>
      <w:r w:rsidR="005361D4" w:rsidRPr="00601154">
        <w:rPr>
          <w:rFonts w:asciiTheme="majorBidi" w:hAnsiTheme="majorBidi" w:cstheme="majorBidi"/>
          <w:color w:val="000000" w:themeColor="text1"/>
        </w:rPr>
        <w:t xml:space="preserve"> clauses. </w:t>
      </w:r>
      <w:r w:rsidR="005361D4" w:rsidRPr="00601154">
        <w:rPr>
          <w:rFonts w:asciiTheme="majorBidi" w:hAnsiTheme="majorBidi" w:cstheme="majorBidi"/>
          <w:color w:val="000000" w:themeColor="text1"/>
        </w:rPr>
        <w:br/>
      </w:r>
      <w:r w:rsidRPr="00601154">
        <w:rPr>
          <w:rFonts w:asciiTheme="majorBidi" w:hAnsiTheme="majorBidi" w:cstheme="majorBidi"/>
          <w:color w:val="000000" w:themeColor="text1"/>
        </w:rPr>
        <w:br/>
      </w:r>
      <w:r w:rsidR="00B07439">
        <w:rPr>
          <w:rFonts w:asciiTheme="majorBidi" w:hAnsiTheme="majorBidi" w:cstheme="majorBidi"/>
          <w:color w:val="000000" w:themeColor="text1"/>
        </w:rPr>
        <w:t>T</w:t>
      </w:r>
      <w:r w:rsidR="009B5B15" w:rsidRPr="00601154">
        <w:rPr>
          <w:rFonts w:asciiTheme="majorBidi" w:hAnsiTheme="majorBidi" w:cstheme="majorBidi"/>
          <w:color w:val="000000" w:themeColor="text1"/>
        </w:rPr>
        <w:t xml:space="preserve">o show an example of </w:t>
      </w:r>
      <w:r w:rsidR="00A51C96">
        <w:rPr>
          <w:rFonts w:asciiTheme="majorBidi" w:hAnsiTheme="majorBidi" w:cstheme="majorBidi"/>
          <w:color w:val="000000" w:themeColor="text1"/>
        </w:rPr>
        <w:t xml:space="preserve">an </w:t>
      </w:r>
      <w:r w:rsidR="009B5B15" w:rsidRPr="00601154">
        <w:rPr>
          <w:rFonts w:asciiTheme="majorBidi" w:hAnsiTheme="majorBidi" w:cstheme="majorBidi"/>
          <w:color w:val="000000" w:themeColor="text1"/>
        </w:rPr>
        <w:t>ineffective operation, w</w:t>
      </w:r>
      <w:r w:rsidR="006513EE" w:rsidRPr="00601154">
        <w:rPr>
          <w:rFonts w:asciiTheme="majorBidi" w:hAnsiTheme="majorBidi" w:cstheme="majorBidi"/>
          <w:color w:val="000000" w:themeColor="text1"/>
        </w:rPr>
        <w:t xml:space="preserve">e introduce </w:t>
      </w:r>
      <w:r w:rsidR="00245449" w:rsidRPr="00601154">
        <w:rPr>
          <w:rFonts w:asciiTheme="majorBidi" w:hAnsiTheme="majorBidi" w:cstheme="majorBidi"/>
          <w:color w:val="000000" w:themeColor="text1"/>
        </w:rPr>
        <w:t>the</w:t>
      </w:r>
      <w:r w:rsidR="006513EE" w:rsidRPr="00601154">
        <w:rPr>
          <w:rFonts w:asciiTheme="majorBidi" w:hAnsiTheme="majorBidi" w:cstheme="majorBidi"/>
          <w:color w:val="000000" w:themeColor="text1"/>
        </w:rPr>
        <w:t xml:space="preserve"> </w:t>
      </w:r>
      <w:r w:rsidR="005361D4" w:rsidRPr="00601154">
        <w:rPr>
          <w:rFonts w:asciiTheme="majorBidi" w:hAnsiTheme="majorBidi" w:cstheme="majorBidi"/>
          <w:color w:val="000000" w:themeColor="text1"/>
        </w:rPr>
        <w:t>following</w:t>
      </w:r>
      <w:r w:rsidR="006513EE" w:rsidRPr="00601154">
        <w:rPr>
          <w:rFonts w:asciiTheme="majorBidi" w:hAnsiTheme="majorBidi" w:cstheme="majorBidi"/>
          <w:color w:val="000000" w:themeColor="text1"/>
        </w:rPr>
        <w:t xml:space="preserve"> </w:t>
      </w:r>
      <w:r w:rsidR="005361D4" w:rsidRPr="00601154">
        <w:rPr>
          <w:rFonts w:asciiTheme="majorBidi" w:hAnsiTheme="majorBidi" w:cstheme="majorBidi"/>
          <w:color w:val="000000" w:themeColor="text1"/>
        </w:rPr>
        <w:t>question</w:t>
      </w:r>
      <w:r w:rsidR="006513EE"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t>“</w:t>
      </w:r>
      <w:r w:rsidR="009B5B15" w:rsidRPr="00601154">
        <w:rPr>
          <w:rFonts w:asciiTheme="majorBidi" w:hAnsiTheme="majorBidi" w:cstheme="majorBidi"/>
          <w:color w:val="000000" w:themeColor="text1"/>
        </w:rPr>
        <w:t xml:space="preserve">list </w:t>
      </w:r>
      <w:r w:rsidR="001F1823" w:rsidRPr="00601154">
        <w:rPr>
          <w:rFonts w:asciiTheme="majorBidi" w:hAnsiTheme="majorBidi" w:cstheme="majorBidi"/>
          <w:color w:val="000000" w:themeColor="text1"/>
        </w:rPr>
        <w:t xml:space="preserve">all </w:t>
      </w:r>
      <w:r w:rsidRPr="00601154">
        <w:rPr>
          <w:rFonts w:asciiTheme="majorBidi" w:hAnsiTheme="majorBidi" w:cstheme="majorBidi"/>
          <w:color w:val="000000" w:themeColor="text1"/>
        </w:rPr>
        <w:t xml:space="preserve">comedy movies </w:t>
      </w:r>
      <w:r w:rsidR="001F1823" w:rsidRPr="00601154">
        <w:rPr>
          <w:rFonts w:asciiTheme="majorBidi" w:hAnsiTheme="majorBidi" w:cstheme="majorBidi"/>
          <w:color w:val="000000" w:themeColor="text1"/>
        </w:rPr>
        <w:t>and all action movies</w:t>
      </w:r>
      <w:r w:rsidRPr="00601154">
        <w:rPr>
          <w:rFonts w:asciiTheme="majorBidi" w:hAnsiTheme="majorBidi" w:cstheme="majorBidi"/>
          <w:color w:val="000000" w:themeColor="text1"/>
        </w:rPr>
        <w:t>”</w:t>
      </w:r>
      <w:r w:rsidR="009B5B15" w:rsidRPr="00601154">
        <w:rPr>
          <w:rFonts w:asciiTheme="majorBidi" w:hAnsiTheme="majorBidi" w:cstheme="majorBidi"/>
          <w:color w:val="000000" w:themeColor="text1"/>
        </w:rPr>
        <w:t>,</w:t>
      </w:r>
      <w:r w:rsidRPr="00601154">
        <w:rPr>
          <w:rFonts w:asciiTheme="majorBidi" w:hAnsiTheme="majorBidi" w:cstheme="majorBidi"/>
          <w:color w:val="000000" w:themeColor="text1"/>
        </w:rPr>
        <w:t xml:space="preserve"> </w:t>
      </w:r>
      <w:r w:rsidR="009B5B15" w:rsidRPr="00601154">
        <w:rPr>
          <w:rFonts w:asciiTheme="majorBidi" w:hAnsiTheme="majorBidi" w:cstheme="majorBidi"/>
          <w:color w:val="000000" w:themeColor="text1"/>
        </w:rPr>
        <w:t>t</w:t>
      </w:r>
      <w:r w:rsidR="006513EE" w:rsidRPr="00601154">
        <w:rPr>
          <w:rFonts w:asciiTheme="majorBidi" w:hAnsiTheme="majorBidi" w:cstheme="majorBidi"/>
          <w:color w:val="000000" w:themeColor="text1"/>
        </w:rPr>
        <w:t xml:space="preserve">his question is equivalent to the SQL query in </w:t>
      </w:r>
      <w:r w:rsidR="00B40B57">
        <w:rPr>
          <w:rFonts w:asciiTheme="majorBidi" w:hAnsiTheme="majorBidi" w:cstheme="majorBidi"/>
          <w:color w:val="000000" w:themeColor="text1"/>
        </w:rPr>
        <w:t>f</w:t>
      </w:r>
      <w:r w:rsidR="006513EE" w:rsidRPr="00601154">
        <w:rPr>
          <w:rFonts w:asciiTheme="majorBidi" w:hAnsiTheme="majorBidi" w:cstheme="majorBidi"/>
          <w:color w:val="000000" w:themeColor="text1"/>
        </w:rPr>
        <w:t xml:space="preserve">igure </w:t>
      </w:r>
      <w:r w:rsidR="00760DC4">
        <w:rPr>
          <w:rFonts w:asciiTheme="majorBidi" w:hAnsiTheme="majorBidi" w:cstheme="majorBidi"/>
          <w:color w:val="000000" w:themeColor="text1"/>
        </w:rPr>
        <w:t>32</w:t>
      </w:r>
      <w:r w:rsidR="006513EE" w:rsidRPr="00601154">
        <w:rPr>
          <w:rFonts w:asciiTheme="majorBidi" w:hAnsiTheme="majorBidi" w:cstheme="majorBidi"/>
          <w:color w:val="000000" w:themeColor="text1"/>
        </w:rPr>
        <w:t>.</w:t>
      </w:r>
      <w:r w:rsidR="005361D4" w:rsidRPr="00601154">
        <w:rPr>
          <w:rFonts w:asciiTheme="majorBidi" w:hAnsiTheme="majorBidi" w:cstheme="majorBidi"/>
          <w:color w:val="000000" w:themeColor="text1"/>
        </w:rPr>
        <w:br/>
      </w:r>
      <w:r w:rsidR="001F1823" w:rsidRPr="00601154">
        <w:rPr>
          <w:rFonts w:asciiTheme="majorBidi" w:eastAsiaTheme="minorHAnsi" w:hAnsiTheme="majorBidi" w:cstheme="majorBidi"/>
          <w:noProof/>
        </w:rPr>
        <w:drawing>
          <wp:inline distT="0" distB="0" distL="0" distR="0" wp14:anchorId="4EE1AA5F" wp14:editId="65BA20EF">
            <wp:extent cx="4069715" cy="123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11-18 at 16.41.12.png"/>
                    <pic:cNvPicPr/>
                  </pic:nvPicPr>
                  <pic:blipFill>
                    <a:blip r:embed="rId46">
                      <a:extLst>
                        <a:ext uri="{28A0092B-C50C-407E-A947-70E740481C1C}">
                          <a14:useLocalDpi xmlns:a14="http://schemas.microsoft.com/office/drawing/2010/main" val="0"/>
                        </a:ext>
                      </a:extLst>
                    </a:blip>
                    <a:stretch>
                      <a:fillRect/>
                    </a:stretch>
                  </pic:blipFill>
                  <pic:spPr>
                    <a:xfrm>
                      <a:off x="0" y="0"/>
                      <a:ext cx="4113058" cy="1250548"/>
                    </a:xfrm>
                    <a:prstGeom prst="rect">
                      <a:avLst/>
                    </a:prstGeom>
                  </pic:spPr>
                </pic:pic>
              </a:graphicData>
            </a:graphic>
          </wp:inline>
        </w:drawing>
      </w:r>
      <w:r w:rsidR="00605DD2">
        <w:rPr>
          <w:rFonts w:asciiTheme="majorBidi" w:hAnsiTheme="majorBidi" w:cstheme="majorBidi"/>
          <w:color w:val="000000" w:themeColor="text1"/>
        </w:rPr>
        <w:br/>
      </w:r>
      <w:r w:rsidR="001F1823" w:rsidRPr="00601154">
        <w:rPr>
          <w:rFonts w:asciiTheme="majorBidi" w:hAnsiTheme="majorBidi" w:cstheme="majorBidi"/>
          <w:b/>
          <w:bCs/>
          <w:lang w:val="en-GB"/>
        </w:rPr>
        <w:t xml:space="preserve">Figure </w:t>
      </w:r>
      <w:r w:rsidR="00760DC4">
        <w:rPr>
          <w:rFonts w:asciiTheme="majorBidi" w:hAnsiTheme="majorBidi" w:cstheme="majorBidi"/>
          <w:b/>
          <w:bCs/>
          <w:lang w:val="en-GB"/>
        </w:rPr>
        <w:t>32</w:t>
      </w:r>
      <w:r w:rsidR="001517B7" w:rsidRPr="00601154">
        <w:rPr>
          <w:rFonts w:asciiTheme="majorBidi" w:hAnsiTheme="majorBidi" w:cstheme="majorBidi"/>
          <w:b/>
          <w:bCs/>
          <w:lang w:val="en-GB"/>
        </w:rPr>
        <w:t xml:space="preserve">- </w:t>
      </w:r>
      <w:r w:rsidR="001517B7" w:rsidRPr="00601154">
        <w:rPr>
          <w:rFonts w:asciiTheme="majorBidi" w:hAnsiTheme="majorBidi" w:cstheme="majorBidi"/>
          <w:lang w:val="en-GB"/>
        </w:rPr>
        <w:t>Identify Ineffective Operations Query</w:t>
      </w:r>
      <w:r w:rsidR="006513EE" w:rsidRPr="00601154">
        <w:rPr>
          <w:rFonts w:asciiTheme="majorBidi" w:hAnsiTheme="majorBidi" w:cstheme="majorBidi"/>
          <w:lang w:val="en-GB"/>
        </w:rPr>
        <w:br/>
      </w:r>
      <w:r w:rsidR="006513EE" w:rsidRPr="00601154">
        <w:rPr>
          <w:rFonts w:asciiTheme="majorBidi" w:hAnsiTheme="majorBidi" w:cstheme="majorBidi"/>
          <w:b/>
          <w:bCs/>
          <w:lang w:val="en-GB"/>
        </w:rPr>
        <w:br/>
      </w:r>
      <w:r w:rsidR="00EB7971" w:rsidRPr="00601154">
        <w:rPr>
          <w:rFonts w:asciiTheme="majorBidi" w:eastAsiaTheme="minorHAnsi" w:hAnsiTheme="majorBidi" w:cstheme="majorBidi"/>
        </w:rPr>
        <w:t xml:space="preserve">We are going to use </w:t>
      </w:r>
      <w:proofErr w:type="spellStart"/>
      <w:r w:rsidR="00EB7971" w:rsidRPr="00601154">
        <w:rPr>
          <w:rFonts w:asciiTheme="majorBidi" w:eastAsiaTheme="minorHAnsi" w:hAnsiTheme="majorBidi" w:cstheme="majorBidi"/>
        </w:rPr>
        <w:t>QueryFlow</w:t>
      </w:r>
      <w:proofErr w:type="spellEnd"/>
      <w:r w:rsidR="00EB7971" w:rsidRPr="00601154">
        <w:rPr>
          <w:rFonts w:asciiTheme="majorBidi" w:eastAsiaTheme="minorHAnsi" w:hAnsiTheme="majorBidi" w:cstheme="majorBidi"/>
        </w:rPr>
        <w:t xml:space="preserve"> to identify the redundant sub-expression (redundant </w:t>
      </w:r>
      <w:r w:rsidR="00EB7971" w:rsidRPr="00601154">
        <w:rPr>
          <w:rFonts w:asciiTheme="majorBidi" w:eastAsiaTheme="minorHAnsi" w:hAnsiTheme="majorBidi" w:cstheme="majorBidi"/>
        </w:rPr>
        <w:lastRenderedPageBreak/>
        <w:t xml:space="preserve">operations will have </w:t>
      </w:r>
      <w:r w:rsidR="00245449" w:rsidRPr="00601154">
        <w:rPr>
          <w:rFonts w:asciiTheme="majorBidi" w:eastAsiaTheme="minorHAnsi" w:hAnsiTheme="majorBidi" w:cstheme="majorBidi"/>
        </w:rPr>
        <w:t xml:space="preserve">an </w:t>
      </w:r>
      <w:r w:rsidR="00EB7971" w:rsidRPr="00601154">
        <w:rPr>
          <w:rFonts w:asciiTheme="majorBidi" w:eastAsiaTheme="minorHAnsi" w:hAnsiTheme="majorBidi" w:cstheme="majorBidi"/>
        </w:rPr>
        <w:t xml:space="preserve">orange edge). </w:t>
      </w:r>
      <w:r w:rsidR="006513EE" w:rsidRPr="00601154">
        <w:rPr>
          <w:rFonts w:asciiTheme="majorBidi" w:eastAsiaTheme="minorHAnsi" w:hAnsiTheme="majorBidi" w:cstheme="majorBidi"/>
        </w:rPr>
        <w:t>The corresponding Sankey that represent</w:t>
      </w:r>
      <w:r w:rsidR="00245449" w:rsidRPr="00601154">
        <w:rPr>
          <w:rFonts w:asciiTheme="majorBidi" w:eastAsiaTheme="minorHAnsi" w:hAnsiTheme="majorBidi" w:cstheme="majorBidi"/>
        </w:rPr>
        <w:t>s</w:t>
      </w:r>
      <w:r w:rsidR="006513EE" w:rsidRPr="00601154">
        <w:rPr>
          <w:rFonts w:asciiTheme="majorBidi" w:eastAsiaTheme="minorHAnsi" w:hAnsiTheme="majorBidi" w:cstheme="majorBidi"/>
        </w:rPr>
        <w:t xml:space="preserve"> the cardinality of our example can be seen in </w:t>
      </w:r>
      <w:r w:rsidR="00B40B57">
        <w:rPr>
          <w:rFonts w:asciiTheme="majorBidi" w:eastAsiaTheme="minorHAnsi" w:hAnsiTheme="majorBidi" w:cstheme="majorBidi"/>
        </w:rPr>
        <w:t>f</w:t>
      </w:r>
      <w:r w:rsidR="006513EE" w:rsidRPr="00601154">
        <w:rPr>
          <w:rFonts w:asciiTheme="majorBidi" w:eastAsiaTheme="minorHAnsi" w:hAnsiTheme="majorBidi" w:cstheme="majorBidi"/>
        </w:rPr>
        <w:t xml:space="preserve">igure </w:t>
      </w:r>
      <w:r w:rsidR="00760DC4">
        <w:rPr>
          <w:rFonts w:asciiTheme="majorBidi" w:eastAsiaTheme="minorHAnsi" w:hAnsiTheme="majorBidi" w:cstheme="majorBidi"/>
        </w:rPr>
        <w:t>33</w:t>
      </w:r>
      <w:r w:rsidR="006513EE" w:rsidRPr="00601154">
        <w:rPr>
          <w:rFonts w:asciiTheme="majorBidi" w:eastAsiaTheme="minorHAnsi" w:hAnsiTheme="majorBidi" w:cstheme="majorBidi"/>
        </w:rPr>
        <w:t>.</w:t>
      </w:r>
    </w:p>
    <w:p w14:paraId="38C6FA9F" w14:textId="77777777" w:rsidR="001F1823" w:rsidRPr="00601154" w:rsidRDefault="0043117D" w:rsidP="00F579FA">
      <w:pPr>
        <w:spacing w:line="360" w:lineRule="auto"/>
        <w:rPr>
          <w:rFonts w:asciiTheme="majorBidi" w:hAnsiTheme="majorBidi" w:cstheme="majorBidi"/>
          <w:lang w:val="en-GB"/>
        </w:rPr>
      </w:pPr>
      <w:r w:rsidRPr="00601154">
        <w:rPr>
          <w:rFonts w:asciiTheme="majorBidi" w:hAnsiTheme="majorBidi" w:cstheme="majorBidi"/>
          <w:noProof/>
        </w:rPr>
        <w:drawing>
          <wp:inline distT="0" distB="0" distL="0" distR="0" wp14:anchorId="5AF98E71" wp14:editId="324F1C86">
            <wp:extent cx="5725980" cy="1657656"/>
            <wp:effectExtent l="0" t="0" r="190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1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7976" cy="1666919"/>
                    </a:xfrm>
                    <a:prstGeom prst="rect">
                      <a:avLst/>
                    </a:prstGeom>
                  </pic:spPr>
                </pic:pic>
              </a:graphicData>
            </a:graphic>
          </wp:inline>
        </w:drawing>
      </w:r>
    </w:p>
    <w:p w14:paraId="66593200" w14:textId="5ADF0262" w:rsidR="001F1823" w:rsidRPr="00605DD2" w:rsidRDefault="001F1823" w:rsidP="00605DD2">
      <w:pPr>
        <w:spacing w:line="360" w:lineRule="auto"/>
        <w:rPr>
          <w:rFonts w:asciiTheme="majorBidi" w:hAnsiTheme="majorBidi" w:cstheme="majorBidi"/>
          <w:b/>
          <w:bCs/>
          <w:lang w:val="en-GB"/>
        </w:rPr>
      </w:pPr>
      <w:r w:rsidRPr="00601154">
        <w:rPr>
          <w:rFonts w:asciiTheme="majorBidi" w:hAnsiTheme="majorBidi" w:cstheme="majorBidi"/>
          <w:b/>
          <w:bCs/>
          <w:lang w:val="en-GB"/>
        </w:rPr>
        <w:t xml:space="preserve">Figure </w:t>
      </w:r>
      <w:r w:rsidR="00760DC4">
        <w:rPr>
          <w:rFonts w:asciiTheme="majorBidi" w:hAnsiTheme="majorBidi" w:cstheme="majorBidi"/>
          <w:b/>
          <w:bCs/>
          <w:lang w:val="en-GB"/>
        </w:rPr>
        <w:t>33</w:t>
      </w:r>
      <w:r w:rsidR="001517B7" w:rsidRPr="00601154">
        <w:rPr>
          <w:rFonts w:asciiTheme="majorBidi" w:hAnsiTheme="majorBidi" w:cstheme="majorBidi"/>
          <w:b/>
          <w:bCs/>
          <w:lang w:val="en-GB"/>
        </w:rPr>
        <w:t xml:space="preserve">- </w:t>
      </w:r>
      <w:r w:rsidR="001517B7" w:rsidRPr="00601154">
        <w:rPr>
          <w:rFonts w:asciiTheme="majorBidi" w:hAnsiTheme="majorBidi" w:cstheme="majorBidi"/>
          <w:lang w:val="en-GB"/>
        </w:rPr>
        <w:t xml:space="preserve">Identifying ineffective operations </w:t>
      </w:r>
      <w:r w:rsidR="001517B7" w:rsidRPr="00601154">
        <w:rPr>
          <w:rFonts w:asciiTheme="majorBidi" w:hAnsiTheme="majorBidi" w:cstheme="majorBidi"/>
        </w:rPr>
        <w:t>Sankey diagram for sub-expression cardinality</w:t>
      </w:r>
    </w:p>
    <w:p w14:paraId="369732A5" w14:textId="00F65FE6" w:rsidR="002E348D" w:rsidRPr="00601154" w:rsidDel="00037D65" w:rsidRDefault="00D10BEA" w:rsidP="00037D65">
      <w:pPr>
        <w:spacing w:line="360" w:lineRule="auto"/>
        <w:rPr>
          <w:del w:id="244" w:author="Eyal Trabelsi" w:date="2021-10-09T13:28:00Z"/>
          <w:rFonts w:asciiTheme="majorBidi" w:hAnsiTheme="majorBidi" w:cstheme="majorBidi"/>
        </w:rPr>
      </w:pPr>
      <w:r>
        <w:rPr>
          <w:rFonts w:asciiTheme="majorBidi" w:hAnsiTheme="majorBidi" w:cstheme="majorBidi"/>
        </w:rPr>
        <w:br/>
      </w:r>
      <w:r w:rsidR="001F1823" w:rsidRPr="00601154">
        <w:rPr>
          <w:rFonts w:asciiTheme="majorBidi" w:hAnsiTheme="majorBidi" w:cstheme="majorBidi"/>
        </w:rPr>
        <w:t xml:space="preserve">Using the Sankey visualization, we can see that </w:t>
      </w:r>
      <w:r w:rsidR="00D122CC" w:rsidRPr="00601154">
        <w:rPr>
          <w:rFonts w:asciiTheme="majorBidi" w:hAnsiTheme="majorBidi" w:cstheme="majorBidi"/>
        </w:rPr>
        <w:t xml:space="preserve">the </w:t>
      </w:r>
      <w:r w:rsidR="00D122CC" w:rsidRPr="00601154">
        <w:rPr>
          <w:rFonts w:asciiTheme="majorBidi" w:hAnsiTheme="majorBidi" w:cstheme="majorBidi"/>
          <w:i/>
          <w:iCs/>
        </w:rPr>
        <w:t>Unique</w:t>
      </w:r>
      <w:r w:rsidR="001F1823" w:rsidRPr="00601154">
        <w:rPr>
          <w:rFonts w:asciiTheme="majorBidi" w:hAnsiTheme="majorBidi" w:cstheme="majorBidi"/>
        </w:rPr>
        <w:t xml:space="preserve"> </w:t>
      </w:r>
      <w:r w:rsidR="006513EE" w:rsidRPr="00601154">
        <w:rPr>
          <w:rFonts w:asciiTheme="majorBidi" w:hAnsiTheme="majorBidi" w:cstheme="majorBidi"/>
        </w:rPr>
        <w:t>sub</w:t>
      </w:r>
      <w:r w:rsidR="002E348D" w:rsidRPr="00601154">
        <w:rPr>
          <w:rFonts w:asciiTheme="majorBidi" w:hAnsiTheme="majorBidi" w:cstheme="majorBidi"/>
        </w:rPr>
        <w:t>-</w:t>
      </w:r>
      <w:r w:rsidR="006513EE" w:rsidRPr="00601154">
        <w:rPr>
          <w:rFonts w:asciiTheme="majorBidi" w:hAnsiTheme="majorBidi" w:cstheme="majorBidi"/>
        </w:rPr>
        <w:t>expression</w:t>
      </w:r>
      <w:r w:rsidR="00BB610F">
        <w:rPr>
          <w:rFonts w:asciiTheme="majorBidi" w:hAnsiTheme="majorBidi" w:cstheme="majorBidi"/>
        </w:rPr>
        <w:t xml:space="preserve"> (part of </w:t>
      </w:r>
      <w:r w:rsidR="001D24CA">
        <w:rPr>
          <w:rFonts w:asciiTheme="majorBidi" w:hAnsiTheme="majorBidi" w:cstheme="majorBidi"/>
        </w:rPr>
        <w:t>UNION)</w:t>
      </w:r>
      <w:r w:rsidR="00D122CC" w:rsidRPr="00601154">
        <w:rPr>
          <w:rFonts w:asciiTheme="majorBidi" w:hAnsiTheme="majorBidi" w:cstheme="majorBidi"/>
        </w:rPr>
        <w:t xml:space="preserve"> is redundant</w:t>
      </w:r>
      <w:r w:rsidR="009B5B15" w:rsidRPr="00601154">
        <w:rPr>
          <w:rFonts w:asciiTheme="majorBidi" w:hAnsiTheme="majorBidi" w:cstheme="majorBidi"/>
        </w:rPr>
        <w:t xml:space="preserve"> (it filters nothing)</w:t>
      </w:r>
      <w:r w:rsidR="00D122CC" w:rsidRPr="00601154">
        <w:rPr>
          <w:rFonts w:asciiTheme="majorBidi" w:hAnsiTheme="majorBidi" w:cstheme="majorBidi"/>
        </w:rPr>
        <w:t xml:space="preserve"> as it</w:t>
      </w:r>
      <w:r w:rsidR="00771EF1" w:rsidRPr="00601154">
        <w:rPr>
          <w:rFonts w:asciiTheme="majorBidi" w:hAnsiTheme="majorBidi" w:cstheme="majorBidi"/>
        </w:rPr>
        <w:t xml:space="preserve"> is</w:t>
      </w:r>
      <w:r w:rsidR="00D122CC" w:rsidRPr="00601154">
        <w:rPr>
          <w:rFonts w:asciiTheme="majorBidi" w:hAnsiTheme="majorBidi" w:cstheme="majorBidi"/>
        </w:rPr>
        <w:t xml:space="preserve"> marked in orange or by hovering both operations and looking at the number of rows.</w:t>
      </w:r>
      <w:r w:rsidR="00E84217" w:rsidRPr="00601154">
        <w:rPr>
          <w:rFonts w:asciiTheme="majorBidi" w:hAnsiTheme="majorBidi" w:cstheme="majorBidi"/>
        </w:rPr>
        <w:t xml:space="preserve"> </w:t>
      </w:r>
      <w:r w:rsidR="00037D65">
        <w:rPr>
          <w:rFonts w:asciiTheme="majorBidi" w:hAnsiTheme="majorBidi" w:cstheme="majorBidi"/>
        </w:rPr>
        <w:br/>
      </w:r>
      <w:r w:rsidR="00037D65">
        <w:rPr>
          <w:rFonts w:asciiTheme="majorBidi" w:hAnsiTheme="majorBidi" w:cstheme="majorBidi"/>
        </w:rPr>
        <w:br/>
      </w:r>
      <w:r w:rsidR="009B5B15" w:rsidRPr="00601154">
        <w:rPr>
          <w:rFonts w:asciiTheme="majorBidi" w:hAnsiTheme="majorBidi" w:cstheme="majorBidi"/>
        </w:rPr>
        <w:t xml:space="preserve">This affects the execution time of the query, and the </w:t>
      </w:r>
      <w:r w:rsidR="00105DDA" w:rsidRPr="00601154">
        <w:rPr>
          <w:rFonts w:asciiTheme="majorBidi" w:hAnsiTheme="majorBidi" w:cstheme="majorBidi"/>
        </w:rPr>
        <w:t>query took 9.3 seconds.</w:t>
      </w:r>
      <w:ins w:id="245" w:author="Eyal Trabelsi" w:date="2021-10-09T13:25:00Z">
        <w:r w:rsidR="00037D65">
          <w:rPr>
            <w:rFonts w:asciiTheme="majorBidi" w:hAnsiTheme="majorBidi" w:cstheme="majorBidi"/>
          </w:rPr>
          <w:t xml:space="preserve"> The execution time is taken </w:t>
        </w:r>
      </w:ins>
      <w:ins w:id="246" w:author="Eyal Trabelsi" w:date="2021-10-09T13:26:00Z">
        <w:r w:rsidR="00037D65">
          <w:rPr>
            <w:rFonts w:asciiTheme="majorBidi" w:hAnsiTheme="majorBidi" w:cstheme="majorBidi"/>
          </w:rPr>
          <w:t xml:space="preserve">out of </w:t>
        </w:r>
      </w:ins>
      <w:ins w:id="247" w:author="Eyal Trabelsi" w:date="2021-10-09T13:31:00Z">
        <w:r w:rsidR="00037D65">
          <w:rPr>
            <w:rFonts w:asciiTheme="majorBidi" w:hAnsiTheme="majorBidi" w:cstheme="majorBidi"/>
          </w:rPr>
          <w:t xml:space="preserve">the last node’s </w:t>
        </w:r>
      </w:ins>
      <w:ins w:id="248" w:author="Eyal Trabelsi" w:date="2021-10-09T13:26:00Z">
        <w:r w:rsidR="00037D65">
          <w:rPr>
            <w:rFonts w:asciiTheme="majorBidi" w:hAnsiTheme="majorBidi" w:cstheme="majorBidi"/>
          </w:rPr>
          <w:t xml:space="preserve">“Total time” </w:t>
        </w:r>
      </w:ins>
      <w:ins w:id="249" w:author="Eyal Trabelsi" w:date="2021-10-09T13:28:00Z">
        <w:r w:rsidR="00037D65">
          <w:rPr>
            <w:rFonts w:asciiTheme="majorBidi" w:hAnsiTheme="majorBidi" w:cstheme="majorBidi"/>
            <w:i/>
            <w:iCs/>
            <w:color w:val="222222"/>
          </w:rPr>
          <w:t>(The time it took the database to run this node and all its ancestors).</w:t>
        </w:r>
        <w:r w:rsidR="00037D65">
          <w:rPr>
            <w:rFonts w:asciiTheme="majorBidi" w:hAnsiTheme="majorBidi" w:cstheme="majorBidi"/>
            <w:i/>
            <w:iCs/>
            <w:color w:val="222222"/>
          </w:rPr>
          <w:br/>
        </w:r>
      </w:ins>
    </w:p>
    <w:p w14:paraId="5637F3D8" w14:textId="77777777" w:rsidR="002E348D" w:rsidRPr="00601154" w:rsidRDefault="002E348D" w:rsidP="00F579FA">
      <w:pPr>
        <w:spacing w:line="360" w:lineRule="auto"/>
        <w:rPr>
          <w:rFonts w:asciiTheme="majorBidi" w:hAnsiTheme="majorBidi" w:cstheme="majorBidi"/>
        </w:rPr>
      </w:pPr>
    </w:p>
    <w:p w14:paraId="682DE19E" w14:textId="3C5B2896" w:rsidR="00C020DE" w:rsidRPr="00601154" w:rsidRDefault="00E84217" w:rsidP="002E348D">
      <w:pPr>
        <w:spacing w:line="360" w:lineRule="auto"/>
        <w:rPr>
          <w:rFonts w:asciiTheme="majorBidi" w:hAnsiTheme="majorBidi" w:cstheme="majorBidi"/>
        </w:rPr>
      </w:pPr>
      <w:r w:rsidRPr="00601154">
        <w:rPr>
          <w:rFonts w:asciiTheme="majorBidi" w:hAnsiTheme="majorBidi" w:cstheme="majorBidi"/>
        </w:rPr>
        <w:t>In PostgreSQL</w:t>
      </w:r>
      <w:r w:rsidR="00771EF1" w:rsidRPr="00601154">
        <w:rPr>
          <w:rFonts w:asciiTheme="majorBidi" w:hAnsiTheme="majorBidi" w:cstheme="majorBidi"/>
        </w:rPr>
        <w:t>,</w:t>
      </w:r>
      <w:r w:rsidRPr="00601154">
        <w:rPr>
          <w:rFonts w:asciiTheme="majorBidi" w:hAnsiTheme="majorBidi" w:cstheme="majorBidi"/>
        </w:rPr>
        <w:t xml:space="preserve"> the difference between </w:t>
      </w:r>
      <w:r w:rsidRPr="00601154">
        <w:rPr>
          <w:rFonts w:asciiTheme="majorBidi" w:hAnsiTheme="majorBidi" w:cstheme="majorBidi"/>
          <w:i/>
          <w:iCs/>
        </w:rPr>
        <w:t xml:space="preserve">UNION ALL </w:t>
      </w:r>
      <w:r w:rsidRPr="00601154">
        <w:rPr>
          <w:rFonts w:asciiTheme="majorBidi" w:hAnsiTheme="majorBidi" w:cstheme="majorBidi"/>
        </w:rPr>
        <w:t>and</w:t>
      </w:r>
      <w:r w:rsidRPr="00601154">
        <w:rPr>
          <w:rFonts w:asciiTheme="majorBidi" w:hAnsiTheme="majorBidi" w:cstheme="majorBidi"/>
          <w:i/>
          <w:iCs/>
        </w:rPr>
        <w:t xml:space="preserve"> UNION</w:t>
      </w:r>
      <w:r w:rsidRPr="00601154">
        <w:rPr>
          <w:rFonts w:asciiTheme="majorBidi" w:hAnsiTheme="majorBidi" w:cstheme="majorBidi"/>
        </w:rPr>
        <w:t xml:space="preserve"> is that the first only append two relations and the second remove</w:t>
      </w:r>
      <w:r w:rsidR="00771EF1" w:rsidRPr="00601154">
        <w:rPr>
          <w:rFonts w:asciiTheme="majorBidi" w:hAnsiTheme="majorBidi" w:cstheme="majorBidi"/>
        </w:rPr>
        <w:t>s</w:t>
      </w:r>
      <w:r w:rsidRPr="00601154">
        <w:rPr>
          <w:rFonts w:asciiTheme="majorBidi" w:hAnsiTheme="majorBidi" w:cstheme="majorBidi"/>
        </w:rPr>
        <w:t xml:space="preserve"> duplicat</w:t>
      </w:r>
      <w:r w:rsidR="009B5B15" w:rsidRPr="00601154">
        <w:rPr>
          <w:rFonts w:asciiTheme="majorBidi" w:hAnsiTheme="majorBidi" w:cstheme="majorBidi"/>
        </w:rPr>
        <w:t>es entries</w:t>
      </w:r>
      <w:r w:rsidR="00D94658" w:rsidRPr="00601154">
        <w:rPr>
          <w:rFonts w:asciiTheme="majorBidi" w:hAnsiTheme="majorBidi" w:cstheme="majorBidi"/>
        </w:rPr>
        <w:t xml:space="preserve"> after the append.</w:t>
      </w:r>
      <w:r w:rsidR="002E348D" w:rsidRPr="00601154">
        <w:rPr>
          <w:rFonts w:asciiTheme="majorBidi" w:hAnsiTheme="majorBidi" w:cstheme="majorBidi"/>
        </w:rPr>
        <w:t xml:space="preserve"> Since both relations are disjoint, there is no need for removing duplications after the append. This will not affect the query correctness but will improve the query performance as </w:t>
      </w:r>
      <w:r w:rsidR="002E348D" w:rsidRPr="00601154">
        <w:rPr>
          <w:rFonts w:asciiTheme="majorBidi" w:hAnsiTheme="majorBidi" w:cstheme="majorBidi"/>
          <w:i/>
          <w:iCs/>
        </w:rPr>
        <w:t xml:space="preserve">Unique </w:t>
      </w:r>
      <w:r w:rsidR="002E348D" w:rsidRPr="00601154">
        <w:rPr>
          <w:rFonts w:asciiTheme="majorBidi" w:hAnsiTheme="majorBidi" w:cstheme="majorBidi"/>
        </w:rPr>
        <w:t xml:space="preserve">is </w:t>
      </w:r>
      <w:r w:rsidR="00771EF1" w:rsidRPr="00601154">
        <w:rPr>
          <w:rFonts w:asciiTheme="majorBidi" w:hAnsiTheme="majorBidi" w:cstheme="majorBidi"/>
        </w:rPr>
        <w:t xml:space="preserve">a </w:t>
      </w:r>
      <w:r w:rsidR="002E348D" w:rsidRPr="00601154">
        <w:rPr>
          <w:rFonts w:asciiTheme="majorBidi" w:hAnsiTheme="majorBidi" w:cstheme="majorBidi"/>
        </w:rPr>
        <w:t>very expensive operation.</w:t>
      </w:r>
    </w:p>
    <w:p w14:paraId="06E011C8" w14:textId="0436911B" w:rsidR="001775BD" w:rsidRPr="00601154" w:rsidRDefault="001F1823" w:rsidP="00F579FA">
      <w:pPr>
        <w:spacing w:line="360" w:lineRule="auto"/>
        <w:rPr>
          <w:rFonts w:asciiTheme="majorBidi" w:hAnsiTheme="majorBidi" w:cstheme="majorBidi"/>
          <w:color w:val="000000" w:themeColor="text1"/>
        </w:rPr>
      </w:pPr>
      <w:r w:rsidRPr="00601154">
        <w:rPr>
          <w:rFonts w:asciiTheme="majorBidi" w:hAnsiTheme="majorBidi" w:cstheme="majorBidi"/>
        </w:rPr>
        <w:br/>
        <w:t xml:space="preserve">Now </w:t>
      </w:r>
      <w:r w:rsidR="00D122CC" w:rsidRPr="00601154">
        <w:rPr>
          <w:rFonts w:asciiTheme="majorBidi" w:hAnsiTheme="majorBidi" w:cstheme="majorBidi"/>
        </w:rPr>
        <w:t>we can improve our query performance by</w:t>
      </w:r>
      <w:r w:rsidRPr="00601154">
        <w:rPr>
          <w:rFonts w:asciiTheme="majorBidi" w:hAnsiTheme="majorBidi" w:cstheme="majorBidi"/>
        </w:rPr>
        <w:t xml:space="preserve"> </w:t>
      </w:r>
      <w:r w:rsidR="006513EE" w:rsidRPr="00601154">
        <w:rPr>
          <w:rFonts w:asciiTheme="majorBidi" w:hAnsiTheme="majorBidi" w:cstheme="majorBidi"/>
        </w:rPr>
        <w:t>switching</w:t>
      </w:r>
      <w:r w:rsidR="00D122CC" w:rsidRPr="00601154">
        <w:rPr>
          <w:rFonts w:asciiTheme="majorBidi" w:hAnsiTheme="majorBidi" w:cstheme="majorBidi"/>
        </w:rPr>
        <w:t xml:space="preserve"> the </w:t>
      </w:r>
      <w:r w:rsidR="00D122CC" w:rsidRPr="00601154">
        <w:rPr>
          <w:rFonts w:asciiTheme="majorBidi" w:hAnsiTheme="majorBidi" w:cstheme="majorBidi"/>
          <w:i/>
          <w:iCs/>
        </w:rPr>
        <w:t xml:space="preserve">UNION </w:t>
      </w:r>
      <w:r w:rsidR="006513EE" w:rsidRPr="00601154">
        <w:rPr>
          <w:rFonts w:asciiTheme="majorBidi" w:hAnsiTheme="majorBidi" w:cstheme="majorBidi"/>
        </w:rPr>
        <w:t>clause</w:t>
      </w:r>
      <w:r w:rsidR="00D122CC" w:rsidRPr="00601154">
        <w:rPr>
          <w:rFonts w:asciiTheme="majorBidi" w:hAnsiTheme="majorBidi" w:cstheme="majorBidi"/>
        </w:rPr>
        <w:t xml:space="preserve"> with </w:t>
      </w:r>
      <w:r w:rsidR="00664E36" w:rsidRPr="00601154">
        <w:rPr>
          <w:rFonts w:asciiTheme="majorBidi" w:hAnsiTheme="majorBidi" w:cstheme="majorBidi"/>
        </w:rPr>
        <w:t>a</w:t>
      </w:r>
      <w:r w:rsidR="00D122CC" w:rsidRPr="00601154">
        <w:rPr>
          <w:rFonts w:asciiTheme="majorBidi" w:hAnsiTheme="majorBidi" w:cstheme="majorBidi"/>
        </w:rPr>
        <w:t xml:space="preserve"> </w:t>
      </w:r>
      <w:r w:rsidR="00D122CC" w:rsidRPr="00601154">
        <w:rPr>
          <w:rFonts w:asciiTheme="majorBidi" w:hAnsiTheme="majorBidi" w:cstheme="majorBidi"/>
          <w:i/>
          <w:iCs/>
        </w:rPr>
        <w:t xml:space="preserve">UNION ALL </w:t>
      </w:r>
      <w:r w:rsidR="006513EE" w:rsidRPr="00601154">
        <w:rPr>
          <w:rFonts w:asciiTheme="majorBidi" w:hAnsiTheme="majorBidi" w:cstheme="majorBidi"/>
        </w:rPr>
        <w:t>clause</w:t>
      </w:r>
      <w:r w:rsidR="00D122CC" w:rsidRPr="00601154">
        <w:rPr>
          <w:rFonts w:asciiTheme="majorBidi" w:hAnsiTheme="majorBidi" w:cstheme="majorBidi"/>
        </w:rPr>
        <w:t xml:space="preserve">. </w:t>
      </w:r>
      <w:r w:rsidR="006513EE" w:rsidRPr="00601154">
        <w:rPr>
          <w:rFonts w:asciiTheme="majorBidi" w:hAnsiTheme="majorBidi" w:cstheme="majorBidi"/>
          <w:color w:val="000000" w:themeColor="text1"/>
        </w:rPr>
        <w:t xml:space="preserve">The fixed SQL query can be seen in </w:t>
      </w:r>
      <w:r w:rsidR="00B40B57">
        <w:rPr>
          <w:rFonts w:asciiTheme="majorBidi" w:hAnsiTheme="majorBidi" w:cstheme="majorBidi"/>
          <w:color w:val="000000" w:themeColor="text1"/>
        </w:rPr>
        <w:t>f</w:t>
      </w:r>
      <w:r w:rsidR="006513EE" w:rsidRPr="00601154">
        <w:rPr>
          <w:rFonts w:asciiTheme="majorBidi" w:hAnsiTheme="majorBidi" w:cstheme="majorBidi"/>
          <w:color w:val="000000" w:themeColor="text1"/>
        </w:rPr>
        <w:t xml:space="preserve">igure </w:t>
      </w:r>
      <w:r w:rsidR="00760DC4">
        <w:rPr>
          <w:rFonts w:asciiTheme="majorBidi" w:hAnsiTheme="majorBidi" w:cstheme="majorBidi"/>
          <w:color w:val="000000" w:themeColor="text1"/>
        </w:rPr>
        <w:t>34</w:t>
      </w:r>
      <w:r w:rsidR="006513EE" w:rsidRPr="00601154">
        <w:rPr>
          <w:rFonts w:asciiTheme="majorBidi" w:hAnsiTheme="majorBidi" w:cstheme="majorBidi"/>
          <w:color w:val="000000" w:themeColor="text1"/>
        </w:rPr>
        <w:t>.</w:t>
      </w:r>
    </w:p>
    <w:p w14:paraId="5E9722FF" w14:textId="29316309" w:rsidR="002E348D" w:rsidRPr="00605DD2" w:rsidRDefault="001F1823" w:rsidP="00605DD2">
      <w:pPr>
        <w:pStyle w:val="NormalWeb"/>
        <w:spacing w:line="360" w:lineRule="auto"/>
        <w:rPr>
          <w:rFonts w:asciiTheme="majorBidi" w:hAnsiTheme="majorBidi" w:cstheme="majorBidi"/>
          <w:b/>
          <w:bCs/>
          <w:lang w:val="en-GB"/>
        </w:rPr>
      </w:pPr>
      <w:r w:rsidRPr="00601154">
        <w:rPr>
          <w:rFonts w:asciiTheme="majorBidi" w:eastAsiaTheme="minorHAnsi" w:hAnsiTheme="majorBidi" w:cstheme="majorBidi"/>
          <w:noProof/>
        </w:rPr>
        <w:lastRenderedPageBreak/>
        <w:drawing>
          <wp:inline distT="0" distB="0" distL="0" distR="0" wp14:anchorId="7F20BADE" wp14:editId="25ADC971">
            <wp:extent cx="3587931" cy="149497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15.png"/>
                    <pic:cNvPicPr/>
                  </pic:nvPicPr>
                  <pic:blipFill>
                    <a:blip r:embed="rId48">
                      <a:extLst>
                        <a:ext uri="{28A0092B-C50C-407E-A947-70E740481C1C}">
                          <a14:useLocalDpi xmlns:a14="http://schemas.microsoft.com/office/drawing/2010/main" val="0"/>
                        </a:ext>
                      </a:extLst>
                    </a:blip>
                    <a:stretch>
                      <a:fillRect/>
                    </a:stretch>
                  </pic:blipFill>
                  <pic:spPr>
                    <a:xfrm>
                      <a:off x="0" y="0"/>
                      <a:ext cx="3610170" cy="1504237"/>
                    </a:xfrm>
                    <a:prstGeom prst="rect">
                      <a:avLst/>
                    </a:prstGeom>
                  </pic:spPr>
                </pic:pic>
              </a:graphicData>
            </a:graphic>
          </wp:inline>
        </w:drawing>
      </w:r>
      <w:r w:rsidR="00605DD2">
        <w:rPr>
          <w:rFonts w:asciiTheme="majorBidi" w:eastAsiaTheme="minorHAnsi" w:hAnsiTheme="majorBidi" w:cstheme="majorBidi"/>
        </w:rPr>
        <w:br/>
      </w:r>
      <w:r w:rsidRPr="00601154">
        <w:rPr>
          <w:rFonts w:asciiTheme="majorBidi" w:hAnsiTheme="majorBidi" w:cstheme="majorBidi"/>
          <w:b/>
          <w:bCs/>
          <w:lang w:val="en-GB"/>
        </w:rPr>
        <w:t xml:space="preserve">Figure </w:t>
      </w:r>
      <w:r w:rsidR="00760DC4">
        <w:rPr>
          <w:rFonts w:asciiTheme="majorBidi" w:hAnsiTheme="majorBidi" w:cstheme="majorBidi"/>
          <w:b/>
          <w:bCs/>
          <w:lang w:val="en-GB"/>
        </w:rPr>
        <w:t>34</w:t>
      </w:r>
      <w:r w:rsidR="001517B7" w:rsidRPr="00601154">
        <w:rPr>
          <w:rFonts w:asciiTheme="majorBidi" w:hAnsiTheme="majorBidi" w:cstheme="majorBidi"/>
          <w:b/>
          <w:bCs/>
          <w:lang w:val="en-GB"/>
        </w:rPr>
        <w:t xml:space="preserve">- </w:t>
      </w:r>
      <w:r w:rsidR="001517B7" w:rsidRPr="00601154">
        <w:rPr>
          <w:rFonts w:asciiTheme="majorBidi" w:hAnsiTheme="majorBidi" w:cstheme="majorBidi"/>
          <w:lang w:val="en-GB"/>
        </w:rPr>
        <w:t>Identify Ineffective Operations Fixed Query</w:t>
      </w:r>
    </w:p>
    <w:p w14:paraId="1F348C84" w14:textId="7CACC47E" w:rsidR="006513EE" w:rsidRPr="00601154" w:rsidRDefault="002E348D" w:rsidP="002E348D">
      <w:pPr>
        <w:spacing w:line="360" w:lineRule="auto"/>
        <w:rPr>
          <w:rFonts w:asciiTheme="majorBidi" w:hAnsiTheme="majorBidi" w:cstheme="majorBidi"/>
          <w:lang w:val="en-GB"/>
        </w:rPr>
      </w:pPr>
      <w:r w:rsidRPr="00601154">
        <w:rPr>
          <w:rFonts w:asciiTheme="majorBidi" w:hAnsiTheme="majorBidi" w:cstheme="majorBidi"/>
          <w:lang w:val="en-GB"/>
        </w:rPr>
        <w:t xml:space="preserve">To </w:t>
      </w:r>
      <w:r w:rsidR="00B07439">
        <w:rPr>
          <w:rFonts w:asciiTheme="majorBidi" w:hAnsiTheme="majorBidi" w:cstheme="majorBidi"/>
          <w:lang w:val="en-GB"/>
        </w:rPr>
        <w:t>confirm</w:t>
      </w:r>
      <w:r w:rsidRPr="00601154">
        <w:rPr>
          <w:rFonts w:asciiTheme="majorBidi" w:hAnsiTheme="majorBidi" w:cstheme="majorBidi"/>
          <w:lang w:val="en-GB"/>
        </w:rPr>
        <w:t xml:space="preserve"> that our query is fixed,</w:t>
      </w:r>
      <w:r w:rsidR="009B5B15" w:rsidRPr="00601154">
        <w:rPr>
          <w:rFonts w:asciiTheme="majorBidi" w:hAnsiTheme="majorBidi" w:cstheme="majorBidi"/>
          <w:lang w:val="en-GB"/>
        </w:rPr>
        <w:t xml:space="preserve"> we will use </w:t>
      </w:r>
      <w:proofErr w:type="spellStart"/>
      <w:r w:rsidR="009B5B15" w:rsidRPr="00601154">
        <w:rPr>
          <w:rFonts w:asciiTheme="majorBidi" w:hAnsiTheme="majorBidi" w:cstheme="majorBidi"/>
          <w:lang w:val="en-GB"/>
        </w:rPr>
        <w:t>QueryFlow</w:t>
      </w:r>
      <w:proofErr w:type="spellEnd"/>
      <w:r w:rsidR="009B5B15" w:rsidRPr="00601154">
        <w:rPr>
          <w:rFonts w:asciiTheme="majorBidi" w:hAnsiTheme="majorBidi" w:cstheme="majorBidi"/>
          <w:lang w:val="en-GB"/>
        </w:rPr>
        <w:t xml:space="preserve"> to visualize the cardinality again. </w:t>
      </w:r>
      <w:r w:rsidR="006513EE" w:rsidRPr="00601154">
        <w:rPr>
          <w:rFonts w:asciiTheme="majorBidi" w:hAnsiTheme="majorBidi" w:cstheme="majorBidi"/>
          <w:lang w:val="en-GB"/>
        </w:rPr>
        <w:t xml:space="preserve">The corresponding Sankey that represents the cardinality of our modified query can be seen in </w:t>
      </w:r>
      <w:r w:rsidR="00474651">
        <w:rPr>
          <w:rFonts w:asciiTheme="majorBidi" w:hAnsiTheme="majorBidi" w:cstheme="majorBidi"/>
          <w:lang w:val="en-GB"/>
        </w:rPr>
        <w:t>f</w:t>
      </w:r>
      <w:r w:rsidR="006513EE" w:rsidRPr="00601154">
        <w:rPr>
          <w:rFonts w:asciiTheme="majorBidi" w:hAnsiTheme="majorBidi" w:cstheme="majorBidi"/>
          <w:lang w:val="en-GB"/>
        </w:rPr>
        <w:t xml:space="preserve">igure </w:t>
      </w:r>
      <w:r w:rsidR="00760DC4">
        <w:rPr>
          <w:rFonts w:asciiTheme="majorBidi" w:hAnsiTheme="majorBidi" w:cstheme="majorBidi"/>
          <w:lang w:val="en-GB"/>
        </w:rPr>
        <w:t>35</w:t>
      </w:r>
      <w:r w:rsidR="006513EE" w:rsidRPr="00601154">
        <w:rPr>
          <w:rFonts w:asciiTheme="majorBidi" w:hAnsiTheme="majorBidi" w:cstheme="majorBidi"/>
          <w:lang w:val="en-GB"/>
        </w:rPr>
        <w:t>.</w:t>
      </w:r>
    </w:p>
    <w:p w14:paraId="3DFF6CDC" w14:textId="77777777" w:rsidR="001F1823" w:rsidRPr="00601154" w:rsidRDefault="00D122CC" w:rsidP="00F579FA">
      <w:pPr>
        <w:pStyle w:val="NormalWeb"/>
        <w:spacing w:line="360" w:lineRule="auto"/>
        <w:rPr>
          <w:rFonts w:asciiTheme="majorBidi" w:eastAsiaTheme="minorHAnsi" w:hAnsiTheme="majorBidi" w:cstheme="majorBidi"/>
        </w:rPr>
      </w:pPr>
      <w:r w:rsidRPr="00601154">
        <w:rPr>
          <w:rFonts w:asciiTheme="majorBidi" w:eastAsiaTheme="minorHAnsi" w:hAnsiTheme="majorBidi" w:cstheme="majorBidi"/>
          <w:noProof/>
        </w:rPr>
        <w:drawing>
          <wp:inline distT="0" distB="0" distL="0" distR="0" wp14:anchorId="1715B205" wp14:editId="56D3457A">
            <wp:extent cx="5725644" cy="194615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11-18 at 17.00.10.png"/>
                    <pic:cNvPicPr/>
                  </pic:nvPicPr>
                  <pic:blipFill>
                    <a:blip r:embed="rId49">
                      <a:extLst>
                        <a:ext uri="{28A0092B-C50C-407E-A947-70E740481C1C}">
                          <a14:useLocalDpi xmlns:a14="http://schemas.microsoft.com/office/drawing/2010/main" val="0"/>
                        </a:ext>
                      </a:extLst>
                    </a:blip>
                    <a:stretch>
                      <a:fillRect/>
                    </a:stretch>
                  </pic:blipFill>
                  <pic:spPr>
                    <a:xfrm>
                      <a:off x="0" y="0"/>
                      <a:ext cx="5750246" cy="1954519"/>
                    </a:xfrm>
                    <a:prstGeom prst="rect">
                      <a:avLst/>
                    </a:prstGeom>
                  </pic:spPr>
                </pic:pic>
              </a:graphicData>
            </a:graphic>
          </wp:inline>
        </w:drawing>
      </w:r>
    </w:p>
    <w:p w14:paraId="0B0003A6" w14:textId="06D81EE7" w:rsidR="001F1823" w:rsidRPr="00601154" w:rsidRDefault="001F1823" w:rsidP="001517B7">
      <w:pPr>
        <w:pStyle w:val="ListParagraph"/>
        <w:ind w:left="360"/>
        <w:rPr>
          <w:rFonts w:asciiTheme="majorBidi" w:hAnsiTheme="majorBidi" w:cstheme="majorBidi"/>
          <w:b/>
          <w:bCs/>
        </w:rPr>
      </w:pPr>
      <w:r w:rsidRPr="00601154">
        <w:rPr>
          <w:rFonts w:asciiTheme="majorBidi" w:hAnsiTheme="majorBidi" w:cstheme="majorBidi"/>
          <w:color w:val="0000FF"/>
          <w:sz w:val="22"/>
          <w:vertAlign w:val="subscript"/>
        </w:rPr>
        <w:softHyphen/>
      </w:r>
      <w:r w:rsidRPr="00601154">
        <w:rPr>
          <w:rFonts w:asciiTheme="majorBidi" w:hAnsiTheme="majorBidi" w:cstheme="majorBidi"/>
          <w:color w:val="0000FF"/>
          <w:sz w:val="22"/>
          <w:vertAlign w:val="subscript"/>
        </w:rPr>
        <w:softHyphen/>
        <w:t xml:space="preserve">                                                </w:t>
      </w:r>
      <w:r w:rsidRPr="00601154">
        <w:rPr>
          <w:rFonts w:asciiTheme="majorBidi" w:hAnsiTheme="majorBidi" w:cstheme="majorBidi"/>
          <w:b/>
          <w:bCs/>
        </w:rPr>
        <w:t xml:space="preserve">Figure </w:t>
      </w:r>
      <w:r w:rsidR="00760DC4">
        <w:rPr>
          <w:rFonts w:asciiTheme="majorBidi" w:hAnsiTheme="majorBidi" w:cstheme="majorBidi"/>
          <w:b/>
          <w:bCs/>
        </w:rPr>
        <w:t>35</w:t>
      </w:r>
      <w:r w:rsidR="001517B7" w:rsidRPr="00601154">
        <w:rPr>
          <w:rFonts w:asciiTheme="majorBidi" w:hAnsiTheme="majorBidi" w:cstheme="majorBidi"/>
          <w:b/>
          <w:bCs/>
        </w:rPr>
        <w:t xml:space="preserve">- </w:t>
      </w:r>
      <w:proofErr w:type="spellStart"/>
      <w:r w:rsidR="001517B7" w:rsidRPr="00601154">
        <w:rPr>
          <w:rFonts w:asciiTheme="majorBidi" w:hAnsiTheme="majorBidi" w:cstheme="majorBidi"/>
        </w:rPr>
        <w:t>QueryFlow</w:t>
      </w:r>
      <w:proofErr w:type="spellEnd"/>
      <w:r w:rsidR="001517B7" w:rsidRPr="00601154">
        <w:rPr>
          <w:rFonts w:asciiTheme="majorBidi" w:hAnsiTheme="majorBidi" w:cstheme="majorBidi"/>
        </w:rPr>
        <w:t xml:space="preserve"> Sankey diagram for fixed query</w:t>
      </w:r>
    </w:p>
    <w:p w14:paraId="147E0F76" w14:textId="356E9E09" w:rsidR="002E348D" w:rsidRPr="00601154" w:rsidRDefault="002E348D" w:rsidP="002E348D">
      <w:pPr>
        <w:pStyle w:val="NormalWeb"/>
        <w:spacing w:line="360" w:lineRule="auto"/>
        <w:rPr>
          <w:rFonts w:asciiTheme="majorBidi" w:eastAsiaTheme="minorHAnsi" w:hAnsiTheme="majorBidi" w:cstheme="majorBidi"/>
        </w:rPr>
      </w:pPr>
      <w:r w:rsidRPr="00601154">
        <w:rPr>
          <w:rFonts w:asciiTheme="majorBidi" w:eastAsiaTheme="minorHAnsi" w:hAnsiTheme="majorBidi" w:cstheme="majorBidi"/>
        </w:rPr>
        <w:t xml:space="preserve">From this simple visualization in </w:t>
      </w:r>
      <w:r w:rsidR="00B40B57">
        <w:rPr>
          <w:rFonts w:asciiTheme="majorBidi" w:eastAsiaTheme="minorHAnsi" w:hAnsiTheme="majorBidi" w:cstheme="majorBidi"/>
        </w:rPr>
        <w:t>f</w:t>
      </w:r>
      <w:r w:rsidRPr="00601154">
        <w:rPr>
          <w:rFonts w:asciiTheme="majorBidi" w:eastAsiaTheme="minorHAnsi" w:hAnsiTheme="majorBidi" w:cstheme="majorBidi"/>
        </w:rPr>
        <w:t xml:space="preserve">igure </w:t>
      </w:r>
      <w:r w:rsidR="00760DC4">
        <w:rPr>
          <w:rFonts w:asciiTheme="majorBidi" w:eastAsiaTheme="minorHAnsi" w:hAnsiTheme="majorBidi" w:cstheme="majorBidi"/>
        </w:rPr>
        <w:t>35</w:t>
      </w:r>
      <w:r w:rsidRPr="00601154">
        <w:rPr>
          <w:rFonts w:asciiTheme="majorBidi" w:eastAsiaTheme="minorHAnsi" w:hAnsiTheme="majorBidi" w:cstheme="majorBidi"/>
        </w:rPr>
        <w:t xml:space="preserve"> we can infer the following:</w:t>
      </w:r>
    </w:p>
    <w:p w14:paraId="4323EC0C" w14:textId="1A9A09B1" w:rsidR="002E348D" w:rsidRPr="00601154" w:rsidRDefault="002E348D" w:rsidP="009007B9">
      <w:pPr>
        <w:pStyle w:val="NormalWeb"/>
        <w:numPr>
          <w:ilvl w:val="0"/>
          <w:numId w:val="24"/>
        </w:numPr>
        <w:spacing w:line="360" w:lineRule="auto"/>
        <w:rPr>
          <w:rFonts w:asciiTheme="majorBidi" w:hAnsiTheme="majorBidi" w:cstheme="majorBidi"/>
        </w:rPr>
      </w:pPr>
      <w:r w:rsidRPr="00601154">
        <w:rPr>
          <w:rFonts w:asciiTheme="majorBidi" w:eastAsiaTheme="minorHAnsi" w:hAnsiTheme="majorBidi" w:cstheme="majorBidi"/>
        </w:rPr>
        <w:t>We fixed the ineffective operation problem (there are no orange edges).</w:t>
      </w:r>
    </w:p>
    <w:p w14:paraId="6B785BD6" w14:textId="05973831" w:rsidR="002E348D" w:rsidRPr="00FA1BFF" w:rsidRDefault="002E348D" w:rsidP="00FA1BFF">
      <w:pPr>
        <w:pStyle w:val="NormalWeb"/>
        <w:numPr>
          <w:ilvl w:val="0"/>
          <w:numId w:val="24"/>
        </w:numPr>
        <w:spacing w:line="360" w:lineRule="auto"/>
        <w:rPr>
          <w:rFonts w:asciiTheme="majorBidi" w:hAnsiTheme="majorBidi" w:cstheme="majorBidi"/>
        </w:rPr>
      </w:pPr>
      <w:r w:rsidRPr="00601154">
        <w:rPr>
          <w:rFonts w:asciiTheme="majorBidi" w:hAnsiTheme="majorBidi" w:cstheme="majorBidi"/>
        </w:rPr>
        <w:t xml:space="preserve">The filter on both </w:t>
      </w:r>
      <w:r w:rsidRPr="00601154">
        <w:rPr>
          <w:rFonts w:asciiTheme="majorBidi" w:hAnsiTheme="majorBidi" w:cstheme="majorBidi"/>
          <w:i/>
          <w:iCs/>
        </w:rPr>
        <w:t>People</w:t>
      </w:r>
      <w:r w:rsidRPr="00601154">
        <w:rPr>
          <w:rFonts w:asciiTheme="majorBidi" w:hAnsiTheme="majorBidi" w:cstheme="majorBidi"/>
        </w:rPr>
        <w:t xml:space="preserve"> and </w:t>
      </w:r>
      <w:r w:rsidRPr="00601154">
        <w:rPr>
          <w:rFonts w:asciiTheme="majorBidi" w:hAnsiTheme="majorBidi" w:cstheme="majorBidi"/>
          <w:i/>
          <w:iCs/>
        </w:rPr>
        <w:t>Titles</w:t>
      </w:r>
      <w:r w:rsidRPr="00601154">
        <w:rPr>
          <w:rFonts w:asciiTheme="majorBidi" w:hAnsiTheme="majorBidi" w:cstheme="majorBidi"/>
        </w:rPr>
        <w:t xml:space="preserve"> relations is effective </w:t>
      </w:r>
      <w:r w:rsidR="00FA1BFF" w:rsidRPr="00601154">
        <w:rPr>
          <w:rFonts w:asciiTheme="majorBidi" w:hAnsiTheme="majorBidi" w:cstheme="majorBidi"/>
        </w:rPr>
        <w:t xml:space="preserve">and </w:t>
      </w:r>
      <w:r w:rsidR="00FA1BFF">
        <w:rPr>
          <w:rFonts w:asciiTheme="majorBidi" w:hAnsiTheme="majorBidi" w:cstheme="majorBidi"/>
        </w:rPr>
        <w:t xml:space="preserve">can be optimized using </w:t>
      </w:r>
      <w:r w:rsidR="00FA1BFF" w:rsidRPr="00601154">
        <w:rPr>
          <w:rFonts w:asciiTheme="majorBidi" w:hAnsiTheme="majorBidi" w:cstheme="majorBidi"/>
        </w:rPr>
        <w:t>techniques like indexing and partitioning.</w:t>
      </w:r>
    </w:p>
    <w:p w14:paraId="6F9337E6" w14:textId="19AB2448" w:rsidR="00605DD2" w:rsidRDefault="00105DDA" w:rsidP="00B01AE9">
      <w:pPr>
        <w:pStyle w:val="NormalWeb"/>
        <w:numPr>
          <w:ilvl w:val="0"/>
          <w:numId w:val="24"/>
        </w:numPr>
        <w:spacing w:line="360" w:lineRule="auto"/>
        <w:rPr>
          <w:rFonts w:cstheme="majorBidi"/>
        </w:rPr>
      </w:pPr>
      <w:r w:rsidRPr="00601154">
        <w:rPr>
          <w:rFonts w:asciiTheme="majorBidi" w:hAnsiTheme="majorBidi" w:cstheme="majorBidi"/>
        </w:rPr>
        <w:t xml:space="preserve">The query execution took only </w:t>
      </w:r>
      <w:r w:rsidRPr="00A51C96">
        <w:rPr>
          <w:rFonts w:asciiTheme="majorBidi" w:hAnsiTheme="majorBidi" w:cstheme="majorBidi"/>
          <w:b/>
          <w:bCs/>
        </w:rPr>
        <w:t>1.6 seconds</w:t>
      </w:r>
      <w:ins w:id="250" w:author="Eyal Trabelsi" w:date="2021-10-09T13:31:00Z">
        <w:r w:rsidR="00037D65">
          <w:rPr>
            <w:rFonts w:asciiTheme="majorBidi" w:hAnsiTheme="majorBidi" w:cstheme="majorBidi"/>
            <w:b/>
            <w:bCs/>
          </w:rPr>
          <w:t xml:space="preserve"> </w:t>
        </w:r>
        <w:r w:rsidR="00037D65">
          <w:rPr>
            <w:rFonts w:asciiTheme="majorBidi" w:hAnsiTheme="majorBidi" w:cstheme="majorBidi"/>
          </w:rPr>
          <w:t>(from the “Total time” of last node)</w:t>
        </w:r>
      </w:ins>
      <w:r w:rsidR="00A51C96">
        <w:rPr>
          <w:rFonts w:asciiTheme="majorBidi" w:hAnsiTheme="majorBidi" w:cstheme="majorBidi"/>
        </w:rPr>
        <w:t xml:space="preserve">, almost 6 times </w:t>
      </w:r>
      <w:commentRangeStart w:id="251"/>
      <w:r w:rsidR="00A51C96">
        <w:rPr>
          <w:rFonts w:asciiTheme="majorBidi" w:hAnsiTheme="majorBidi" w:cstheme="majorBidi"/>
        </w:rPr>
        <w:t>improvement</w:t>
      </w:r>
      <w:commentRangeEnd w:id="251"/>
      <w:r w:rsidR="00BB610F">
        <w:rPr>
          <w:rStyle w:val="CommentReference"/>
        </w:rPr>
        <w:commentReference w:id="251"/>
      </w:r>
      <w:r w:rsidRPr="00601154">
        <w:rPr>
          <w:rFonts w:asciiTheme="majorBidi" w:hAnsiTheme="majorBidi" w:cstheme="majorBidi"/>
        </w:rPr>
        <w:t>.</w:t>
      </w:r>
    </w:p>
    <w:p w14:paraId="56F3544C" w14:textId="77777777" w:rsidR="00605DD2" w:rsidRDefault="00605DD2" w:rsidP="00F579FA">
      <w:pPr>
        <w:spacing w:line="360" w:lineRule="auto"/>
        <w:rPr>
          <w:rFonts w:asciiTheme="majorBidi" w:hAnsiTheme="majorBidi" w:cstheme="majorBidi"/>
        </w:rPr>
      </w:pPr>
    </w:p>
    <w:p w14:paraId="36A1E169" w14:textId="10D315C0" w:rsidR="00605DD2" w:rsidRPr="003C0B8A" w:rsidRDefault="009D2F09" w:rsidP="009D2F09">
      <w:pPr>
        <w:pStyle w:val="NormalWeb"/>
        <w:spacing w:line="360" w:lineRule="auto"/>
        <w:rPr>
          <w:rFonts w:asciiTheme="majorBidi" w:eastAsiaTheme="majorEastAsia" w:hAnsiTheme="majorBidi" w:cstheme="majorBidi"/>
          <w:color w:val="2F5496" w:themeColor="accent1" w:themeShade="BF"/>
        </w:rPr>
      </w:pPr>
      <w:r>
        <w:rPr>
          <w:rStyle w:val="Heading5Char"/>
          <w:rFonts w:asciiTheme="majorBidi" w:hAnsiTheme="majorBidi"/>
        </w:rPr>
        <w:t xml:space="preserve">4.3 </w:t>
      </w:r>
      <w:r w:rsidR="003C0B8A" w:rsidRPr="003C0B8A">
        <w:rPr>
          <w:rStyle w:val="Heading5Char"/>
          <w:rFonts w:asciiTheme="majorBidi" w:hAnsiTheme="majorBidi"/>
        </w:rPr>
        <w:t>Identifying Duplications</w:t>
      </w:r>
    </w:p>
    <w:p w14:paraId="781E9CB8" w14:textId="0920491F" w:rsidR="009F6C1F" w:rsidRPr="00601154" w:rsidRDefault="009F6C1F" w:rsidP="00F579FA">
      <w:pPr>
        <w:spacing w:line="360" w:lineRule="auto"/>
        <w:rPr>
          <w:rFonts w:asciiTheme="majorBidi" w:eastAsiaTheme="minorHAnsi" w:hAnsiTheme="majorBidi" w:cstheme="majorBidi"/>
        </w:rPr>
      </w:pPr>
      <w:r w:rsidRPr="00601154">
        <w:rPr>
          <w:rFonts w:asciiTheme="majorBidi" w:hAnsiTheme="majorBidi" w:cstheme="majorBidi"/>
        </w:rPr>
        <w:lastRenderedPageBreak/>
        <w:t xml:space="preserve">Problems related </w:t>
      </w:r>
      <w:r w:rsidR="001759E4" w:rsidRPr="00601154">
        <w:rPr>
          <w:rFonts w:asciiTheme="majorBidi" w:hAnsiTheme="majorBidi" w:cstheme="majorBidi"/>
        </w:rPr>
        <w:t>to duplicates entries</w:t>
      </w:r>
      <w:r w:rsidRPr="00601154">
        <w:rPr>
          <w:rFonts w:asciiTheme="majorBidi" w:hAnsiTheme="majorBidi" w:cstheme="majorBidi"/>
        </w:rPr>
        <w:t xml:space="preserve"> are common and finding them </w:t>
      </w:r>
      <w:r w:rsidR="001759E4" w:rsidRPr="00601154">
        <w:rPr>
          <w:rFonts w:asciiTheme="majorBidi" w:hAnsiTheme="majorBidi" w:cstheme="majorBidi"/>
        </w:rPr>
        <w:t>is extremely hard</w:t>
      </w:r>
      <w:r w:rsidRPr="00601154">
        <w:rPr>
          <w:rFonts w:asciiTheme="majorBidi" w:hAnsiTheme="majorBidi" w:cstheme="majorBidi"/>
        </w:rPr>
        <w:t>.</w:t>
      </w:r>
      <w:r w:rsidR="001759E4" w:rsidRPr="00601154">
        <w:rPr>
          <w:rFonts w:asciiTheme="majorBidi" w:hAnsiTheme="majorBidi" w:cstheme="majorBidi"/>
        </w:rPr>
        <w:t xml:space="preserve"> </w:t>
      </w:r>
      <w:r w:rsidRPr="00601154">
        <w:rPr>
          <w:rFonts w:asciiTheme="majorBidi" w:hAnsiTheme="majorBidi" w:cstheme="majorBidi"/>
        </w:rPr>
        <w:t xml:space="preserve">By using </w:t>
      </w:r>
      <w:proofErr w:type="spellStart"/>
      <w:r w:rsidRPr="00601154">
        <w:rPr>
          <w:rFonts w:asciiTheme="majorBidi" w:hAnsiTheme="majorBidi" w:cstheme="majorBidi"/>
        </w:rPr>
        <w:t>QueryFlow</w:t>
      </w:r>
      <w:proofErr w:type="spellEnd"/>
      <w:r w:rsidRPr="00601154">
        <w:rPr>
          <w:rFonts w:asciiTheme="majorBidi" w:hAnsiTheme="majorBidi" w:cstheme="majorBidi"/>
        </w:rPr>
        <w:t xml:space="preserve"> to visualize the cardinality of the sub-expression of our query we can find </w:t>
      </w:r>
      <w:r w:rsidR="009B5B15" w:rsidRPr="00601154">
        <w:rPr>
          <w:rFonts w:asciiTheme="majorBidi" w:hAnsiTheme="majorBidi" w:cstheme="majorBidi"/>
        </w:rPr>
        <w:t>duplications. This problem can be caused due to either</w:t>
      </w:r>
      <w:r w:rsidR="000D6C9F" w:rsidRPr="00601154">
        <w:rPr>
          <w:rFonts w:asciiTheme="majorBidi" w:hAnsiTheme="majorBidi" w:cstheme="majorBidi"/>
        </w:rPr>
        <w:t xml:space="preserve"> </w:t>
      </w:r>
      <w:r w:rsidR="009B5B15" w:rsidRPr="00601154">
        <w:rPr>
          <w:rFonts w:asciiTheme="majorBidi" w:hAnsiTheme="majorBidi" w:cstheme="majorBidi"/>
          <w:i/>
          <w:iCs/>
          <w:color w:val="000000" w:themeColor="text1"/>
        </w:rPr>
        <w:t>J</w:t>
      </w:r>
      <w:r w:rsidR="001759E4" w:rsidRPr="00601154">
        <w:rPr>
          <w:rFonts w:asciiTheme="majorBidi" w:hAnsiTheme="majorBidi" w:cstheme="majorBidi"/>
          <w:i/>
          <w:iCs/>
          <w:color w:val="000000" w:themeColor="text1"/>
        </w:rPr>
        <w:t>OIN</w:t>
      </w:r>
      <w:r w:rsidR="001759E4" w:rsidRPr="00601154">
        <w:rPr>
          <w:rFonts w:asciiTheme="majorBidi" w:hAnsiTheme="majorBidi" w:cstheme="majorBidi"/>
          <w:color w:val="000000" w:themeColor="text1"/>
        </w:rPr>
        <w:t xml:space="preserve">, </w:t>
      </w:r>
      <w:r w:rsidR="001759E4" w:rsidRPr="00601154">
        <w:rPr>
          <w:rFonts w:asciiTheme="majorBidi" w:hAnsiTheme="majorBidi" w:cstheme="majorBidi"/>
          <w:i/>
          <w:iCs/>
          <w:color w:val="000000" w:themeColor="text1"/>
        </w:rPr>
        <w:t>UNION ALL</w:t>
      </w:r>
      <w:r w:rsidR="001759E4"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t xml:space="preserve">clauses. </w:t>
      </w:r>
    </w:p>
    <w:p w14:paraId="2958E6A3" w14:textId="77777777" w:rsidR="00B449A2" w:rsidRPr="00601154" w:rsidRDefault="00B449A2" w:rsidP="00F579FA">
      <w:pPr>
        <w:spacing w:line="360" w:lineRule="auto"/>
        <w:rPr>
          <w:rFonts w:asciiTheme="majorBidi" w:hAnsiTheme="majorBidi" w:cstheme="majorBidi"/>
          <w:color w:val="000000" w:themeColor="text1"/>
        </w:rPr>
      </w:pPr>
    </w:p>
    <w:p w14:paraId="4C81D924" w14:textId="22CEB7F2" w:rsidR="009F6C1F" w:rsidRPr="00601154" w:rsidRDefault="00B07439" w:rsidP="00C4508C">
      <w:pPr>
        <w:spacing w:line="360" w:lineRule="auto"/>
        <w:rPr>
          <w:rFonts w:asciiTheme="majorBidi" w:eastAsiaTheme="minorHAnsi" w:hAnsiTheme="majorBidi" w:cstheme="majorBidi"/>
          <w:color w:val="000000" w:themeColor="text1"/>
        </w:rPr>
      </w:pPr>
      <w:r>
        <w:rPr>
          <w:rFonts w:asciiTheme="majorBidi" w:hAnsiTheme="majorBidi" w:cstheme="majorBidi"/>
          <w:color w:val="000000" w:themeColor="text1"/>
        </w:rPr>
        <w:t>T</w:t>
      </w:r>
      <w:r w:rsidR="009B5B15" w:rsidRPr="00601154">
        <w:rPr>
          <w:rFonts w:asciiTheme="majorBidi" w:hAnsiTheme="majorBidi" w:cstheme="majorBidi"/>
          <w:color w:val="000000" w:themeColor="text1"/>
        </w:rPr>
        <w:t xml:space="preserve">o show an example of identifying duplications, we introduce </w:t>
      </w:r>
      <w:r w:rsidR="00771EF1" w:rsidRPr="00601154">
        <w:rPr>
          <w:rFonts w:asciiTheme="majorBidi" w:hAnsiTheme="majorBidi" w:cstheme="majorBidi"/>
          <w:color w:val="000000" w:themeColor="text1"/>
        </w:rPr>
        <w:t>the</w:t>
      </w:r>
      <w:r w:rsidR="009B5B15" w:rsidRPr="00601154">
        <w:rPr>
          <w:rFonts w:asciiTheme="majorBidi" w:hAnsiTheme="majorBidi" w:cstheme="majorBidi"/>
          <w:color w:val="000000" w:themeColor="text1"/>
        </w:rPr>
        <w:t xml:space="preserve"> following question,</w:t>
      </w:r>
      <w:r w:rsidR="00C82C2C" w:rsidRPr="00601154">
        <w:rPr>
          <w:rFonts w:asciiTheme="majorBidi" w:hAnsiTheme="majorBidi" w:cstheme="majorBidi"/>
          <w:color w:val="000000" w:themeColor="text1"/>
        </w:rPr>
        <w:t xml:space="preserve"> “find all movies with genres that are safe for kids from the last two years”. This question is equivalent to the SQL query in </w:t>
      </w:r>
      <w:r w:rsidR="00B40B57">
        <w:rPr>
          <w:rFonts w:asciiTheme="majorBidi" w:hAnsiTheme="majorBidi" w:cstheme="majorBidi"/>
          <w:color w:val="000000" w:themeColor="text1"/>
        </w:rPr>
        <w:t>f</w:t>
      </w:r>
      <w:r w:rsidR="00C82C2C" w:rsidRPr="00601154">
        <w:rPr>
          <w:rFonts w:asciiTheme="majorBidi" w:hAnsiTheme="majorBidi" w:cstheme="majorBidi"/>
          <w:color w:val="000000" w:themeColor="text1"/>
        </w:rPr>
        <w:t xml:space="preserve">igure </w:t>
      </w:r>
      <w:r w:rsidR="00760DC4">
        <w:rPr>
          <w:rFonts w:asciiTheme="majorBidi" w:hAnsiTheme="majorBidi" w:cstheme="majorBidi"/>
          <w:color w:val="000000" w:themeColor="text1"/>
        </w:rPr>
        <w:t>36</w:t>
      </w:r>
      <w:r w:rsidR="00A73846" w:rsidRPr="00601154">
        <w:rPr>
          <w:rFonts w:asciiTheme="majorBidi" w:hAnsiTheme="majorBidi" w:cstheme="majorBidi"/>
          <w:color w:val="000000" w:themeColor="text1"/>
        </w:rPr>
        <w:t xml:space="preserve"> </w:t>
      </w:r>
      <w:r w:rsidR="00123BFB" w:rsidRPr="00601154">
        <w:rPr>
          <w:rFonts w:asciiTheme="majorBidi" w:hAnsiTheme="majorBidi" w:cstheme="majorBidi"/>
          <w:color w:val="000000" w:themeColor="text1"/>
        </w:rPr>
        <w:t>(the</w:t>
      </w:r>
      <w:r w:rsidR="00A73846" w:rsidRPr="00601154">
        <w:rPr>
          <w:rFonts w:asciiTheme="majorBidi" w:hAnsiTheme="majorBidi" w:cstheme="majorBidi"/>
          <w:color w:val="000000" w:themeColor="text1"/>
        </w:rPr>
        <w:t xml:space="preserve"> | | operation is a string concatenation in PostgreSQL)</w:t>
      </w:r>
      <w:r w:rsidR="00C82C2C" w:rsidRPr="00601154">
        <w:rPr>
          <w:rFonts w:asciiTheme="majorBidi" w:hAnsiTheme="majorBidi" w:cstheme="majorBidi"/>
          <w:color w:val="000000" w:themeColor="text1"/>
        </w:rPr>
        <w:t>.</w:t>
      </w:r>
      <w:r w:rsidR="007C1475" w:rsidRPr="00601154">
        <w:rPr>
          <w:rFonts w:asciiTheme="majorBidi" w:eastAsiaTheme="minorHAnsi" w:hAnsiTheme="majorBidi" w:cstheme="majorBidi"/>
          <w:noProof/>
        </w:rPr>
        <w:drawing>
          <wp:inline distT="0" distB="0" distL="0" distR="0" wp14:anchorId="61BEA990" wp14:editId="6A7BD59F">
            <wp:extent cx="5727700" cy="1209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17.png"/>
                    <pic:cNvPicPr/>
                  </pic:nvPicPr>
                  <pic:blipFill>
                    <a:blip r:embed="rId50">
                      <a:extLst>
                        <a:ext uri="{28A0092B-C50C-407E-A947-70E740481C1C}">
                          <a14:useLocalDpi xmlns:a14="http://schemas.microsoft.com/office/drawing/2010/main" val="0"/>
                        </a:ext>
                      </a:extLst>
                    </a:blip>
                    <a:stretch>
                      <a:fillRect/>
                    </a:stretch>
                  </pic:blipFill>
                  <pic:spPr>
                    <a:xfrm>
                      <a:off x="0" y="0"/>
                      <a:ext cx="5727700" cy="1209675"/>
                    </a:xfrm>
                    <a:prstGeom prst="rect">
                      <a:avLst/>
                    </a:prstGeom>
                  </pic:spPr>
                </pic:pic>
              </a:graphicData>
            </a:graphic>
          </wp:inline>
        </w:drawing>
      </w:r>
    </w:p>
    <w:p w14:paraId="2C7424A1" w14:textId="1970E5DE" w:rsidR="009F6C1F" w:rsidRPr="00601154" w:rsidRDefault="009F6C1F" w:rsidP="00F579FA">
      <w:pPr>
        <w:tabs>
          <w:tab w:val="left" w:pos="2208"/>
        </w:tabs>
        <w:spacing w:line="360" w:lineRule="auto"/>
        <w:rPr>
          <w:rFonts w:asciiTheme="majorBidi" w:eastAsiaTheme="minorHAnsi" w:hAnsiTheme="majorBidi" w:cstheme="majorBidi"/>
        </w:rPr>
      </w:pPr>
      <w:r w:rsidRPr="00601154">
        <w:rPr>
          <w:rFonts w:asciiTheme="majorBidi" w:hAnsiTheme="majorBidi" w:cstheme="majorBidi"/>
        </w:rPr>
        <w:tab/>
      </w:r>
      <w:r w:rsidRPr="00601154">
        <w:rPr>
          <w:rFonts w:asciiTheme="majorBidi" w:hAnsiTheme="majorBidi" w:cstheme="majorBidi"/>
          <w:color w:val="0000FF"/>
          <w:sz w:val="22"/>
          <w:szCs w:val="22"/>
          <w:vertAlign w:val="subscript"/>
        </w:rPr>
        <w:softHyphen/>
      </w:r>
      <w:r w:rsidRPr="00601154">
        <w:rPr>
          <w:rFonts w:asciiTheme="majorBidi" w:hAnsiTheme="majorBidi" w:cstheme="majorBidi"/>
          <w:b/>
          <w:bCs/>
          <w:lang w:val="en-GB"/>
        </w:rPr>
        <w:t xml:space="preserve">Figure </w:t>
      </w:r>
      <w:r w:rsidR="00760DC4">
        <w:rPr>
          <w:rFonts w:asciiTheme="majorBidi" w:hAnsiTheme="majorBidi" w:cstheme="majorBidi"/>
          <w:b/>
          <w:bCs/>
          <w:lang w:val="en-GB"/>
        </w:rPr>
        <w:t>36</w:t>
      </w:r>
      <w:r w:rsidR="001517B7" w:rsidRPr="00601154">
        <w:rPr>
          <w:rFonts w:asciiTheme="majorBidi" w:hAnsiTheme="majorBidi" w:cstheme="majorBidi"/>
          <w:b/>
          <w:bCs/>
          <w:lang w:val="en-GB"/>
        </w:rPr>
        <w:t xml:space="preserve">- </w:t>
      </w:r>
      <w:r w:rsidR="00C4508C" w:rsidRPr="00601154">
        <w:rPr>
          <w:rFonts w:asciiTheme="majorBidi" w:hAnsiTheme="majorBidi" w:cstheme="majorBidi"/>
          <w:lang w:val="en-GB"/>
        </w:rPr>
        <w:t xml:space="preserve">Identify </w:t>
      </w:r>
      <w:r w:rsidR="00400828" w:rsidRPr="00601154">
        <w:rPr>
          <w:rFonts w:asciiTheme="majorBidi" w:hAnsiTheme="majorBidi" w:cstheme="majorBidi"/>
          <w:lang w:val="en-GB"/>
        </w:rPr>
        <w:t xml:space="preserve">Duplications </w:t>
      </w:r>
      <w:r w:rsidR="00C4508C" w:rsidRPr="00601154">
        <w:rPr>
          <w:rFonts w:asciiTheme="majorBidi" w:hAnsiTheme="majorBidi" w:cstheme="majorBidi"/>
          <w:lang w:val="en-GB"/>
        </w:rPr>
        <w:t>Query</w:t>
      </w:r>
      <w:r w:rsidR="00C82C2C" w:rsidRPr="00601154">
        <w:rPr>
          <w:rFonts w:asciiTheme="majorBidi" w:hAnsiTheme="majorBidi" w:cstheme="majorBidi"/>
          <w:b/>
          <w:bCs/>
          <w:lang w:val="en-GB"/>
        </w:rPr>
        <w:br/>
      </w:r>
      <w:r w:rsidR="00C82C2C" w:rsidRPr="00601154">
        <w:rPr>
          <w:rFonts w:asciiTheme="majorBidi" w:hAnsiTheme="majorBidi" w:cstheme="majorBidi"/>
          <w:b/>
          <w:bCs/>
          <w:lang w:val="en-GB"/>
        </w:rPr>
        <w:br/>
      </w:r>
      <w:r w:rsidR="002E348D" w:rsidRPr="00601154">
        <w:rPr>
          <w:rFonts w:asciiTheme="majorBidi" w:eastAsiaTheme="minorHAnsi" w:hAnsiTheme="majorBidi" w:cstheme="majorBidi"/>
        </w:rPr>
        <w:t xml:space="preserve">We are going to use </w:t>
      </w:r>
      <w:proofErr w:type="spellStart"/>
      <w:r w:rsidR="002E348D" w:rsidRPr="00601154">
        <w:rPr>
          <w:rFonts w:asciiTheme="majorBidi" w:eastAsiaTheme="minorHAnsi" w:hAnsiTheme="majorBidi" w:cstheme="majorBidi"/>
        </w:rPr>
        <w:t>QueryFlow</w:t>
      </w:r>
      <w:proofErr w:type="spellEnd"/>
      <w:r w:rsidR="002E348D" w:rsidRPr="00601154">
        <w:rPr>
          <w:rFonts w:asciiTheme="majorBidi" w:eastAsiaTheme="minorHAnsi" w:hAnsiTheme="majorBidi" w:cstheme="majorBidi"/>
        </w:rPr>
        <w:t xml:space="preserve"> to identify </w:t>
      </w:r>
      <w:r w:rsidR="00C67688" w:rsidRPr="00601154">
        <w:rPr>
          <w:rFonts w:asciiTheme="majorBidi" w:eastAsiaTheme="minorHAnsi" w:hAnsiTheme="majorBidi" w:cstheme="majorBidi"/>
        </w:rPr>
        <w:t>duplications in</w:t>
      </w:r>
      <w:r w:rsidR="002E348D" w:rsidRPr="00601154">
        <w:rPr>
          <w:rFonts w:asciiTheme="majorBidi" w:eastAsiaTheme="minorHAnsi" w:hAnsiTheme="majorBidi" w:cstheme="majorBidi"/>
        </w:rPr>
        <w:t xml:space="preserve"> </w:t>
      </w:r>
      <w:r w:rsidR="00C67688" w:rsidRPr="00601154">
        <w:rPr>
          <w:rFonts w:asciiTheme="majorBidi" w:eastAsiaTheme="minorHAnsi" w:hAnsiTheme="majorBidi" w:cstheme="majorBidi"/>
        </w:rPr>
        <w:t>our</w:t>
      </w:r>
      <w:r w:rsidR="002E348D" w:rsidRPr="00601154">
        <w:rPr>
          <w:rFonts w:asciiTheme="majorBidi" w:eastAsiaTheme="minorHAnsi" w:hAnsiTheme="majorBidi" w:cstheme="majorBidi"/>
        </w:rPr>
        <w:t xml:space="preserve"> query. </w:t>
      </w:r>
      <w:r w:rsidR="00C82C2C" w:rsidRPr="00601154">
        <w:rPr>
          <w:rFonts w:asciiTheme="majorBidi" w:eastAsiaTheme="minorHAnsi" w:hAnsiTheme="majorBidi" w:cstheme="majorBidi"/>
        </w:rPr>
        <w:t>The corresponding Sankey that represent</w:t>
      </w:r>
      <w:r w:rsidR="00771EF1" w:rsidRPr="00601154">
        <w:rPr>
          <w:rFonts w:asciiTheme="majorBidi" w:eastAsiaTheme="minorHAnsi" w:hAnsiTheme="majorBidi" w:cstheme="majorBidi"/>
        </w:rPr>
        <w:t>s</w:t>
      </w:r>
      <w:r w:rsidR="00C82C2C" w:rsidRPr="00601154">
        <w:rPr>
          <w:rFonts w:asciiTheme="majorBidi" w:eastAsiaTheme="minorHAnsi" w:hAnsiTheme="majorBidi" w:cstheme="majorBidi"/>
        </w:rPr>
        <w:t xml:space="preserve"> the cardinality of our example can be seen in </w:t>
      </w:r>
      <w:r w:rsidR="00B40B57">
        <w:rPr>
          <w:rFonts w:asciiTheme="majorBidi" w:eastAsiaTheme="minorHAnsi" w:hAnsiTheme="majorBidi" w:cstheme="majorBidi"/>
        </w:rPr>
        <w:t>f</w:t>
      </w:r>
      <w:r w:rsidR="00C82C2C" w:rsidRPr="00601154">
        <w:rPr>
          <w:rFonts w:asciiTheme="majorBidi" w:eastAsiaTheme="minorHAnsi" w:hAnsiTheme="majorBidi" w:cstheme="majorBidi"/>
        </w:rPr>
        <w:t xml:space="preserve">igure </w:t>
      </w:r>
      <w:r w:rsidR="00760DC4">
        <w:rPr>
          <w:rFonts w:asciiTheme="majorBidi" w:eastAsiaTheme="minorHAnsi" w:hAnsiTheme="majorBidi" w:cstheme="majorBidi"/>
        </w:rPr>
        <w:t>37</w:t>
      </w:r>
      <w:r w:rsidR="00C82C2C" w:rsidRPr="00601154">
        <w:rPr>
          <w:rFonts w:asciiTheme="majorBidi" w:eastAsiaTheme="minorHAnsi" w:hAnsiTheme="majorBidi" w:cstheme="majorBidi"/>
        </w:rPr>
        <w:t>.</w:t>
      </w:r>
      <w:r w:rsidR="009B5B15" w:rsidRPr="00601154">
        <w:rPr>
          <w:rFonts w:asciiTheme="majorBidi" w:eastAsiaTheme="minorHAnsi" w:hAnsiTheme="majorBidi" w:cstheme="majorBidi"/>
        </w:rPr>
        <w:br/>
      </w:r>
    </w:p>
    <w:p w14:paraId="7257ED00" w14:textId="7B5146FE" w:rsidR="001759E4" w:rsidRPr="00601154" w:rsidRDefault="0049164A" w:rsidP="00605DD2">
      <w:pPr>
        <w:spacing w:line="360" w:lineRule="auto"/>
        <w:rPr>
          <w:rFonts w:asciiTheme="majorBidi" w:hAnsiTheme="majorBidi" w:cstheme="majorBidi"/>
          <w:lang w:val="en-GB"/>
        </w:rPr>
      </w:pPr>
      <w:r w:rsidRPr="00601154">
        <w:rPr>
          <w:rFonts w:asciiTheme="majorBidi" w:hAnsiTheme="majorBidi" w:cstheme="majorBidi"/>
          <w:noProof/>
        </w:rPr>
        <w:drawing>
          <wp:inline distT="0" distB="0" distL="0" distR="0" wp14:anchorId="2BBF2C93" wp14:editId="601DC7E3">
            <wp:extent cx="5727700" cy="27816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e1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2490" cy="2783946"/>
                    </a:xfrm>
                    <a:prstGeom prst="rect">
                      <a:avLst/>
                    </a:prstGeom>
                  </pic:spPr>
                </pic:pic>
              </a:graphicData>
            </a:graphic>
          </wp:inline>
        </w:drawing>
      </w:r>
    </w:p>
    <w:p w14:paraId="322C1468" w14:textId="5844A7F6" w:rsidR="009F6C1F" w:rsidRPr="00601154" w:rsidRDefault="009F6C1F" w:rsidP="00F579FA">
      <w:pPr>
        <w:spacing w:line="360" w:lineRule="auto"/>
        <w:rPr>
          <w:rFonts w:asciiTheme="majorBidi" w:hAnsiTheme="majorBidi" w:cstheme="majorBidi"/>
          <w:b/>
          <w:bCs/>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760DC4">
        <w:rPr>
          <w:rFonts w:asciiTheme="majorBidi" w:hAnsiTheme="majorBidi" w:cstheme="majorBidi"/>
          <w:b/>
          <w:bCs/>
          <w:lang w:val="en-GB"/>
        </w:rPr>
        <w:t>37</w:t>
      </w:r>
      <w:r w:rsidR="00C4508C" w:rsidRPr="00601154">
        <w:rPr>
          <w:rFonts w:asciiTheme="majorBidi" w:hAnsiTheme="majorBidi" w:cstheme="majorBidi"/>
          <w:b/>
          <w:bCs/>
          <w:lang w:val="en-GB"/>
        </w:rPr>
        <w:t xml:space="preserve">- </w:t>
      </w:r>
      <w:r w:rsidR="00C4508C" w:rsidRPr="00601154">
        <w:rPr>
          <w:rFonts w:asciiTheme="majorBidi" w:hAnsiTheme="majorBidi" w:cstheme="majorBidi"/>
          <w:lang w:val="en-GB"/>
        </w:rPr>
        <w:t xml:space="preserve">Identify </w:t>
      </w:r>
      <w:r w:rsidR="00400828" w:rsidRPr="00601154">
        <w:rPr>
          <w:rFonts w:asciiTheme="majorBidi" w:hAnsiTheme="majorBidi" w:cstheme="majorBidi"/>
          <w:lang w:val="en-GB"/>
        </w:rPr>
        <w:t xml:space="preserve">Duplications </w:t>
      </w:r>
      <w:r w:rsidR="00C4508C" w:rsidRPr="00601154">
        <w:rPr>
          <w:rFonts w:asciiTheme="majorBidi" w:hAnsiTheme="majorBidi" w:cstheme="majorBidi"/>
          <w:lang w:val="en-GB"/>
        </w:rPr>
        <w:t>Sankey diagram</w:t>
      </w:r>
    </w:p>
    <w:p w14:paraId="6017B9EA" w14:textId="77777777" w:rsidR="009F6C1F" w:rsidRPr="00601154" w:rsidRDefault="009F6C1F" w:rsidP="00F579FA">
      <w:pPr>
        <w:spacing w:line="360" w:lineRule="auto"/>
        <w:rPr>
          <w:rFonts w:asciiTheme="majorBidi" w:hAnsiTheme="majorBidi" w:cstheme="majorBidi"/>
        </w:rPr>
      </w:pPr>
    </w:p>
    <w:p w14:paraId="5D2FBF10" w14:textId="57AFF9E9" w:rsidR="00C020DE" w:rsidRPr="00601154" w:rsidRDefault="009F6C1F" w:rsidP="00BB610F">
      <w:pPr>
        <w:spacing w:line="360" w:lineRule="auto"/>
        <w:rPr>
          <w:rFonts w:asciiTheme="majorBidi" w:hAnsiTheme="majorBidi" w:cstheme="majorBidi"/>
          <w:color w:val="000000" w:themeColor="text1"/>
        </w:rPr>
      </w:pPr>
      <w:commentRangeStart w:id="252"/>
      <w:r w:rsidRPr="00601154">
        <w:rPr>
          <w:rFonts w:asciiTheme="majorBidi" w:hAnsiTheme="majorBidi" w:cstheme="majorBidi"/>
        </w:rPr>
        <w:t>Using</w:t>
      </w:r>
      <w:commentRangeEnd w:id="252"/>
      <w:r w:rsidR="00BB610F">
        <w:rPr>
          <w:rStyle w:val="CommentReference"/>
        </w:rPr>
        <w:commentReference w:id="252"/>
      </w:r>
      <w:r w:rsidRPr="00601154">
        <w:rPr>
          <w:rFonts w:asciiTheme="majorBidi" w:hAnsiTheme="majorBidi" w:cstheme="majorBidi"/>
        </w:rPr>
        <w:t xml:space="preserve"> the Sankey visualization, we can see that </w:t>
      </w:r>
      <w:r w:rsidR="001759E4" w:rsidRPr="00601154">
        <w:rPr>
          <w:rFonts w:asciiTheme="majorBidi" w:hAnsiTheme="majorBidi" w:cstheme="majorBidi"/>
          <w:i/>
          <w:iCs/>
        </w:rPr>
        <w:t>Join</w:t>
      </w:r>
      <w:r w:rsidR="001759E4" w:rsidRPr="00601154">
        <w:rPr>
          <w:rFonts w:asciiTheme="majorBidi" w:hAnsiTheme="majorBidi" w:cstheme="majorBidi"/>
        </w:rPr>
        <w:t xml:space="preserve"> </w:t>
      </w:r>
      <w:r w:rsidR="00C82C2C" w:rsidRPr="00601154">
        <w:rPr>
          <w:rFonts w:asciiTheme="majorBidi" w:hAnsiTheme="majorBidi" w:cstheme="majorBidi"/>
        </w:rPr>
        <w:t>sub</w:t>
      </w:r>
      <w:r w:rsidR="00AA4CD3">
        <w:rPr>
          <w:rFonts w:asciiTheme="majorBidi" w:hAnsiTheme="majorBidi" w:cstheme="majorBidi"/>
        </w:rPr>
        <w:t>-</w:t>
      </w:r>
      <w:r w:rsidR="00C82C2C" w:rsidRPr="00601154">
        <w:rPr>
          <w:rFonts w:asciiTheme="majorBidi" w:hAnsiTheme="majorBidi" w:cstheme="majorBidi"/>
        </w:rPr>
        <w:t>expression</w:t>
      </w:r>
      <w:r w:rsidR="001759E4" w:rsidRPr="00601154">
        <w:rPr>
          <w:rFonts w:asciiTheme="majorBidi" w:hAnsiTheme="majorBidi" w:cstheme="majorBidi"/>
        </w:rPr>
        <w:t xml:space="preserve"> </w:t>
      </w:r>
      <w:r w:rsidR="00C82C2C" w:rsidRPr="00601154">
        <w:rPr>
          <w:rFonts w:asciiTheme="majorBidi" w:hAnsiTheme="majorBidi" w:cstheme="majorBidi"/>
        </w:rPr>
        <w:t>is</w:t>
      </w:r>
      <w:r w:rsidR="001759E4" w:rsidRPr="00601154">
        <w:rPr>
          <w:rFonts w:asciiTheme="majorBidi" w:hAnsiTheme="majorBidi" w:cstheme="majorBidi"/>
        </w:rPr>
        <w:t xml:space="preserve"> exploding</w:t>
      </w:r>
      <w:r w:rsidR="00C82C2C" w:rsidRPr="00601154">
        <w:rPr>
          <w:rFonts w:asciiTheme="majorBidi" w:hAnsiTheme="majorBidi" w:cstheme="majorBidi"/>
        </w:rPr>
        <w:t xml:space="preserve"> (it</w:t>
      </w:r>
      <w:r w:rsidR="00771EF1" w:rsidRPr="00601154">
        <w:rPr>
          <w:rFonts w:asciiTheme="majorBidi" w:hAnsiTheme="majorBidi" w:cstheme="majorBidi"/>
        </w:rPr>
        <w:t xml:space="preserve"> i</w:t>
      </w:r>
      <w:r w:rsidR="00C82C2C" w:rsidRPr="00601154">
        <w:rPr>
          <w:rFonts w:asciiTheme="majorBidi" w:hAnsiTheme="majorBidi" w:cstheme="majorBidi"/>
        </w:rPr>
        <w:t>s bigger than its direct ancestor and we expected one to one relationship).</w:t>
      </w:r>
      <w:ins w:id="253" w:author="Eyal Trabelsi" w:date="2021-10-09T14:44:00Z">
        <w:r w:rsidR="00CF12D1">
          <w:rPr>
            <w:rFonts w:asciiTheme="majorBidi" w:hAnsiTheme="majorBidi" w:cstheme="majorBidi"/>
          </w:rPr>
          <w:t xml:space="preserve"> The </w:t>
        </w:r>
      </w:ins>
      <w:ins w:id="254" w:author="Eyal Trabelsi" w:date="2021-10-09T14:45:00Z">
        <w:r w:rsidR="00CF12D1">
          <w:rPr>
            <w:rFonts w:asciiTheme="majorBidi" w:hAnsiTheme="majorBidi" w:cstheme="majorBidi"/>
          </w:rPr>
          <w:t>explosion</w:t>
        </w:r>
      </w:ins>
      <w:ins w:id="255" w:author="Eyal Trabelsi" w:date="2021-10-09T14:44:00Z">
        <w:r w:rsidR="00CF12D1">
          <w:rPr>
            <w:rFonts w:asciiTheme="majorBidi" w:hAnsiTheme="majorBidi" w:cstheme="majorBidi"/>
          </w:rPr>
          <w:t xml:space="preserve"> occur </w:t>
        </w:r>
      </w:ins>
      <w:ins w:id="256" w:author="Eyal Trabelsi" w:date="2021-10-09T14:45:00Z">
        <w:r w:rsidR="00CF12D1">
          <w:rPr>
            <w:rFonts w:asciiTheme="majorBidi" w:hAnsiTheme="majorBidi" w:cstheme="majorBidi"/>
          </w:rPr>
          <w:t>when a title has multiple genres (</w:t>
        </w:r>
        <w:proofErr w:type="spellStart"/>
        <w:proofErr w:type="gramStart"/>
        <w:r w:rsidR="00CF12D1">
          <w:rPr>
            <w:rFonts w:asciiTheme="majorBidi" w:hAnsiTheme="majorBidi" w:cstheme="majorBidi"/>
          </w:rPr>
          <w:t>Comedy,Action</w:t>
        </w:r>
        <w:proofErr w:type="spellEnd"/>
        <w:proofErr w:type="gramEnd"/>
        <w:r w:rsidR="00CF12D1">
          <w:rPr>
            <w:rFonts w:asciiTheme="majorBidi" w:hAnsiTheme="majorBidi" w:cstheme="majorBidi"/>
          </w:rPr>
          <w:t xml:space="preserve">) and </w:t>
        </w:r>
      </w:ins>
      <w:ins w:id="257" w:author="Eyal Trabelsi" w:date="2021-10-09T14:44:00Z">
        <w:r w:rsidR="00CF12D1">
          <w:rPr>
            <w:rFonts w:asciiTheme="majorBidi" w:hAnsiTheme="majorBidi" w:cstheme="majorBidi"/>
          </w:rPr>
          <w:t xml:space="preserve">we can </w:t>
        </w:r>
      </w:ins>
      <w:ins w:id="258" w:author="Eyal Trabelsi" w:date="2021-10-09T14:45:00Z">
        <w:r w:rsidR="00CF12D1">
          <w:rPr>
            <w:rFonts w:asciiTheme="majorBidi" w:hAnsiTheme="majorBidi" w:cstheme="majorBidi"/>
          </w:rPr>
          <w:t>wa</w:t>
        </w:r>
      </w:ins>
      <w:ins w:id="259" w:author="Eyal Trabelsi" w:date="2021-10-09T14:46:00Z">
        <w:r w:rsidR="00CF12D1">
          <w:rPr>
            <w:rFonts w:asciiTheme="majorBidi" w:hAnsiTheme="majorBidi" w:cstheme="majorBidi"/>
          </w:rPr>
          <w:t xml:space="preserve">nt to join to the genres relation </w:t>
        </w:r>
        <w:r w:rsidR="00CF12D1">
          <w:rPr>
            <w:rFonts w:asciiTheme="majorBidi" w:hAnsiTheme="majorBidi" w:cstheme="majorBidi"/>
          </w:rPr>
          <w:lastRenderedPageBreak/>
          <w:t xml:space="preserve">(each row represent only one genres). </w:t>
        </w:r>
      </w:ins>
      <w:del w:id="260" w:author="Eyal Trabelsi" w:date="2021-10-09T14:46:00Z">
        <w:r w:rsidR="00E62E29" w:rsidRPr="00601154" w:rsidDel="00CF12D1">
          <w:rPr>
            <w:rFonts w:asciiTheme="majorBidi" w:hAnsiTheme="majorBidi" w:cstheme="majorBidi"/>
          </w:rPr>
          <w:delText xml:space="preserve"> </w:delText>
        </w:r>
      </w:del>
      <w:r w:rsidR="00C82C2C" w:rsidRPr="00601154">
        <w:rPr>
          <w:rFonts w:asciiTheme="majorBidi" w:hAnsiTheme="majorBidi" w:cstheme="majorBidi"/>
        </w:rPr>
        <w:t xml:space="preserve">This </w:t>
      </w:r>
      <w:r w:rsidR="00E62E29" w:rsidRPr="00601154">
        <w:rPr>
          <w:rFonts w:asciiTheme="majorBidi" w:hAnsiTheme="majorBidi" w:cstheme="majorBidi"/>
        </w:rPr>
        <w:t>allow</w:t>
      </w:r>
      <w:r w:rsidR="00771EF1" w:rsidRPr="00601154">
        <w:rPr>
          <w:rFonts w:asciiTheme="majorBidi" w:hAnsiTheme="majorBidi" w:cstheme="majorBidi"/>
        </w:rPr>
        <w:t>s</w:t>
      </w:r>
      <w:r w:rsidR="00E62E29" w:rsidRPr="00601154">
        <w:rPr>
          <w:rFonts w:asciiTheme="majorBidi" w:hAnsiTheme="majorBidi" w:cstheme="majorBidi"/>
        </w:rPr>
        <w:t xml:space="preserve"> us to understand the </w:t>
      </w:r>
      <w:r w:rsidR="00E62E29" w:rsidRPr="00601154">
        <w:rPr>
          <w:rFonts w:asciiTheme="majorBidi" w:hAnsiTheme="majorBidi" w:cstheme="majorBidi"/>
          <w:i/>
          <w:iCs/>
        </w:rPr>
        <w:t>JOIN</w:t>
      </w:r>
      <w:r w:rsidR="00E62E29" w:rsidRPr="00601154">
        <w:rPr>
          <w:rFonts w:asciiTheme="majorBidi" w:hAnsiTheme="majorBidi" w:cstheme="majorBidi"/>
        </w:rPr>
        <w:t xml:space="preserve"> condition is wrong and caus</w:t>
      </w:r>
      <w:r w:rsidR="00FF017C">
        <w:rPr>
          <w:rFonts w:asciiTheme="majorBidi" w:hAnsiTheme="majorBidi" w:cstheme="majorBidi"/>
        </w:rPr>
        <w:t>es duplications</w:t>
      </w:r>
      <w:r w:rsidR="00E62E29" w:rsidRPr="00601154">
        <w:rPr>
          <w:rFonts w:asciiTheme="majorBidi" w:hAnsiTheme="majorBidi" w:cstheme="majorBidi"/>
        </w:rPr>
        <w:t>.</w:t>
      </w:r>
      <w:r w:rsidR="00E62E29" w:rsidRPr="00601154">
        <w:rPr>
          <w:rFonts w:asciiTheme="majorBidi" w:hAnsiTheme="majorBidi" w:cstheme="majorBidi"/>
        </w:rPr>
        <w:br/>
      </w:r>
      <w:r w:rsidRPr="00601154">
        <w:rPr>
          <w:rFonts w:asciiTheme="majorBidi" w:hAnsiTheme="majorBidi" w:cstheme="majorBidi"/>
        </w:rPr>
        <w:t xml:space="preserve"> </w:t>
      </w:r>
      <w:r w:rsidRPr="00601154">
        <w:rPr>
          <w:rFonts w:asciiTheme="majorBidi" w:hAnsiTheme="majorBidi" w:cstheme="majorBidi"/>
        </w:rPr>
        <w:br/>
      </w:r>
      <w:r w:rsidR="001D0C60" w:rsidRPr="00601154">
        <w:rPr>
          <w:rFonts w:asciiTheme="majorBidi" w:hAnsiTheme="majorBidi" w:cstheme="majorBidi"/>
        </w:rPr>
        <w:t xml:space="preserve">Now that we </w:t>
      </w:r>
      <w:r w:rsidR="00E62E29" w:rsidRPr="00601154">
        <w:rPr>
          <w:rFonts w:asciiTheme="majorBidi" w:hAnsiTheme="majorBidi" w:cstheme="majorBidi"/>
        </w:rPr>
        <w:t xml:space="preserve">know </w:t>
      </w:r>
      <w:r w:rsidR="001D0C60" w:rsidRPr="00601154">
        <w:rPr>
          <w:rFonts w:asciiTheme="majorBidi" w:hAnsiTheme="majorBidi" w:cstheme="majorBidi"/>
        </w:rPr>
        <w:t xml:space="preserve">we have a problem with the </w:t>
      </w:r>
      <w:r w:rsidR="00C82C2C" w:rsidRPr="00601154">
        <w:rPr>
          <w:rFonts w:asciiTheme="majorBidi" w:hAnsiTheme="majorBidi" w:cstheme="majorBidi"/>
          <w:i/>
          <w:iCs/>
        </w:rPr>
        <w:t>Join</w:t>
      </w:r>
      <w:r w:rsidR="001D0C60" w:rsidRPr="00601154">
        <w:rPr>
          <w:rFonts w:asciiTheme="majorBidi" w:hAnsiTheme="majorBidi" w:cstheme="majorBidi"/>
        </w:rPr>
        <w:t xml:space="preserve"> clause, we can modify the </w:t>
      </w:r>
      <w:r w:rsidR="00E62E29" w:rsidRPr="00601154">
        <w:rPr>
          <w:rFonts w:asciiTheme="majorBidi" w:hAnsiTheme="majorBidi" w:cstheme="majorBidi"/>
        </w:rPr>
        <w:t>query by adding a deduplication phase</w:t>
      </w:r>
      <w:r w:rsidR="001D0C60" w:rsidRPr="00601154">
        <w:rPr>
          <w:rFonts w:asciiTheme="majorBidi" w:hAnsiTheme="majorBidi" w:cstheme="majorBidi"/>
        </w:rPr>
        <w:t xml:space="preserve">. </w:t>
      </w:r>
      <w:r w:rsidR="009B5B15" w:rsidRPr="00601154">
        <w:rPr>
          <w:rFonts w:asciiTheme="majorBidi" w:hAnsiTheme="majorBidi" w:cstheme="majorBidi"/>
        </w:rPr>
        <w:t xml:space="preserve"> </w:t>
      </w:r>
      <w:r w:rsidR="002E348D" w:rsidRPr="00601154">
        <w:rPr>
          <w:rFonts w:asciiTheme="majorBidi" w:hAnsiTheme="majorBidi" w:cstheme="majorBidi"/>
        </w:rPr>
        <w:t xml:space="preserve">There are multiple ways to fix it, the most obvious is to add </w:t>
      </w:r>
      <w:r w:rsidR="00CE3E97" w:rsidRPr="00601154">
        <w:rPr>
          <w:rFonts w:asciiTheme="majorBidi" w:hAnsiTheme="majorBidi" w:cstheme="majorBidi"/>
          <w:i/>
          <w:iCs/>
        </w:rPr>
        <w:t>DISTINCT</w:t>
      </w:r>
      <w:r w:rsidR="00CE3E97" w:rsidRPr="00601154">
        <w:rPr>
          <w:rFonts w:asciiTheme="majorBidi" w:hAnsiTheme="majorBidi" w:cstheme="majorBidi"/>
        </w:rPr>
        <w:t xml:space="preserve"> to</w:t>
      </w:r>
      <w:r w:rsidR="002E348D" w:rsidRPr="00601154">
        <w:rPr>
          <w:rFonts w:asciiTheme="majorBidi" w:hAnsiTheme="majorBidi" w:cstheme="majorBidi"/>
        </w:rPr>
        <w:t xml:space="preserve"> our query. </w:t>
      </w:r>
      <w:r w:rsidR="00A73846" w:rsidRPr="00601154">
        <w:rPr>
          <w:rFonts w:asciiTheme="majorBidi" w:hAnsiTheme="majorBidi" w:cstheme="majorBidi"/>
        </w:rPr>
        <w:t>But</w:t>
      </w:r>
      <w:r w:rsidR="002E348D" w:rsidRPr="00601154">
        <w:rPr>
          <w:rFonts w:asciiTheme="majorBidi" w:hAnsiTheme="majorBidi" w:cstheme="majorBidi"/>
        </w:rPr>
        <w:t xml:space="preserve"> this </w:t>
      </w:r>
      <w:r w:rsidR="00A73846" w:rsidRPr="00601154">
        <w:rPr>
          <w:rFonts w:asciiTheme="majorBidi" w:hAnsiTheme="majorBidi" w:cstheme="majorBidi"/>
        </w:rPr>
        <w:t>tends</w:t>
      </w:r>
      <w:r w:rsidR="002E348D" w:rsidRPr="00601154">
        <w:rPr>
          <w:rFonts w:asciiTheme="majorBidi" w:hAnsiTheme="majorBidi" w:cstheme="majorBidi"/>
        </w:rPr>
        <w:t xml:space="preserve"> to come with big performance </w:t>
      </w:r>
      <w:r w:rsidR="00A73846" w:rsidRPr="00601154">
        <w:rPr>
          <w:rFonts w:asciiTheme="majorBidi" w:hAnsiTheme="majorBidi" w:cstheme="majorBidi"/>
        </w:rPr>
        <w:t>degradation,</w:t>
      </w:r>
      <w:r w:rsidR="002E348D" w:rsidRPr="00601154">
        <w:rPr>
          <w:rFonts w:asciiTheme="majorBidi" w:hAnsiTheme="majorBidi" w:cstheme="majorBidi"/>
        </w:rPr>
        <w:t xml:space="preserve"> and we will use an equivalent query using </w:t>
      </w:r>
      <w:r w:rsidR="00A73846" w:rsidRPr="00601154">
        <w:rPr>
          <w:rFonts w:asciiTheme="majorBidi" w:hAnsiTheme="majorBidi" w:cstheme="majorBidi"/>
        </w:rPr>
        <w:t xml:space="preserve">the window function </w:t>
      </w:r>
      <w:proofErr w:type="spellStart"/>
      <w:r w:rsidR="00A73846" w:rsidRPr="00601154">
        <w:rPr>
          <w:rFonts w:asciiTheme="majorBidi" w:hAnsiTheme="majorBidi" w:cstheme="majorBidi"/>
          <w:i/>
          <w:iCs/>
        </w:rPr>
        <w:t>row_number</w:t>
      </w:r>
      <w:proofErr w:type="spellEnd"/>
      <w:r w:rsidR="00A73846" w:rsidRPr="00601154">
        <w:rPr>
          <w:rFonts w:asciiTheme="majorBidi" w:hAnsiTheme="majorBidi" w:cstheme="majorBidi"/>
          <w:i/>
          <w:iCs/>
        </w:rPr>
        <w:t>.</w:t>
      </w:r>
      <w:r w:rsidR="00FF017C">
        <w:rPr>
          <w:rFonts w:asciiTheme="majorBidi" w:hAnsiTheme="majorBidi" w:cstheme="majorBidi"/>
          <w:i/>
          <w:iCs/>
        </w:rPr>
        <w:t xml:space="preserve"> </w:t>
      </w:r>
      <w:proofErr w:type="spellStart"/>
      <w:r w:rsidR="00ED2B47" w:rsidRPr="00601154">
        <w:rPr>
          <w:rFonts w:asciiTheme="majorBidi" w:hAnsiTheme="majorBidi" w:cstheme="majorBidi"/>
          <w:i/>
          <w:iCs/>
        </w:rPr>
        <w:t>R</w:t>
      </w:r>
      <w:r w:rsidR="00FF017C" w:rsidRPr="00601154">
        <w:rPr>
          <w:rFonts w:asciiTheme="majorBidi" w:hAnsiTheme="majorBidi" w:cstheme="majorBidi"/>
          <w:i/>
          <w:iCs/>
        </w:rPr>
        <w:t>ow_number</w:t>
      </w:r>
      <w:proofErr w:type="spellEnd"/>
      <w:r w:rsidR="00FF017C">
        <w:rPr>
          <w:rFonts w:asciiTheme="majorBidi" w:hAnsiTheme="majorBidi" w:cstheme="majorBidi"/>
          <w:i/>
          <w:iCs/>
        </w:rPr>
        <w:t xml:space="preserve"> </w:t>
      </w:r>
      <w:r w:rsidR="00FF017C">
        <w:rPr>
          <w:rFonts w:asciiTheme="majorBidi" w:hAnsiTheme="majorBidi" w:cstheme="majorBidi"/>
        </w:rPr>
        <w:t xml:space="preserve">give </w:t>
      </w:r>
      <w:r w:rsidR="00114B69">
        <w:rPr>
          <w:rFonts w:asciiTheme="majorBidi" w:hAnsiTheme="majorBidi" w:cstheme="majorBidi"/>
        </w:rPr>
        <w:t>an</w:t>
      </w:r>
      <w:r w:rsidR="00FF017C">
        <w:rPr>
          <w:rFonts w:asciiTheme="majorBidi" w:hAnsiTheme="majorBidi" w:cstheme="majorBidi"/>
        </w:rPr>
        <w:t xml:space="preserve"> incremented value to each element in the partition</w:t>
      </w:r>
      <w:r w:rsidR="00114B69" w:rsidRPr="00114B69">
        <w:rPr>
          <w:rFonts w:asciiTheme="majorBidi" w:hAnsiTheme="majorBidi" w:cstheme="majorBidi"/>
          <w:i/>
          <w:iCs/>
        </w:rPr>
        <w:t xml:space="preserve"> (PARTITION BY)</w:t>
      </w:r>
      <w:r w:rsidR="00FF017C">
        <w:rPr>
          <w:rFonts w:asciiTheme="majorBidi" w:hAnsiTheme="majorBidi" w:cstheme="majorBidi"/>
        </w:rPr>
        <w:t xml:space="preserve">, this will enable us to keep only the first occurrence of the entity we partition by. </w:t>
      </w:r>
      <w:r w:rsidR="00A73846" w:rsidRPr="00601154">
        <w:rPr>
          <w:rFonts w:asciiTheme="majorBidi" w:hAnsiTheme="majorBidi" w:cstheme="majorBidi"/>
          <w:i/>
          <w:iCs/>
        </w:rPr>
        <w:t xml:space="preserve"> </w:t>
      </w:r>
      <w:r w:rsidR="009B5B15" w:rsidRPr="00601154">
        <w:rPr>
          <w:rFonts w:asciiTheme="majorBidi" w:hAnsiTheme="majorBidi" w:cstheme="majorBidi"/>
          <w:i/>
          <w:iCs/>
        </w:rPr>
        <w:br/>
      </w:r>
      <w:r w:rsidR="009B5B15" w:rsidRPr="00601154">
        <w:rPr>
          <w:rFonts w:asciiTheme="majorBidi" w:hAnsiTheme="majorBidi" w:cstheme="majorBidi"/>
          <w:i/>
          <w:iCs/>
        </w:rPr>
        <w:br/>
      </w:r>
      <w:r w:rsidR="00A73846" w:rsidRPr="00601154">
        <w:rPr>
          <w:rFonts w:asciiTheme="majorBidi" w:hAnsiTheme="majorBidi" w:cstheme="majorBidi"/>
        </w:rPr>
        <w:t xml:space="preserve">The query is the same as </w:t>
      </w:r>
      <w:r w:rsidR="00474651">
        <w:rPr>
          <w:rFonts w:asciiTheme="majorBidi" w:hAnsiTheme="majorBidi" w:cstheme="majorBidi"/>
        </w:rPr>
        <w:t>f</w:t>
      </w:r>
      <w:r w:rsidR="00A73846" w:rsidRPr="00601154">
        <w:rPr>
          <w:rFonts w:asciiTheme="majorBidi" w:hAnsiTheme="majorBidi" w:cstheme="majorBidi"/>
        </w:rPr>
        <w:t xml:space="preserve">igure </w:t>
      </w:r>
      <w:r w:rsidR="00760DC4">
        <w:rPr>
          <w:rFonts w:asciiTheme="majorBidi" w:hAnsiTheme="majorBidi" w:cstheme="majorBidi"/>
        </w:rPr>
        <w:t>36</w:t>
      </w:r>
      <w:r w:rsidR="00A73846" w:rsidRPr="00601154">
        <w:rPr>
          <w:rFonts w:asciiTheme="majorBidi" w:hAnsiTheme="majorBidi" w:cstheme="majorBidi"/>
        </w:rPr>
        <w:t xml:space="preserve"> but each record with </w:t>
      </w:r>
      <w:proofErr w:type="spellStart"/>
      <w:r w:rsidR="00A73846" w:rsidRPr="00601154">
        <w:rPr>
          <w:rFonts w:asciiTheme="majorBidi" w:hAnsiTheme="majorBidi" w:cstheme="majorBidi"/>
          <w:i/>
          <w:iCs/>
        </w:rPr>
        <w:t>title_</w:t>
      </w:r>
      <w:r w:rsidR="00EA0372" w:rsidRPr="00601154">
        <w:rPr>
          <w:rFonts w:asciiTheme="majorBidi" w:hAnsiTheme="majorBidi" w:cstheme="majorBidi"/>
          <w:i/>
          <w:iCs/>
        </w:rPr>
        <w:t>id</w:t>
      </w:r>
      <w:proofErr w:type="spellEnd"/>
      <w:r w:rsidR="00EA0372" w:rsidRPr="00601154">
        <w:rPr>
          <w:rFonts w:asciiTheme="majorBidi" w:hAnsiTheme="majorBidi" w:cstheme="majorBidi"/>
        </w:rPr>
        <w:t xml:space="preserve"> will</w:t>
      </w:r>
      <w:r w:rsidR="00A73846" w:rsidRPr="00601154">
        <w:rPr>
          <w:rFonts w:asciiTheme="majorBidi" w:hAnsiTheme="majorBidi" w:cstheme="majorBidi"/>
        </w:rPr>
        <w:t xml:space="preserve"> </w:t>
      </w:r>
      <w:r w:rsidR="00BB610F">
        <w:rPr>
          <w:rFonts w:asciiTheme="majorBidi" w:hAnsiTheme="majorBidi" w:cstheme="majorBidi"/>
        </w:rPr>
        <w:t>include an</w:t>
      </w:r>
      <w:r w:rsidR="00A73846" w:rsidRPr="00601154">
        <w:rPr>
          <w:rFonts w:asciiTheme="majorBidi" w:hAnsiTheme="majorBidi" w:cstheme="majorBidi"/>
        </w:rPr>
        <w:t xml:space="preserve"> increment</w:t>
      </w:r>
      <w:r w:rsidR="00BB610F">
        <w:rPr>
          <w:rFonts w:asciiTheme="majorBidi" w:hAnsiTheme="majorBidi" w:cstheme="majorBidi"/>
        </w:rPr>
        <w:t>al</w:t>
      </w:r>
      <w:r w:rsidR="00A73846" w:rsidRPr="00601154">
        <w:rPr>
          <w:rFonts w:asciiTheme="majorBidi" w:hAnsiTheme="majorBidi" w:cstheme="majorBidi"/>
        </w:rPr>
        <w:t xml:space="preserve"> indicator, which will help to filter duplication out. </w:t>
      </w:r>
      <w:r w:rsidR="00C82C2C" w:rsidRPr="00601154">
        <w:rPr>
          <w:rFonts w:asciiTheme="majorBidi" w:hAnsiTheme="majorBidi" w:cstheme="majorBidi"/>
          <w:color w:val="000000" w:themeColor="text1"/>
        </w:rPr>
        <w:t xml:space="preserve">The fixed SQL query can be seen in </w:t>
      </w:r>
      <w:r w:rsidR="00B40B57">
        <w:rPr>
          <w:rFonts w:asciiTheme="majorBidi" w:hAnsiTheme="majorBidi" w:cstheme="majorBidi"/>
          <w:color w:val="000000" w:themeColor="text1"/>
        </w:rPr>
        <w:t>f</w:t>
      </w:r>
      <w:r w:rsidR="00C82C2C" w:rsidRPr="00601154">
        <w:rPr>
          <w:rFonts w:asciiTheme="majorBidi" w:hAnsiTheme="majorBidi" w:cstheme="majorBidi"/>
          <w:color w:val="000000" w:themeColor="text1"/>
        </w:rPr>
        <w:t xml:space="preserve">igure </w:t>
      </w:r>
      <w:r w:rsidR="00760DC4">
        <w:rPr>
          <w:rFonts w:asciiTheme="majorBidi" w:hAnsiTheme="majorBidi" w:cstheme="majorBidi"/>
          <w:color w:val="000000" w:themeColor="text1"/>
        </w:rPr>
        <w:t>38</w:t>
      </w:r>
      <w:r w:rsidR="00C82C2C" w:rsidRPr="00601154">
        <w:rPr>
          <w:rFonts w:asciiTheme="majorBidi" w:hAnsiTheme="majorBidi" w:cstheme="majorBidi"/>
          <w:color w:val="000000" w:themeColor="text1"/>
        </w:rPr>
        <w:t>.</w:t>
      </w:r>
    </w:p>
    <w:p w14:paraId="23609A9A" w14:textId="27E1A37A" w:rsidR="00C020DE" w:rsidRPr="00601154" w:rsidRDefault="00A73846" w:rsidP="00F579FA">
      <w:pPr>
        <w:spacing w:line="360" w:lineRule="auto"/>
        <w:rPr>
          <w:rFonts w:asciiTheme="majorBidi" w:hAnsiTheme="majorBidi" w:cstheme="majorBidi"/>
          <w:color w:val="000000" w:themeColor="text1"/>
        </w:rPr>
      </w:pPr>
      <w:r w:rsidRPr="00601154">
        <w:rPr>
          <w:rFonts w:asciiTheme="majorBidi" w:hAnsiTheme="majorBidi" w:cstheme="majorBidi"/>
          <w:noProof/>
          <w:color w:val="000000" w:themeColor="text1"/>
        </w:rPr>
        <w:drawing>
          <wp:inline distT="0" distB="0" distL="0" distR="0" wp14:anchorId="164959C3" wp14:editId="1BBC5320">
            <wp:extent cx="5727700" cy="1543685"/>
            <wp:effectExtent l="0" t="0" r="0" b="571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1543685"/>
                    </a:xfrm>
                    <a:prstGeom prst="rect">
                      <a:avLst/>
                    </a:prstGeom>
                  </pic:spPr>
                </pic:pic>
              </a:graphicData>
            </a:graphic>
          </wp:inline>
        </w:drawing>
      </w:r>
    </w:p>
    <w:p w14:paraId="15C8B688" w14:textId="3711C213" w:rsidR="009F6C1F" w:rsidRPr="00601154" w:rsidRDefault="009F6C1F" w:rsidP="00F579FA">
      <w:pPr>
        <w:spacing w:line="360" w:lineRule="auto"/>
        <w:rPr>
          <w:rFonts w:asciiTheme="majorBidi" w:hAnsiTheme="majorBidi" w:cstheme="majorBidi"/>
          <w:lang w:val="en-GB"/>
        </w:rPr>
      </w:pPr>
      <w:r w:rsidRPr="00601154">
        <w:rPr>
          <w:rFonts w:asciiTheme="majorBidi" w:hAnsiTheme="majorBidi" w:cstheme="majorBidi"/>
          <w:color w:val="0000FF"/>
          <w:sz w:val="22"/>
          <w:szCs w:val="22"/>
          <w:vertAlign w:val="subscript"/>
        </w:rPr>
        <w:t xml:space="preserve">                                          </w:t>
      </w:r>
      <w:r w:rsidRPr="00601154">
        <w:rPr>
          <w:rFonts w:asciiTheme="majorBidi" w:hAnsiTheme="majorBidi" w:cstheme="majorBidi"/>
          <w:b/>
          <w:bCs/>
          <w:lang w:val="en-GB"/>
        </w:rPr>
        <w:t xml:space="preserve">Figure </w:t>
      </w:r>
      <w:r w:rsidR="00A10A63" w:rsidRPr="00601154">
        <w:rPr>
          <w:rFonts w:asciiTheme="majorBidi" w:hAnsiTheme="majorBidi" w:cstheme="majorBidi"/>
          <w:b/>
          <w:bCs/>
          <w:lang w:val="en-GB"/>
        </w:rPr>
        <w:t>3</w:t>
      </w:r>
      <w:r w:rsidR="00760DC4">
        <w:rPr>
          <w:rFonts w:asciiTheme="majorBidi" w:hAnsiTheme="majorBidi" w:cstheme="majorBidi"/>
          <w:b/>
          <w:bCs/>
          <w:lang w:val="en-GB"/>
        </w:rPr>
        <w:t>8</w:t>
      </w:r>
      <w:r w:rsidR="001517B7" w:rsidRPr="00601154">
        <w:rPr>
          <w:rFonts w:asciiTheme="majorBidi" w:hAnsiTheme="majorBidi" w:cstheme="majorBidi"/>
          <w:b/>
          <w:bCs/>
          <w:lang w:val="en-GB"/>
        </w:rPr>
        <w:t xml:space="preserve">- </w:t>
      </w:r>
      <w:r w:rsidR="001517B7" w:rsidRPr="00601154">
        <w:rPr>
          <w:rFonts w:asciiTheme="majorBidi" w:hAnsiTheme="majorBidi" w:cstheme="majorBidi"/>
          <w:lang w:val="en-GB"/>
        </w:rPr>
        <w:t xml:space="preserve">Identify </w:t>
      </w:r>
      <w:r w:rsidR="00400828" w:rsidRPr="00601154">
        <w:rPr>
          <w:rFonts w:asciiTheme="majorBidi" w:hAnsiTheme="majorBidi" w:cstheme="majorBidi"/>
          <w:lang w:val="en-GB"/>
        </w:rPr>
        <w:t xml:space="preserve">Duplications </w:t>
      </w:r>
      <w:r w:rsidR="00C4508C" w:rsidRPr="00601154">
        <w:rPr>
          <w:rFonts w:asciiTheme="majorBidi" w:hAnsiTheme="majorBidi" w:cstheme="majorBidi"/>
          <w:lang w:val="en-GB"/>
        </w:rPr>
        <w:t xml:space="preserve">Fixed </w:t>
      </w:r>
      <w:r w:rsidR="001517B7" w:rsidRPr="00601154">
        <w:rPr>
          <w:rFonts w:asciiTheme="majorBidi" w:hAnsiTheme="majorBidi" w:cstheme="majorBidi"/>
          <w:lang w:val="en-GB"/>
        </w:rPr>
        <w:t>Query</w:t>
      </w:r>
      <w:r w:rsidR="00C82C2C" w:rsidRPr="00601154">
        <w:rPr>
          <w:rFonts w:asciiTheme="majorBidi" w:hAnsiTheme="majorBidi" w:cstheme="majorBidi"/>
          <w:b/>
          <w:bCs/>
          <w:lang w:val="en-GB"/>
        </w:rPr>
        <w:br/>
      </w:r>
      <w:r w:rsidR="00C82C2C" w:rsidRPr="00601154">
        <w:rPr>
          <w:rFonts w:asciiTheme="majorBidi" w:hAnsiTheme="majorBidi" w:cstheme="majorBidi"/>
          <w:b/>
          <w:bCs/>
          <w:lang w:val="en-GB"/>
        </w:rPr>
        <w:br/>
      </w:r>
      <w:r w:rsidR="00A73846" w:rsidRPr="00601154">
        <w:rPr>
          <w:rFonts w:asciiTheme="majorBidi" w:hAnsiTheme="majorBidi" w:cstheme="majorBidi"/>
          <w:lang w:val="en-GB"/>
        </w:rPr>
        <w:t xml:space="preserve">To </w:t>
      </w:r>
      <w:r w:rsidR="00B07439">
        <w:rPr>
          <w:rFonts w:asciiTheme="majorBidi" w:hAnsiTheme="majorBidi" w:cstheme="majorBidi"/>
          <w:lang w:val="en-GB"/>
        </w:rPr>
        <w:t>confirm</w:t>
      </w:r>
      <w:r w:rsidR="00A73846" w:rsidRPr="00601154">
        <w:rPr>
          <w:rFonts w:asciiTheme="majorBidi" w:hAnsiTheme="majorBidi" w:cstheme="majorBidi"/>
          <w:lang w:val="en-GB"/>
        </w:rPr>
        <w:t xml:space="preserve"> that our query is fixed, </w:t>
      </w:r>
      <w:r w:rsidR="009B5B15" w:rsidRPr="00601154">
        <w:rPr>
          <w:rFonts w:asciiTheme="majorBidi" w:hAnsiTheme="majorBidi" w:cstheme="majorBidi"/>
          <w:lang w:val="en-GB"/>
        </w:rPr>
        <w:t xml:space="preserve">we will use </w:t>
      </w:r>
      <w:proofErr w:type="spellStart"/>
      <w:r w:rsidR="009B5B15" w:rsidRPr="00601154">
        <w:rPr>
          <w:rFonts w:asciiTheme="majorBidi" w:hAnsiTheme="majorBidi" w:cstheme="majorBidi"/>
          <w:lang w:val="en-GB"/>
        </w:rPr>
        <w:t>QueryFlow</w:t>
      </w:r>
      <w:proofErr w:type="spellEnd"/>
      <w:r w:rsidR="009B5B15" w:rsidRPr="00601154">
        <w:rPr>
          <w:rFonts w:asciiTheme="majorBidi" w:hAnsiTheme="majorBidi" w:cstheme="majorBidi"/>
          <w:lang w:val="en-GB"/>
        </w:rPr>
        <w:t xml:space="preserve"> to visualize the cardinality again</w:t>
      </w:r>
      <w:r w:rsidR="00A73846" w:rsidRPr="00601154">
        <w:rPr>
          <w:rFonts w:asciiTheme="majorBidi" w:hAnsiTheme="majorBidi" w:cstheme="majorBidi"/>
          <w:lang w:val="en-GB"/>
        </w:rPr>
        <w:t xml:space="preserve">. </w:t>
      </w:r>
      <w:r w:rsidR="00C82C2C" w:rsidRPr="00601154">
        <w:rPr>
          <w:rFonts w:asciiTheme="majorBidi" w:hAnsiTheme="majorBidi" w:cstheme="majorBidi"/>
          <w:lang w:val="en-GB"/>
        </w:rPr>
        <w:t xml:space="preserve">The corresponding Sankey that represents the cardinality of our modified query can be seen in </w:t>
      </w:r>
      <w:r w:rsidR="00B40B57">
        <w:rPr>
          <w:rFonts w:asciiTheme="majorBidi" w:hAnsiTheme="majorBidi" w:cstheme="majorBidi"/>
          <w:lang w:val="en-GB"/>
        </w:rPr>
        <w:t>f</w:t>
      </w:r>
      <w:r w:rsidR="00C82C2C" w:rsidRPr="00601154">
        <w:rPr>
          <w:rFonts w:asciiTheme="majorBidi" w:hAnsiTheme="majorBidi" w:cstheme="majorBidi"/>
          <w:lang w:val="en-GB"/>
        </w:rPr>
        <w:t xml:space="preserve">igure </w:t>
      </w:r>
      <w:r w:rsidR="00A10A63" w:rsidRPr="00601154">
        <w:rPr>
          <w:rFonts w:asciiTheme="majorBidi" w:hAnsiTheme="majorBidi" w:cstheme="majorBidi"/>
          <w:lang w:val="en-GB"/>
        </w:rPr>
        <w:t>3</w:t>
      </w:r>
      <w:r w:rsidR="00760DC4">
        <w:rPr>
          <w:rFonts w:asciiTheme="majorBidi" w:hAnsiTheme="majorBidi" w:cstheme="majorBidi"/>
          <w:lang w:val="en-GB"/>
        </w:rPr>
        <w:t>9</w:t>
      </w:r>
      <w:r w:rsidR="00C82C2C" w:rsidRPr="00601154">
        <w:rPr>
          <w:rFonts w:asciiTheme="majorBidi" w:hAnsiTheme="majorBidi" w:cstheme="majorBidi"/>
          <w:lang w:val="en-GB"/>
        </w:rPr>
        <w:t>.</w:t>
      </w:r>
      <w:r w:rsidR="00C82C2C" w:rsidRPr="00601154">
        <w:rPr>
          <w:rFonts w:asciiTheme="majorBidi" w:hAnsiTheme="majorBidi" w:cstheme="majorBidi"/>
          <w:b/>
          <w:bCs/>
          <w:lang w:val="en-GB"/>
        </w:rPr>
        <w:br/>
      </w:r>
    </w:p>
    <w:p w14:paraId="500F46BD" w14:textId="77777777" w:rsidR="00E62E29" w:rsidRPr="00601154" w:rsidRDefault="005208C4" w:rsidP="00F579FA">
      <w:pPr>
        <w:spacing w:line="360" w:lineRule="auto"/>
        <w:rPr>
          <w:rFonts w:asciiTheme="majorBidi" w:hAnsiTheme="majorBidi" w:cstheme="majorBidi"/>
          <w:color w:val="0000FF"/>
          <w:sz w:val="22"/>
          <w:szCs w:val="22"/>
          <w:vertAlign w:val="subscript"/>
        </w:rPr>
      </w:pPr>
      <w:r w:rsidRPr="00601154">
        <w:rPr>
          <w:rFonts w:asciiTheme="majorBidi" w:hAnsiTheme="majorBidi" w:cstheme="majorBidi"/>
          <w:noProof/>
          <w:color w:val="0000FF"/>
          <w:sz w:val="22"/>
          <w:szCs w:val="22"/>
          <w:vertAlign w:val="subscript"/>
        </w:rPr>
        <w:lastRenderedPageBreak/>
        <w:drawing>
          <wp:inline distT="0" distB="0" distL="0" distR="0" wp14:anchorId="21BFB406" wp14:editId="1A67F221">
            <wp:extent cx="5726993" cy="3700292"/>
            <wp:effectExtent l="0" t="0" r="127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1485" cy="3709656"/>
                    </a:xfrm>
                    <a:prstGeom prst="rect">
                      <a:avLst/>
                    </a:prstGeom>
                  </pic:spPr>
                </pic:pic>
              </a:graphicData>
            </a:graphic>
          </wp:inline>
        </w:drawing>
      </w:r>
    </w:p>
    <w:p w14:paraId="75199780" w14:textId="33890EFB" w:rsidR="009F6C1F" w:rsidRPr="00601154" w:rsidRDefault="009F6C1F" w:rsidP="00C4508C">
      <w:pPr>
        <w:spacing w:line="360" w:lineRule="auto"/>
        <w:rPr>
          <w:rFonts w:asciiTheme="majorBidi" w:hAnsiTheme="majorBidi" w:cstheme="majorBidi"/>
          <w:b/>
          <w:bCs/>
          <w:lang w:val="en-GB"/>
        </w:rPr>
      </w:pPr>
      <w:r w:rsidRPr="00601154">
        <w:rPr>
          <w:rFonts w:asciiTheme="majorBidi" w:hAnsiTheme="majorBidi" w:cstheme="majorBidi"/>
          <w:color w:val="0000FF"/>
          <w:sz w:val="22"/>
          <w:szCs w:val="22"/>
          <w:vertAlign w:val="subscript"/>
        </w:rPr>
        <w:t xml:space="preserve">                                                 </w:t>
      </w:r>
      <w:r w:rsidRPr="00601154">
        <w:rPr>
          <w:rFonts w:asciiTheme="majorBidi" w:hAnsiTheme="majorBidi" w:cstheme="majorBidi"/>
          <w:b/>
          <w:bCs/>
          <w:lang w:val="en-GB"/>
        </w:rPr>
        <w:t xml:space="preserve">Figure </w:t>
      </w:r>
      <w:r w:rsidR="00A10A63" w:rsidRPr="00601154">
        <w:rPr>
          <w:rFonts w:asciiTheme="majorBidi" w:hAnsiTheme="majorBidi" w:cstheme="majorBidi"/>
          <w:b/>
          <w:bCs/>
          <w:lang w:val="en-GB"/>
        </w:rPr>
        <w:t>3</w:t>
      </w:r>
      <w:r w:rsidR="00AD6C31">
        <w:rPr>
          <w:rFonts w:asciiTheme="majorBidi" w:hAnsiTheme="majorBidi" w:cstheme="majorBidi"/>
          <w:b/>
          <w:bCs/>
          <w:lang w:val="en-GB"/>
        </w:rPr>
        <w:t>9</w:t>
      </w:r>
      <w:r w:rsidR="00C4508C" w:rsidRPr="00601154">
        <w:rPr>
          <w:rFonts w:asciiTheme="majorBidi" w:hAnsiTheme="majorBidi" w:cstheme="majorBidi"/>
          <w:b/>
          <w:bCs/>
          <w:lang w:val="en-GB"/>
        </w:rPr>
        <w:t xml:space="preserve">- </w:t>
      </w:r>
      <w:r w:rsidR="00C4508C" w:rsidRPr="00601154">
        <w:rPr>
          <w:rFonts w:asciiTheme="majorBidi" w:hAnsiTheme="majorBidi" w:cstheme="majorBidi"/>
          <w:lang w:val="en-GB"/>
        </w:rPr>
        <w:t xml:space="preserve">Identify </w:t>
      </w:r>
      <w:r w:rsidR="00400828" w:rsidRPr="00601154">
        <w:rPr>
          <w:rFonts w:asciiTheme="majorBidi" w:hAnsiTheme="majorBidi" w:cstheme="majorBidi"/>
          <w:lang w:val="en-GB"/>
        </w:rPr>
        <w:t xml:space="preserve">Duplications </w:t>
      </w:r>
      <w:r w:rsidR="00C4508C" w:rsidRPr="00601154">
        <w:rPr>
          <w:rFonts w:asciiTheme="majorBidi" w:hAnsiTheme="majorBidi" w:cstheme="majorBidi"/>
          <w:lang w:val="en-GB"/>
        </w:rPr>
        <w:t>Fixed Sankey diagram</w:t>
      </w:r>
    </w:p>
    <w:p w14:paraId="60E104D8" w14:textId="1B8676A8" w:rsidR="003C0B8A" w:rsidRDefault="009F6C1F" w:rsidP="003C0B8A">
      <w:pPr>
        <w:spacing w:line="360" w:lineRule="auto"/>
        <w:rPr>
          <w:rFonts w:asciiTheme="majorBidi" w:eastAsiaTheme="minorHAnsi" w:hAnsiTheme="majorBidi"/>
        </w:rPr>
      </w:pPr>
      <w:r w:rsidRPr="00601154">
        <w:rPr>
          <w:rFonts w:asciiTheme="majorBidi" w:eastAsiaTheme="minorHAnsi" w:hAnsiTheme="majorBidi" w:cstheme="majorBidi"/>
        </w:rPr>
        <w:t>We can immediately see</w:t>
      </w:r>
      <w:r w:rsidR="00E62E29" w:rsidRPr="00601154">
        <w:rPr>
          <w:rFonts w:asciiTheme="majorBidi" w:eastAsiaTheme="minorHAnsi" w:hAnsiTheme="majorBidi" w:cstheme="majorBidi"/>
        </w:rPr>
        <w:t xml:space="preserve"> (</w:t>
      </w:r>
      <w:r w:rsidR="00B40B57">
        <w:rPr>
          <w:rFonts w:asciiTheme="majorBidi" w:eastAsiaTheme="minorHAnsi" w:hAnsiTheme="majorBidi" w:cstheme="majorBidi"/>
        </w:rPr>
        <w:t>f</w:t>
      </w:r>
      <w:r w:rsidR="00E62E29" w:rsidRPr="00601154">
        <w:rPr>
          <w:rFonts w:asciiTheme="majorBidi" w:eastAsiaTheme="minorHAnsi" w:hAnsiTheme="majorBidi" w:cstheme="majorBidi"/>
        </w:rPr>
        <w:t xml:space="preserve">igure </w:t>
      </w:r>
      <w:r w:rsidR="00AD6C31">
        <w:rPr>
          <w:rFonts w:asciiTheme="majorBidi" w:eastAsiaTheme="minorHAnsi" w:hAnsiTheme="majorBidi" w:cstheme="majorBidi"/>
        </w:rPr>
        <w:t>39</w:t>
      </w:r>
      <w:r w:rsidR="00E62E29" w:rsidRPr="00601154">
        <w:rPr>
          <w:rFonts w:asciiTheme="majorBidi" w:eastAsiaTheme="minorHAnsi" w:hAnsiTheme="majorBidi" w:cstheme="majorBidi"/>
        </w:rPr>
        <w:t>)</w:t>
      </w:r>
      <w:r w:rsidRPr="00601154">
        <w:rPr>
          <w:rFonts w:asciiTheme="majorBidi" w:eastAsiaTheme="minorHAnsi" w:hAnsiTheme="majorBidi" w:cstheme="majorBidi"/>
        </w:rPr>
        <w:t xml:space="preserve"> </w:t>
      </w:r>
      <w:r w:rsidR="00E62E29" w:rsidRPr="00601154">
        <w:rPr>
          <w:rFonts w:asciiTheme="majorBidi" w:eastAsiaTheme="minorHAnsi" w:hAnsiTheme="majorBidi" w:cstheme="majorBidi"/>
        </w:rPr>
        <w:t xml:space="preserve">the join </w:t>
      </w:r>
      <w:r w:rsidR="00C82C2C" w:rsidRPr="00601154">
        <w:rPr>
          <w:rFonts w:asciiTheme="majorBidi" w:eastAsiaTheme="minorHAnsi" w:hAnsiTheme="majorBidi" w:cstheme="majorBidi"/>
        </w:rPr>
        <w:t xml:space="preserve">still </w:t>
      </w:r>
      <w:r w:rsidR="002F1F81" w:rsidRPr="00601154">
        <w:rPr>
          <w:rFonts w:asciiTheme="majorBidi" w:eastAsiaTheme="minorHAnsi" w:hAnsiTheme="majorBidi" w:cstheme="majorBidi"/>
        </w:rPr>
        <w:t>introduces</w:t>
      </w:r>
      <w:r w:rsidR="00E62E29" w:rsidRPr="00601154">
        <w:rPr>
          <w:rFonts w:asciiTheme="majorBidi" w:eastAsiaTheme="minorHAnsi" w:hAnsiTheme="majorBidi" w:cstheme="majorBidi"/>
        </w:rPr>
        <w:t xml:space="preserve"> the duplications but after the </w:t>
      </w:r>
      <w:r w:rsidR="00C82C2C" w:rsidRPr="00601154">
        <w:rPr>
          <w:rFonts w:asciiTheme="majorBidi" w:eastAsiaTheme="minorHAnsi" w:hAnsiTheme="majorBidi" w:cstheme="majorBidi"/>
          <w:i/>
          <w:iCs/>
        </w:rPr>
        <w:t>Su</w:t>
      </w:r>
      <w:r w:rsidR="000351A3" w:rsidRPr="00601154">
        <w:rPr>
          <w:rFonts w:asciiTheme="majorBidi" w:eastAsiaTheme="minorHAnsi" w:hAnsiTheme="majorBidi" w:cstheme="majorBidi"/>
          <w:i/>
          <w:iCs/>
        </w:rPr>
        <w:t>b query</w:t>
      </w:r>
      <w:r w:rsidR="00C82C2C" w:rsidRPr="00601154">
        <w:rPr>
          <w:rFonts w:asciiTheme="majorBidi" w:eastAsiaTheme="minorHAnsi" w:hAnsiTheme="majorBidi" w:cstheme="majorBidi"/>
        </w:rPr>
        <w:t xml:space="preserve"> clause</w:t>
      </w:r>
      <w:r w:rsidR="005F525C" w:rsidRPr="00601154">
        <w:rPr>
          <w:rFonts w:asciiTheme="majorBidi" w:eastAsiaTheme="minorHAnsi" w:hAnsiTheme="majorBidi" w:cstheme="majorBidi"/>
        </w:rPr>
        <w:t>,</w:t>
      </w:r>
      <w:r w:rsidR="00E62E29" w:rsidRPr="00601154">
        <w:rPr>
          <w:rFonts w:asciiTheme="majorBidi" w:eastAsiaTheme="minorHAnsi" w:hAnsiTheme="majorBidi" w:cstheme="majorBidi"/>
        </w:rPr>
        <w:t xml:space="preserve"> we are removing those duplications</w:t>
      </w:r>
      <w:r w:rsidR="000351A3" w:rsidRPr="00601154">
        <w:rPr>
          <w:rFonts w:asciiTheme="majorBidi" w:eastAsiaTheme="minorHAnsi" w:hAnsiTheme="majorBidi" w:cstheme="majorBidi"/>
        </w:rPr>
        <w:t xml:space="preserve"> in the </w:t>
      </w:r>
      <w:r w:rsidR="000351A3" w:rsidRPr="00601154">
        <w:rPr>
          <w:rFonts w:asciiTheme="majorBidi" w:eastAsiaTheme="minorHAnsi" w:hAnsiTheme="majorBidi" w:cstheme="majorBidi"/>
          <w:i/>
          <w:iCs/>
        </w:rPr>
        <w:t>t*</w:t>
      </w:r>
      <w:r w:rsidR="000351A3" w:rsidRPr="00601154">
        <w:rPr>
          <w:rFonts w:asciiTheme="majorBidi" w:eastAsiaTheme="minorHAnsi" w:hAnsiTheme="majorBidi" w:cstheme="majorBidi"/>
        </w:rPr>
        <w:t xml:space="preserve"> sub</w:t>
      </w:r>
      <w:r w:rsidR="00A73846" w:rsidRPr="00601154">
        <w:rPr>
          <w:rFonts w:asciiTheme="majorBidi" w:eastAsiaTheme="minorHAnsi" w:hAnsiTheme="majorBidi" w:cstheme="majorBidi"/>
        </w:rPr>
        <w:t>-</w:t>
      </w:r>
      <w:r w:rsidR="000351A3" w:rsidRPr="00601154">
        <w:rPr>
          <w:rFonts w:asciiTheme="majorBidi" w:eastAsiaTheme="minorHAnsi" w:hAnsiTheme="majorBidi" w:cstheme="majorBidi"/>
        </w:rPr>
        <w:t>expression</w:t>
      </w:r>
      <w:r w:rsidR="00E62E29" w:rsidRPr="00601154">
        <w:rPr>
          <w:rFonts w:asciiTheme="majorBidi" w:eastAsiaTheme="minorHAnsi" w:hAnsiTheme="majorBidi" w:cstheme="majorBidi"/>
        </w:rPr>
        <w:t>.</w:t>
      </w:r>
      <w:r w:rsidR="00D10BEA">
        <w:rPr>
          <w:rFonts w:asciiTheme="majorBidi" w:eastAsiaTheme="minorHAnsi" w:hAnsiTheme="majorBidi"/>
        </w:rPr>
        <w:br/>
      </w:r>
    </w:p>
    <w:p w14:paraId="0EA8265E" w14:textId="7FD3DB53" w:rsidR="003C0B8A" w:rsidRPr="003C0B8A" w:rsidRDefault="00EB194B" w:rsidP="00EB194B">
      <w:pPr>
        <w:pStyle w:val="NormalWeb"/>
        <w:spacing w:line="360" w:lineRule="auto"/>
        <w:rPr>
          <w:rStyle w:val="Heading5Char"/>
          <w:rFonts w:asciiTheme="majorBidi" w:hAnsiTheme="majorBidi"/>
        </w:rPr>
      </w:pPr>
      <w:r>
        <w:rPr>
          <w:rStyle w:val="Heading5Char"/>
          <w:rFonts w:asciiTheme="majorBidi" w:hAnsiTheme="majorBidi"/>
        </w:rPr>
        <w:t xml:space="preserve">4.4 </w:t>
      </w:r>
      <w:r w:rsidR="003C0B8A" w:rsidRPr="003C0B8A">
        <w:rPr>
          <w:rStyle w:val="Heading5Char"/>
          <w:rFonts w:asciiTheme="majorBidi" w:hAnsiTheme="majorBidi"/>
        </w:rPr>
        <w:t>Identifying Performance Bottlenecks in a Single Query</w:t>
      </w:r>
    </w:p>
    <w:p w14:paraId="02B0D754" w14:textId="2CD3118E" w:rsidR="0082566A" w:rsidRPr="00FF017C" w:rsidRDefault="00275EC0" w:rsidP="00FF017C">
      <w:pPr>
        <w:spacing w:line="360" w:lineRule="auto"/>
        <w:rPr>
          <w:rFonts w:asciiTheme="majorBidi" w:eastAsiaTheme="minorHAnsi" w:hAnsiTheme="majorBidi" w:cstheme="majorBidi"/>
        </w:rPr>
      </w:pPr>
      <w:r w:rsidRPr="00601154">
        <w:rPr>
          <w:rFonts w:asciiTheme="majorBidi" w:hAnsiTheme="majorBidi" w:cstheme="majorBidi"/>
        </w:rPr>
        <w:t xml:space="preserve">Slow queries are common </w:t>
      </w:r>
      <w:r w:rsidR="00EA3B8B" w:rsidRPr="00601154">
        <w:rPr>
          <w:rFonts w:asciiTheme="majorBidi" w:hAnsiTheme="majorBidi" w:cstheme="majorBidi"/>
        </w:rPr>
        <w:t>and can be caused for various reasons. This makes optimizing queries extremely hard</w:t>
      </w:r>
      <w:r w:rsidR="002C036B" w:rsidRPr="00601154">
        <w:rPr>
          <w:rFonts w:asciiTheme="majorBidi" w:hAnsiTheme="majorBidi" w:cstheme="majorBidi"/>
        </w:rPr>
        <w:t>.</w:t>
      </w:r>
      <w:r w:rsidR="00EA3B8B" w:rsidRPr="00601154">
        <w:rPr>
          <w:rFonts w:asciiTheme="majorBidi" w:hAnsiTheme="majorBidi" w:cstheme="majorBidi"/>
        </w:rPr>
        <w:t xml:space="preserve"> Using </w:t>
      </w:r>
      <w:proofErr w:type="spellStart"/>
      <w:r w:rsidR="00EA3B8B" w:rsidRPr="00601154">
        <w:rPr>
          <w:rFonts w:asciiTheme="majorBidi" w:hAnsiTheme="majorBidi" w:cstheme="majorBidi"/>
        </w:rPr>
        <w:t>QueryFlow</w:t>
      </w:r>
      <w:proofErr w:type="spellEnd"/>
      <w:r w:rsidR="00EA3B8B" w:rsidRPr="00601154">
        <w:rPr>
          <w:rFonts w:asciiTheme="majorBidi" w:hAnsiTheme="majorBidi" w:cstheme="majorBidi"/>
        </w:rPr>
        <w:t xml:space="preserve"> we can visualize the query’ sub-expressions characteristics. </w:t>
      </w:r>
      <w:r w:rsidR="00EA3B8B" w:rsidRPr="00601154">
        <w:rPr>
          <w:rFonts w:asciiTheme="majorBidi" w:hAnsiTheme="majorBidi" w:cstheme="majorBidi"/>
        </w:rPr>
        <w:br/>
      </w:r>
      <w:r w:rsidR="00EA3B8B" w:rsidRPr="00601154">
        <w:rPr>
          <w:rFonts w:asciiTheme="majorBidi" w:hAnsiTheme="majorBidi" w:cstheme="majorBidi"/>
        </w:rPr>
        <w:br/>
        <w:t xml:space="preserve">Since the execution time of a </w:t>
      </w:r>
      <w:r w:rsidR="00B01BDC">
        <w:rPr>
          <w:rFonts w:asciiTheme="majorBidi" w:hAnsiTheme="majorBidi" w:cstheme="majorBidi"/>
        </w:rPr>
        <w:t>sub-</w:t>
      </w:r>
      <w:r w:rsidR="00EA3B8B" w:rsidRPr="00601154">
        <w:rPr>
          <w:rFonts w:asciiTheme="majorBidi" w:hAnsiTheme="majorBidi" w:cstheme="majorBidi"/>
        </w:rPr>
        <w:t xml:space="preserve">expression </w:t>
      </w:r>
      <w:r w:rsidR="00B01BDC">
        <w:rPr>
          <w:rFonts w:asciiTheme="majorBidi" w:hAnsiTheme="majorBidi" w:cstheme="majorBidi"/>
        </w:rPr>
        <w:t>is affected</w:t>
      </w:r>
      <w:r w:rsidR="00EA3B8B" w:rsidRPr="00601154">
        <w:rPr>
          <w:rFonts w:asciiTheme="majorBidi" w:hAnsiTheme="majorBidi" w:cstheme="majorBidi"/>
        </w:rPr>
        <w:t xml:space="preserve"> </w:t>
      </w:r>
      <w:r w:rsidR="00771EF1" w:rsidRPr="00601154">
        <w:rPr>
          <w:rFonts w:asciiTheme="majorBidi" w:hAnsiTheme="majorBidi" w:cstheme="majorBidi"/>
        </w:rPr>
        <w:t>by</w:t>
      </w:r>
      <w:r w:rsidR="00EA3B8B" w:rsidRPr="00601154">
        <w:rPr>
          <w:rFonts w:asciiTheme="majorBidi" w:hAnsiTheme="majorBidi" w:cstheme="majorBidi"/>
        </w:rPr>
        <w:t xml:space="preserve"> several </w:t>
      </w:r>
      <w:r w:rsidR="00B01BDC">
        <w:rPr>
          <w:rFonts w:asciiTheme="majorBidi" w:hAnsiTheme="majorBidi" w:cstheme="majorBidi"/>
        </w:rPr>
        <w:t>factors</w:t>
      </w:r>
      <w:r w:rsidR="00EA3B8B" w:rsidRPr="00601154">
        <w:rPr>
          <w:rFonts w:asciiTheme="majorBidi" w:hAnsiTheme="majorBidi" w:cstheme="majorBidi"/>
        </w:rPr>
        <w:t>, we might need to visualize</w:t>
      </w:r>
      <w:r w:rsidRPr="00601154">
        <w:rPr>
          <w:rFonts w:asciiTheme="majorBidi" w:hAnsiTheme="majorBidi" w:cstheme="majorBidi"/>
        </w:rPr>
        <w:t xml:space="preserve"> </w:t>
      </w:r>
      <w:r w:rsidR="0082566A" w:rsidRPr="00601154">
        <w:rPr>
          <w:rFonts w:asciiTheme="majorBidi" w:hAnsiTheme="majorBidi" w:cstheme="majorBidi"/>
        </w:rPr>
        <w:t>the</w:t>
      </w:r>
      <w:r w:rsidRPr="00601154">
        <w:rPr>
          <w:rFonts w:asciiTheme="majorBidi" w:hAnsiTheme="majorBidi" w:cstheme="majorBidi"/>
        </w:rPr>
        <w:t xml:space="preserve"> </w:t>
      </w:r>
      <w:r w:rsidR="002C036B" w:rsidRPr="00601154">
        <w:rPr>
          <w:rFonts w:asciiTheme="majorBidi" w:hAnsiTheme="majorBidi" w:cstheme="majorBidi"/>
        </w:rPr>
        <w:t>cardinality</w:t>
      </w:r>
      <w:r w:rsidR="000351A3" w:rsidRPr="00601154">
        <w:rPr>
          <w:rFonts w:asciiTheme="majorBidi" w:hAnsiTheme="majorBidi" w:cstheme="majorBidi"/>
        </w:rPr>
        <w:t xml:space="preserve"> (</w:t>
      </w:r>
      <w:proofErr w:type="spellStart"/>
      <w:r w:rsidR="000351A3" w:rsidRPr="00601154">
        <w:rPr>
          <w:rFonts w:asciiTheme="majorBidi" w:hAnsiTheme="majorBidi" w:cstheme="majorBidi"/>
          <w:i/>
          <w:iCs/>
        </w:rPr>
        <w:t>actual_rows</w:t>
      </w:r>
      <w:proofErr w:type="spellEnd"/>
      <w:r w:rsidR="000351A3" w:rsidRPr="00601154">
        <w:rPr>
          <w:rFonts w:asciiTheme="majorBidi" w:hAnsiTheme="majorBidi" w:cstheme="majorBidi"/>
        </w:rPr>
        <w:t>)</w:t>
      </w:r>
      <w:r w:rsidR="00EA3B8B" w:rsidRPr="00601154">
        <w:rPr>
          <w:rFonts w:asciiTheme="majorBidi" w:hAnsiTheme="majorBidi" w:cstheme="majorBidi"/>
        </w:rPr>
        <w:t>,</w:t>
      </w:r>
      <w:r w:rsidR="00771EF1" w:rsidRPr="00601154">
        <w:rPr>
          <w:rFonts w:asciiTheme="majorBidi" w:hAnsiTheme="majorBidi" w:cstheme="majorBidi"/>
        </w:rPr>
        <w:t xml:space="preserve"> </w:t>
      </w:r>
      <w:r w:rsidR="0082566A" w:rsidRPr="00601154">
        <w:rPr>
          <w:rFonts w:asciiTheme="majorBidi" w:hAnsiTheme="majorBidi" w:cstheme="majorBidi"/>
        </w:rPr>
        <w:t xml:space="preserve">duration </w:t>
      </w:r>
      <w:r w:rsidR="000351A3" w:rsidRPr="00601154">
        <w:rPr>
          <w:rFonts w:asciiTheme="majorBidi" w:hAnsiTheme="majorBidi" w:cstheme="majorBidi"/>
        </w:rPr>
        <w:t>(</w:t>
      </w:r>
      <w:proofErr w:type="spellStart"/>
      <w:r w:rsidR="000351A3" w:rsidRPr="00601154">
        <w:rPr>
          <w:rFonts w:asciiTheme="majorBidi" w:hAnsiTheme="majorBidi" w:cstheme="majorBidi"/>
          <w:i/>
          <w:iCs/>
        </w:rPr>
        <w:t>actual_duration</w:t>
      </w:r>
      <w:proofErr w:type="spellEnd"/>
      <w:r w:rsidR="000351A3" w:rsidRPr="00601154">
        <w:rPr>
          <w:rFonts w:asciiTheme="majorBidi" w:hAnsiTheme="majorBidi" w:cstheme="majorBidi"/>
        </w:rPr>
        <w:t>)</w:t>
      </w:r>
      <w:r w:rsidR="00771EF1" w:rsidRPr="00601154">
        <w:rPr>
          <w:rFonts w:asciiTheme="majorBidi" w:hAnsiTheme="majorBidi" w:cstheme="majorBidi"/>
        </w:rPr>
        <w:t>,</w:t>
      </w:r>
      <w:r w:rsidR="000351A3" w:rsidRPr="00601154">
        <w:rPr>
          <w:rFonts w:asciiTheme="majorBidi" w:hAnsiTheme="majorBidi" w:cstheme="majorBidi"/>
        </w:rPr>
        <w:t xml:space="preserve"> </w:t>
      </w:r>
      <w:r w:rsidR="00EA3B8B" w:rsidRPr="00601154">
        <w:rPr>
          <w:rFonts w:asciiTheme="majorBidi" w:hAnsiTheme="majorBidi" w:cstheme="majorBidi"/>
        </w:rPr>
        <w:t xml:space="preserve">and other statistics like whether </w:t>
      </w:r>
      <w:r w:rsidR="00771EF1" w:rsidRPr="00601154">
        <w:rPr>
          <w:rFonts w:asciiTheme="majorBidi" w:hAnsiTheme="majorBidi" w:cstheme="majorBidi"/>
        </w:rPr>
        <w:t xml:space="preserve">an </w:t>
      </w:r>
      <w:r w:rsidR="00EA3B8B" w:rsidRPr="00601154">
        <w:rPr>
          <w:rFonts w:asciiTheme="majorBidi" w:hAnsiTheme="majorBidi" w:cstheme="majorBidi"/>
        </w:rPr>
        <w:t>operation spilled to disk.</w:t>
      </w:r>
      <w:r w:rsidRPr="00601154">
        <w:rPr>
          <w:rFonts w:asciiTheme="majorBidi" w:hAnsiTheme="majorBidi" w:cstheme="majorBidi"/>
          <w:color w:val="000000" w:themeColor="text1"/>
        </w:rPr>
        <w:t xml:space="preserve"> </w:t>
      </w:r>
      <w:r w:rsidR="00FF017C">
        <w:rPr>
          <w:rFonts w:asciiTheme="majorBidi" w:hAnsiTheme="majorBidi" w:cstheme="majorBidi"/>
          <w:color w:val="000000" w:themeColor="text1"/>
        </w:rPr>
        <w:t xml:space="preserve"> </w:t>
      </w:r>
      <w:r w:rsidR="00141831" w:rsidRPr="00601154">
        <w:rPr>
          <w:rFonts w:asciiTheme="majorBidi" w:hAnsiTheme="majorBidi" w:cstheme="majorBidi"/>
          <w:color w:val="000000" w:themeColor="text1"/>
        </w:rPr>
        <w:t xml:space="preserve">We will use the same example as in chapter </w:t>
      </w:r>
      <w:r w:rsidR="00C46DC4" w:rsidRPr="00601154">
        <w:rPr>
          <w:rFonts w:asciiTheme="majorBidi" w:hAnsiTheme="majorBidi" w:cstheme="majorBidi"/>
          <w:color w:val="000000" w:themeColor="text1"/>
        </w:rPr>
        <w:t>3</w:t>
      </w:r>
      <w:r w:rsidR="00141831" w:rsidRPr="00601154">
        <w:rPr>
          <w:rFonts w:asciiTheme="majorBidi" w:hAnsiTheme="majorBidi" w:cstheme="majorBidi"/>
          <w:color w:val="000000" w:themeColor="text1"/>
        </w:rPr>
        <w:t xml:space="preserve">, the SQL can be seen </w:t>
      </w:r>
      <w:r w:rsidR="000351A3" w:rsidRPr="00601154">
        <w:rPr>
          <w:rFonts w:asciiTheme="majorBidi" w:hAnsiTheme="majorBidi" w:cstheme="majorBidi"/>
          <w:color w:val="000000" w:themeColor="text1"/>
        </w:rPr>
        <w:t xml:space="preserve">in </w:t>
      </w:r>
      <w:r w:rsidR="00B40B57">
        <w:rPr>
          <w:rFonts w:asciiTheme="majorBidi" w:hAnsiTheme="majorBidi" w:cstheme="majorBidi"/>
          <w:color w:val="000000" w:themeColor="text1"/>
        </w:rPr>
        <w:t>f</w:t>
      </w:r>
      <w:r w:rsidR="000351A3" w:rsidRPr="00601154">
        <w:rPr>
          <w:rFonts w:asciiTheme="majorBidi" w:hAnsiTheme="majorBidi" w:cstheme="majorBidi"/>
          <w:color w:val="000000" w:themeColor="text1"/>
        </w:rPr>
        <w:t xml:space="preserve">igure </w:t>
      </w:r>
      <w:r w:rsidR="00AD6C31">
        <w:rPr>
          <w:rFonts w:asciiTheme="majorBidi" w:hAnsiTheme="majorBidi" w:cstheme="majorBidi"/>
          <w:color w:val="000000" w:themeColor="text1"/>
        </w:rPr>
        <w:t>40</w:t>
      </w:r>
      <w:r w:rsidR="000351A3" w:rsidRPr="00601154">
        <w:rPr>
          <w:rFonts w:asciiTheme="majorBidi" w:hAnsiTheme="majorBidi" w:cstheme="majorBidi"/>
          <w:color w:val="000000" w:themeColor="text1"/>
        </w:rPr>
        <w:t>.</w:t>
      </w:r>
      <w:r w:rsidR="009B5B15" w:rsidRPr="00601154">
        <w:rPr>
          <w:rFonts w:asciiTheme="majorBidi" w:hAnsiTheme="majorBidi" w:cstheme="majorBidi"/>
          <w:color w:val="000000" w:themeColor="text1"/>
        </w:rPr>
        <w:br/>
      </w:r>
      <w:r w:rsidR="0082566A" w:rsidRPr="00601154">
        <w:rPr>
          <w:rFonts w:asciiTheme="majorBidi" w:hAnsiTheme="majorBidi" w:cstheme="majorBidi"/>
          <w:noProof/>
          <w:color w:val="0000FF"/>
          <w:sz w:val="22"/>
          <w:szCs w:val="22"/>
        </w:rPr>
        <w:drawing>
          <wp:inline distT="0" distB="0" distL="0" distR="0" wp14:anchorId="4BC6D311" wp14:editId="259C1748">
            <wp:extent cx="5720520" cy="10450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7">
                      <a:extLst>
                        <a:ext uri="{28A0092B-C50C-407E-A947-70E740481C1C}">
                          <a14:useLocalDpi xmlns:a14="http://schemas.microsoft.com/office/drawing/2010/main" val="0"/>
                        </a:ext>
                      </a:extLst>
                    </a:blip>
                    <a:stretch>
                      <a:fillRect/>
                    </a:stretch>
                  </pic:blipFill>
                  <pic:spPr>
                    <a:xfrm>
                      <a:off x="0" y="0"/>
                      <a:ext cx="5771117" cy="1054272"/>
                    </a:xfrm>
                    <a:prstGeom prst="rect">
                      <a:avLst/>
                    </a:prstGeom>
                  </pic:spPr>
                </pic:pic>
              </a:graphicData>
            </a:graphic>
          </wp:inline>
        </w:drawing>
      </w:r>
    </w:p>
    <w:p w14:paraId="554165D1" w14:textId="7591B712" w:rsidR="0082566A" w:rsidRPr="00601154" w:rsidRDefault="0082566A" w:rsidP="00F579FA">
      <w:pPr>
        <w:spacing w:line="360" w:lineRule="auto"/>
        <w:rPr>
          <w:rFonts w:asciiTheme="majorBidi" w:hAnsiTheme="majorBidi" w:cstheme="majorBidi"/>
          <w:lang w:val="en-GB"/>
        </w:rPr>
      </w:pPr>
      <w:r w:rsidRPr="00601154">
        <w:rPr>
          <w:rFonts w:asciiTheme="majorBidi" w:hAnsiTheme="majorBidi" w:cstheme="majorBidi"/>
          <w:color w:val="0000FF"/>
          <w:sz w:val="22"/>
          <w:szCs w:val="22"/>
          <w:vertAlign w:val="subscript"/>
        </w:rPr>
        <w:lastRenderedPageBreak/>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AD6C31">
        <w:rPr>
          <w:rFonts w:asciiTheme="majorBidi" w:hAnsiTheme="majorBidi" w:cstheme="majorBidi"/>
          <w:b/>
          <w:bCs/>
          <w:lang w:val="en-GB"/>
        </w:rPr>
        <w:t>40</w:t>
      </w:r>
      <w:r w:rsidR="00DC25B9" w:rsidRPr="00601154">
        <w:rPr>
          <w:rFonts w:asciiTheme="majorBidi" w:hAnsiTheme="majorBidi" w:cstheme="majorBidi"/>
          <w:b/>
          <w:bCs/>
          <w:lang w:val="en-GB"/>
        </w:rPr>
        <w:t xml:space="preserve">- </w:t>
      </w:r>
      <w:r w:rsidR="00DC25B9" w:rsidRPr="00601154">
        <w:rPr>
          <w:rFonts w:asciiTheme="majorBidi" w:hAnsiTheme="majorBidi" w:cstheme="majorBidi"/>
          <w:lang w:val="en-GB"/>
        </w:rPr>
        <w:t>Identify Performance Bottleneck Query</w:t>
      </w:r>
      <w:r w:rsidR="000351A3" w:rsidRPr="00601154">
        <w:rPr>
          <w:rFonts w:asciiTheme="majorBidi" w:hAnsiTheme="majorBidi" w:cstheme="majorBidi"/>
          <w:b/>
          <w:bCs/>
          <w:lang w:val="en-GB"/>
        </w:rPr>
        <w:br/>
      </w:r>
      <w:r w:rsidR="000351A3" w:rsidRPr="00601154">
        <w:rPr>
          <w:rFonts w:asciiTheme="majorBidi" w:hAnsiTheme="majorBidi" w:cstheme="majorBidi"/>
          <w:b/>
          <w:bCs/>
          <w:lang w:val="en-GB"/>
        </w:rPr>
        <w:br/>
      </w:r>
      <w:r w:rsidR="00C67688" w:rsidRPr="00601154">
        <w:rPr>
          <w:rFonts w:asciiTheme="majorBidi" w:eastAsiaTheme="minorHAnsi" w:hAnsiTheme="majorBidi" w:cstheme="majorBidi"/>
        </w:rPr>
        <w:t xml:space="preserve">We are going to use </w:t>
      </w:r>
      <w:proofErr w:type="spellStart"/>
      <w:r w:rsidR="00C67688" w:rsidRPr="00601154">
        <w:rPr>
          <w:rFonts w:asciiTheme="majorBidi" w:eastAsiaTheme="minorHAnsi" w:hAnsiTheme="majorBidi" w:cstheme="majorBidi"/>
        </w:rPr>
        <w:t>QueryFlow</w:t>
      </w:r>
      <w:proofErr w:type="spellEnd"/>
      <w:r w:rsidR="00C67688" w:rsidRPr="00601154">
        <w:rPr>
          <w:rFonts w:asciiTheme="majorBidi" w:eastAsiaTheme="minorHAnsi" w:hAnsiTheme="majorBidi" w:cstheme="majorBidi"/>
        </w:rPr>
        <w:t xml:space="preserve"> to identify the bottlenecks of our query.</w:t>
      </w:r>
      <w:r w:rsidR="00771EF1" w:rsidRPr="00601154">
        <w:rPr>
          <w:rFonts w:asciiTheme="majorBidi" w:eastAsiaTheme="minorHAnsi" w:hAnsiTheme="majorBidi" w:cstheme="majorBidi"/>
        </w:rPr>
        <w:t xml:space="preserve"> </w:t>
      </w:r>
      <w:r w:rsidR="000351A3" w:rsidRPr="00601154">
        <w:rPr>
          <w:rFonts w:asciiTheme="majorBidi" w:hAnsiTheme="majorBidi" w:cstheme="majorBidi"/>
          <w:lang w:val="en-GB"/>
        </w:rPr>
        <w:t>The corresponding Sankey that represent</w:t>
      </w:r>
      <w:r w:rsidR="00771EF1" w:rsidRPr="00601154">
        <w:rPr>
          <w:rFonts w:asciiTheme="majorBidi" w:hAnsiTheme="majorBidi" w:cstheme="majorBidi"/>
          <w:lang w:val="en-GB"/>
        </w:rPr>
        <w:t>s</w:t>
      </w:r>
      <w:r w:rsidR="000351A3" w:rsidRPr="00601154">
        <w:rPr>
          <w:rFonts w:asciiTheme="majorBidi" w:hAnsiTheme="majorBidi" w:cstheme="majorBidi"/>
          <w:lang w:val="en-GB"/>
        </w:rPr>
        <w:t xml:space="preserve"> the cardinality can be seen in </w:t>
      </w:r>
      <w:r w:rsidR="00B40B57">
        <w:rPr>
          <w:rFonts w:asciiTheme="majorBidi" w:hAnsiTheme="majorBidi" w:cstheme="majorBidi"/>
          <w:lang w:val="en-GB"/>
        </w:rPr>
        <w:t>f</w:t>
      </w:r>
      <w:r w:rsidR="000351A3" w:rsidRPr="00601154">
        <w:rPr>
          <w:rFonts w:asciiTheme="majorBidi" w:hAnsiTheme="majorBidi" w:cstheme="majorBidi"/>
          <w:lang w:val="en-GB"/>
        </w:rPr>
        <w:t xml:space="preserve">igure </w:t>
      </w:r>
      <w:r w:rsidR="00AD6C31">
        <w:rPr>
          <w:rFonts w:asciiTheme="majorBidi" w:hAnsiTheme="majorBidi" w:cstheme="majorBidi"/>
          <w:lang w:val="en-GB"/>
        </w:rPr>
        <w:t>41</w:t>
      </w:r>
      <w:r w:rsidR="000351A3" w:rsidRPr="00601154">
        <w:rPr>
          <w:rFonts w:asciiTheme="majorBidi" w:hAnsiTheme="majorBidi" w:cstheme="majorBidi"/>
          <w:lang w:val="en-GB"/>
        </w:rPr>
        <w:t>.</w:t>
      </w:r>
    </w:p>
    <w:p w14:paraId="1A45021B" w14:textId="1E4C6A21" w:rsidR="0082566A" w:rsidRPr="00605DD2" w:rsidRDefault="002C036B" w:rsidP="00605DD2">
      <w:pPr>
        <w:pStyle w:val="NormalWeb"/>
        <w:spacing w:line="360" w:lineRule="auto"/>
        <w:rPr>
          <w:rFonts w:asciiTheme="majorBidi" w:eastAsiaTheme="minorHAnsi" w:hAnsiTheme="majorBidi" w:cstheme="majorBidi"/>
        </w:rPr>
      </w:pPr>
      <w:r w:rsidRPr="00601154">
        <w:rPr>
          <w:rFonts w:asciiTheme="majorBidi" w:hAnsiTheme="majorBidi" w:cstheme="majorBidi"/>
          <w:noProof/>
          <w:color w:val="000000" w:themeColor="text1"/>
        </w:rPr>
        <w:drawing>
          <wp:inline distT="0" distB="0" distL="0" distR="0" wp14:anchorId="7035F268" wp14:editId="60A16409">
            <wp:extent cx="5726668" cy="2394857"/>
            <wp:effectExtent l="0" t="0" r="127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1-18 at 15.00.03.png"/>
                    <pic:cNvPicPr/>
                  </pic:nvPicPr>
                  <pic:blipFill>
                    <a:blip r:embed="rId42">
                      <a:extLst>
                        <a:ext uri="{28A0092B-C50C-407E-A947-70E740481C1C}">
                          <a14:useLocalDpi xmlns:a14="http://schemas.microsoft.com/office/drawing/2010/main" val="0"/>
                        </a:ext>
                      </a:extLst>
                    </a:blip>
                    <a:stretch>
                      <a:fillRect/>
                    </a:stretch>
                  </pic:blipFill>
                  <pic:spPr>
                    <a:xfrm>
                      <a:off x="0" y="0"/>
                      <a:ext cx="5746276" cy="2403057"/>
                    </a:xfrm>
                    <a:prstGeom prst="rect">
                      <a:avLst/>
                    </a:prstGeom>
                  </pic:spPr>
                </pic:pic>
              </a:graphicData>
            </a:graphic>
          </wp:inline>
        </w:drawing>
      </w:r>
      <w:r w:rsidR="00605DD2">
        <w:rPr>
          <w:rFonts w:asciiTheme="majorBidi" w:hAnsiTheme="majorBidi" w:cstheme="majorBidi"/>
          <w:b/>
          <w:bCs/>
          <w:lang w:val="en-GB"/>
        </w:rPr>
        <w:t xml:space="preserve">              </w:t>
      </w:r>
      <w:r w:rsidR="00605DD2">
        <w:rPr>
          <w:rFonts w:asciiTheme="majorBidi" w:hAnsiTheme="majorBidi" w:cstheme="majorBidi"/>
          <w:b/>
          <w:bCs/>
          <w:lang w:val="en-GB"/>
        </w:rPr>
        <w:br/>
        <w:t xml:space="preserve">                   </w:t>
      </w:r>
      <w:r w:rsidR="0082566A" w:rsidRPr="00601154">
        <w:rPr>
          <w:rFonts w:asciiTheme="majorBidi" w:hAnsiTheme="majorBidi" w:cstheme="majorBidi"/>
          <w:b/>
          <w:bCs/>
          <w:lang w:val="en-GB"/>
        </w:rPr>
        <w:t xml:space="preserve">Figure </w:t>
      </w:r>
      <w:r w:rsidR="00AD6C31">
        <w:rPr>
          <w:rFonts w:asciiTheme="majorBidi" w:hAnsiTheme="majorBidi" w:cstheme="majorBidi"/>
          <w:b/>
          <w:bCs/>
          <w:lang w:val="en-GB"/>
        </w:rPr>
        <w:t>41</w:t>
      </w:r>
      <w:r w:rsidR="00DC25B9" w:rsidRPr="00601154">
        <w:rPr>
          <w:rFonts w:asciiTheme="majorBidi" w:hAnsiTheme="majorBidi" w:cstheme="majorBidi"/>
          <w:b/>
          <w:bCs/>
          <w:lang w:val="en-GB"/>
        </w:rPr>
        <w:t xml:space="preserve">- </w:t>
      </w:r>
      <w:r w:rsidR="00DC25B9" w:rsidRPr="00601154">
        <w:rPr>
          <w:rFonts w:asciiTheme="majorBidi" w:hAnsiTheme="majorBidi" w:cstheme="majorBidi"/>
          <w:lang w:val="en-GB"/>
        </w:rPr>
        <w:t>Identify Performance Bottleneck Cardinality Sankey diagram</w:t>
      </w:r>
      <w:r w:rsidR="000351A3" w:rsidRPr="00601154">
        <w:rPr>
          <w:rFonts w:asciiTheme="majorBidi" w:hAnsiTheme="majorBidi" w:cstheme="majorBidi"/>
          <w:b/>
          <w:bCs/>
          <w:lang w:val="en-GB"/>
        </w:rPr>
        <w:br/>
      </w:r>
      <w:r w:rsidR="009B5B15" w:rsidRPr="00601154">
        <w:rPr>
          <w:rFonts w:asciiTheme="majorBidi" w:hAnsiTheme="majorBidi" w:cstheme="majorBidi"/>
        </w:rPr>
        <w:br/>
      </w:r>
      <w:r w:rsidR="000351A3" w:rsidRPr="00601154">
        <w:rPr>
          <w:rFonts w:asciiTheme="majorBidi" w:hAnsiTheme="majorBidi" w:cstheme="majorBidi"/>
        </w:rPr>
        <w:t xml:space="preserve">We can see from </w:t>
      </w:r>
      <w:r w:rsidR="00B40B57">
        <w:rPr>
          <w:rFonts w:asciiTheme="majorBidi" w:hAnsiTheme="majorBidi" w:cstheme="majorBidi"/>
        </w:rPr>
        <w:t>f</w:t>
      </w:r>
      <w:r w:rsidR="000351A3" w:rsidRPr="00601154">
        <w:rPr>
          <w:rFonts w:asciiTheme="majorBidi" w:hAnsiTheme="majorBidi" w:cstheme="majorBidi"/>
        </w:rPr>
        <w:t xml:space="preserve">igure </w:t>
      </w:r>
      <w:r w:rsidR="00AD6C31">
        <w:rPr>
          <w:rFonts w:asciiTheme="majorBidi" w:hAnsiTheme="majorBidi" w:cstheme="majorBidi"/>
        </w:rPr>
        <w:t>41</w:t>
      </w:r>
      <w:r w:rsidR="000351A3" w:rsidRPr="00601154">
        <w:rPr>
          <w:rFonts w:asciiTheme="majorBidi" w:hAnsiTheme="majorBidi" w:cstheme="majorBidi"/>
        </w:rPr>
        <w:t xml:space="preserve"> that only a few rows are retrieved from the </w:t>
      </w:r>
      <w:r w:rsidR="000351A3" w:rsidRPr="00601154">
        <w:rPr>
          <w:rFonts w:asciiTheme="majorBidi" w:hAnsiTheme="majorBidi" w:cstheme="majorBidi"/>
          <w:i/>
          <w:iCs/>
        </w:rPr>
        <w:t xml:space="preserve">People* </w:t>
      </w:r>
      <w:r w:rsidR="000351A3" w:rsidRPr="00601154">
        <w:rPr>
          <w:rFonts w:ascii="Cambria Math" w:hAnsi="Cambria Math" w:cs="Cambria Math"/>
          <w:i/>
          <w:iCs/>
        </w:rPr>
        <w:t>⋈</w:t>
      </w:r>
      <w:r w:rsidR="000351A3" w:rsidRPr="00601154">
        <w:rPr>
          <w:rFonts w:asciiTheme="majorBidi" w:hAnsiTheme="majorBidi" w:cstheme="majorBidi"/>
          <w:i/>
          <w:iCs/>
        </w:rPr>
        <w:t xml:space="preserve"> Crew</w:t>
      </w:r>
      <w:r w:rsidR="000351A3" w:rsidRPr="00601154">
        <w:rPr>
          <w:rFonts w:asciiTheme="majorBidi" w:hAnsiTheme="majorBidi" w:cstheme="majorBidi"/>
        </w:rPr>
        <w:t xml:space="preserve"> due to the filter on the </w:t>
      </w:r>
      <w:r w:rsidR="000351A3" w:rsidRPr="00601154">
        <w:rPr>
          <w:rFonts w:asciiTheme="majorBidi" w:hAnsiTheme="majorBidi" w:cstheme="majorBidi"/>
          <w:i/>
          <w:iCs/>
        </w:rPr>
        <w:t>People</w:t>
      </w:r>
      <w:r w:rsidR="000351A3" w:rsidRPr="00601154">
        <w:rPr>
          <w:rFonts w:asciiTheme="majorBidi" w:hAnsiTheme="majorBidi" w:cstheme="majorBidi"/>
        </w:rPr>
        <w:t xml:space="preserve"> relation, which indicate</w:t>
      </w:r>
      <w:r w:rsidR="00771EF1" w:rsidRPr="00601154">
        <w:rPr>
          <w:rFonts w:asciiTheme="majorBidi" w:hAnsiTheme="majorBidi" w:cstheme="majorBidi"/>
        </w:rPr>
        <w:t>s</w:t>
      </w:r>
      <w:r w:rsidR="000351A3" w:rsidRPr="00601154">
        <w:rPr>
          <w:rFonts w:asciiTheme="majorBidi" w:hAnsiTheme="majorBidi" w:cstheme="majorBidi"/>
        </w:rPr>
        <w:t xml:space="preserve"> it might be a good candidate for optimization. </w:t>
      </w:r>
      <w:r w:rsidR="000351A3" w:rsidRPr="00601154">
        <w:rPr>
          <w:rFonts w:asciiTheme="majorBidi" w:hAnsiTheme="majorBidi" w:cstheme="majorBidi"/>
          <w:b/>
          <w:bCs/>
          <w:lang w:val="en-GB"/>
        </w:rPr>
        <w:br/>
      </w:r>
      <w:r w:rsidR="000351A3" w:rsidRPr="00601154">
        <w:rPr>
          <w:rFonts w:asciiTheme="majorBidi" w:hAnsiTheme="majorBidi" w:cstheme="majorBidi"/>
          <w:lang w:val="en-GB"/>
        </w:rPr>
        <w:br/>
      </w:r>
      <w:r w:rsidR="00B07439">
        <w:rPr>
          <w:rFonts w:asciiTheme="majorBidi" w:hAnsiTheme="majorBidi" w:cstheme="majorBidi"/>
          <w:lang w:val="en-GB"/>
        </w:rPr>
        <w:t>T</w:t>
      </w:r>
      <w:r w:rsidR="000351A3" w:rsidRPr="00601154">
        <w:rPr>
          <w:rFonts w:asciiTheme="majorBidi" w:hAnsiTheme="majorBidi" w:cstheme="majorBidi"/>
          <w:lang w:val="en-GB"/>
        </w:rPr>
        <w:t>o get more information, we are going to create another Sankey that represent</w:t>
      </w:r>
      <w:r w:rsidR="00771EF1" w:rsidRPr="00601154">
        <w:rPr>
          <w:rFonts w:asciiTheme="majorBidi" w:hAnsiTheme="majorBidi" w:cstheme="majorBidi"/>
          <w:lang w:val="en-GB"/>
        </w:rPr>
        <w:t>s</w:t>
      </w:r>
      <w:r w:rsidR="000351A3" w:rsidRPr="00601154">
        <w:rPr>
          <w:rFonts w:asciiTheme="majorBidi" w:hAnsiTheme="majorBidi" w:cstheme="majorBidi"/>
          <w:lang w:val="en-GB"/>
        </w:rPr>
        <w:t xml:space="preserve"> the duration of our example, and it can be seen in </w:t>
      </w:r>
      <w:r w:rsidR="00474651">
        <w:rPr>
          <w:rFonts w:asciiTheme="majorBidi" w:hAnsiTheme="majorBidi" w:cstheme="majorBidi"/>
          <w:lang w:val="en-GB"/>
        </w:rPr>
        <w:t>f</w:t>
      </w:r>
      <w:r w:rsidR="000351A3" w:rsidRPr="00601154">
        <w:rPr>
          <w:rFonts w:asciiTheme="majorBidi" w:hAnsiTheme="majorBidi" w:cstheme="majorBidi"/>
          <w:lang w:val="en-GB"/>
        </w:rPr>
        <w:t xml:space="preserve">igure </w:t>
      </w:r>
      <w:r w:rsidR="00AD6C31">
        <w:rPr>
          <w:rFonts w:asciiTheme="majorBidi" w:hAnsiTheme="majorBidi" w:cstheme="majorBidi"/>
          <w:lang w:val="en-GB"/>
        </w:rPr>
        <w:t>42</w:t>
      </w:r>
      <w:r w:rsidR="000351A3" w:rsidRPr="00601154">
        <w:rPr>
          <w:rFonts w:asciiTheme="majorBidi" w:hAnsiTheme="majorBidi" w:cstheme="majorBidi"/>
          <w:lang w:val="en-GB"/>
        </w:rPr>
        <w:t>.</w:t>
      </w:r>
    </w:p>
    <w:p w14:paraId="00743190" w14:textId="1C9A2E3C" w:rsidR="00275EC0" w:rsidRPr="00601154" w:rsidRDefault="00275EC0" w:rsidP="0097067D">
      <w:pPr>
        <w:tabs>
          <w:tab w:val="left" w:pos="2208"/>
        </w:tabs>
        <w:spacing w:line="360" w:lineRule="auto"/>
        <w:rPr>
          <w:rFonts w:asciiTheme="majorBidi" w:eastAsiaTheme="minorHAnsi" w:hAnsiTheme="majorBidi" w:cstheme="majorBidi"/>
        </w:rPr>
      </w:pPr>
      <w:r w:rsidRPr="00601154">
        <w:rPr>
          <w:rFonts w:asciiTheme="majorBidi" w:hAnsiTheme="majorBidi" w:cstheme="majorBidi"/>
        </w:rPr>
        <w:tab/>
      </w:r>
      <w:r w:rsidR="002C036B" w:rsidRPr="00601154">
        <w:rPr>
          <w:rFonts w:asciiTheme="majorBidi" w:eastAsiaTheme="minorHAnsi" w:hAnsiTheme="majorBidi" w:cstheme="majorBidi"/>
          <w:noProof/>
        </w:rPr>
        <w:drawing>
          <wp:inline distT="0" distB="0" distL="0" distR="0" wp14:anchorId="2A87889C" wp14:editId="2C908C42">
            <wp:extent cx="5725174" cy="184621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2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4140" cy="1849108"/>
                    </a:xfrm>
                    <a:prstGeom prst="rect">
                      <a:avLst/>
                    </a:prstGeom>
                  </pic:spPr>
                </pic:pic>
              </a:graphicData>
            </a:graphic>
          </wp:inline>
        </w:drawing>
      </w:r>
    </w:p>
    <w:p w14:paraId="049E0A61" w14:textId="48E50197" w:rsidR="0082566A" w:rsidRPr="00601154" w:rsidRDefault="00275EC0" w:rsidP="00DC25B9">
      <w:pPr>
        <w:spacing w:line="360" w:lineRule="auto"/>
        <w:rPr>
          <w:rFonts w:asciiTheme="majorBidi" w:hAnsiTheme="majorBidi" w:cstheme="majorBidi"/>
          <w:b/>
          <w:bCs/>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r>
      <w:r w:rsidR="0082566A" w:rsidRPr="00601154">
        <w:rPr>
          <w:rFonts w:asciiTheme="majorBidi" w:hAnsiTheme="majorBidi" w:cstheme="majorBidi"/>
          <w:color w:val="0000FF"/>
          <w:sz w:val="22"/>
          <w:szCs w:val="22"/>
          <w:vertAlign w:val="subscript"/>
        </w:rPr>
        <w:softHyphen/>
      </w:r>
      <w:r w:rsidR="0082566A" w:rsidRPr="00601154">
        <w:rPr>
          <w:rFonts w:asciiTheme="majorBidi" w:hAnsiTheme="majorBidi" w:cstheme="majorBidi"/>
          <w:color w:val="0000FF"/>
          <w:sz w:val="22"/>
          <w:szCs w:val="22"/>
          <w:vertAlign w:val="subscript"/>
        </w:rPr>
        <w:softHyphen/>
        <w:t xml:space="preserve">                                         </w:t>
      </w:r>
      <w:r w:rsidR="0082566A" w:rsidRPr="00601154">
        <w:rPr>
          <w:rFonts w:asciiTheme="majorBidi" w:hAnsiTheme="majorBidi" w:cstheme="majorBidi"/>
          <w:b/>
          <w:bCs/>
          <w:lang w:val="en-GB"/>
        </w:rPr>
        <w:t xml:space="preserve">Figure </w:t>
      </w:r>
      <w:r w:rsidR="00AD6C31">
        <w:rPr>
          <w:rFonts w:asciiTheme="majorBidi" w:hAnsiTheme="majorBidi" w:cstheme="majorBidi"/>
          <w:b/>
          <w:bCs/>
          <w:lang w:val="en-GB"/>
        </w:rPr>
        <w:t>42</w:t>
      </w:r>
      <w:r w:rsidR="00DC25B9" w:rsidRPr="00601154">
        <w:rPr>
          <w:rFonts w:asciiTheme="majorBidi" w:hAnsiTheme="majorBidi" w:cstheme="majorBidi"/>
          <w:b/>
          <w:bCs/>
          <w:lang w:val="en-GB"/>
        </w:rPr>
        <w:t xml:space="preserve">- </w:t>
      </w:r>
      <w:r w:rsidR="00DC25B9" w:rsidRPr="00601154">
        <w:rPr>
          <w:rFonts w:asciiTheme="majorBidi" w:hAnsiTheme="majorBidi" w:cstheme="majorBidi"/>
          <w:lang w:val="en-GB"/>
        </w:rPr>
        <w:t>Identify Performance Bottleneck Duration Sankey diagram</w:t>
      </w:r>
    </w:p>
    <w:p w14:paraId="3FC68E2C" w14:textId="77777777" w:rsidR="0082566A" w:rsidRPr="00601154" w:rsidRDefault="0082566A" w:rsidP="00F579FA">
      <w:pPr>
        <w:spacing w:line="360" w:lineRule="auto"/>
        <w:rPr>
          <w:rFonts w:asciiTheme="majorBidi" w:hAnsiTheme="majorBidi" w:cstheme="majorBidi"/>
          <w:lang w:val="en-GB"/>
        </w:rPr>
      </w:pPr>
    </w:p>
    <w:p w14:paraId="3F48F58B" w14:textId="08485794" w:rsidR="000351A3" w:rsidRPr="00601154" w:rsidRDefault="00590F65" w:rsidP="00F579FA">
      <w:pPr>
        <w:spacing w:line="360" w:lineRule="auto"/>
        <w:rPr>
          <w:rFonts w:asciiTheme="majorBidi" w:hAnsiTheme="majorBidi" w:cstheme="majorBidi"/>
        </w:rPr>
      </w:pPr>
      <w:r w:rsidRPr="00601154">
        <w:rPr>
          <w:rFonts w:asciiTheme="majorBidi" w:hAnsiTheme="majorBidi" w:cstheme="majorBidi"/>
        </w:rPr>
        <w:lastRenderedPageBreak/>
        <w:t>The total query duration is 7 seconds</w:t>
      </w:r>
      <w:ins w:id="261" w:author="Eyal Trabelsi" w:date="2021-10-09T13:29:00Z">
        <w:r w:rsidR="00037D65">
          <w:rPr>
            <w:rFonts w:asciiTheme="majorBidi" w:hAnsiTheme="majorBidi" w:cstheme="majorBidi"/>
          </w:rPr>
          <w:t xml:space="preserve"> (from the “Total time”)</w:t>
        </w:r>
      </w:ins>
      <w:r w:rsidRPr="00601154">
        <w:rPr>
          <w:rFonts w:asciiTheme="majorBidi" w:hAnsiTheme="majorBidi" w:cstheme="majorBidi"/>
        </w:rPr>
        <w:t>, w</w:t>
      </w:r>
      <w:r w:rsidR="002C036B" w:rsidRPr="00601154">
        <w:rPr>
          <w:rFonts w:asciiTheme="majorBidi" w:hAnsiTheme="majorBidi" w:cstheme="majorBidi"/>
        </w:rPr>
        <w:t xml:space="preserve">e can see </w:t>
      </w:r>
      <w:r w:rsidR="000351A3" w:rsidRPr="00601154">
        <w:rPr>
          <w:rFonts w:asciiTheme="majorBidi" w:hAnsiTheme="majorBidi" w:cstheme="majorBidi"/>
        </w:rPr>
        <w:t xml:space="preserve">in </w:t>
      </w:r>
      <w:r w:rsidR="00E1275E">
        <w:rPr>
          <w:rFonts w:asciiTheme="majorBidi" w:hAnsiTheme="majorBidi" w:cstheme="majorBidi"/>
        </w:rPr>
        <w:t>f</w:t>
      </w:r>
      <w:r w:rsidR="000351A3" w:rsidRPr="00601154">
        <w:rPr>
          <w:rFonts w:asciiTheme="majorBidi" w:hAnsiTheme="majorBidi" w:cstheme="majorBidi"/>
        </w:rPr>
        <w:t xml:space="preserve">igure </w:t>
      </w:r>
      <w:r w:rsidR="00AD6C31">
        <w:rPr>
          <w:rFonts w:asciiTheme="majorBidi" w:hAnsiTheme="majorBidi" w:cstheme="majorBidi"/>
        </w:rPr>
        <w:t>42</w:t>
      </w:r>
      <w:r w:rsidR="000351A3" w:rsidRPr="00601154">
        <w:rPr>
          <w:rFonts w:asciiTheme="majorBidi" w:hAnsiTheme="majorBidi" w:cstheme="majorBidi"/>
        </w:rPr>
        <w:t xml:space="preserve"> </w:t>
      </w:r>
      <w:r w:rsidR="002C036B" w:rsidRPr="00601154">
        <w:rPr>
          <w:rFonts w:asciiTheme="majorBidi" w:hAnsiTheme="majorBidi" w:cstheme="majorBidi"/>
        </w:rPr>
        <w:t xml:space="preserve">that </w:t>
      </w:r>
      <w:r w:rsidR="00B13D80" w:rsidRPr="00601154">
        <w:rPr>
          <w:rFonts w:asciiTheme="majorBidi" w:hAnsiTheme="majorBidi" w:cstheme="majorBidi"/>
        </w:rPr>
        <w:t xml:space="preserve">the </w:t>
      </w:r>
      <w:r w:rsidR="002C036B" w:rsidRPr="00601154">
        <w:rPr>
          <w:rFonts w:asciiTheme="majorBidi" w:hAnsiTheme="majorBidi" w:cstheme="majorBidi"/>
        </w:rPr>
        <w:t>longest operation</w:t>
      </w:r>
      <w:r w:rsidRPr="00601154">
        <w:rPr>
          <w:rFonts w:asciiTheme="majorBidi" w:hAnsiTheme="majorBidi" w:cstheme="majorBidi"/>
        </w:rPr>
        <w:t xml:space="preserve"> (3.6 seconds</w:t>
      </w:r>
      <w:ins w:id="262" w:author="Eyal Trabelsi" w:date="2021-10-09T13:29:00Z">
        <w:r w:rsidR="00037D65">
          <w:rPr>
            <w:rFonts w:asciiTheme="majorBidi" w:hAnsiTheme="majorBidi" w:cstheme="majorBidi"/>
          </w:rPr>
          <w:t xml:space="preserve"> if we hover over the edge</w:t>
        </w:r>
      </w:ins>
      <w:r w:rsidRPr="00601154">
        <w:rPr>
          <w:rFonts w:asciiTheme="majorBidi" w:hAnsiTheme="majorBidi" w:cstheme="majorBidi"/>
        </w:rPr>
        <w:t>)</w:t>
      </w:r>
      <w:r w:rsidR="002C036B" w:rsidRPr="00601154">
        <w:rPr>
          <w:rFonts w:asciiTheme="majorBidi" w:hAnsiTheme="majorBidi" w:cstheme="majorBidi"/>
        </w:rPr>
        <w:t xml:space="preserve"> is the People* </w:t>
      </w:r>
      <w:r w:rsidR="002C036B" w:rsidRPr="00601154">
        <w:rPr>
          <w:rFonts w:ascii="Cambria Math" w:hAnsi="Cambria Math" w:cs="Cambria Math"/>
        </w:rPr>
        <w:t>⋈</w:t>
      </w:r>
      <w:r w:rsidR="002C036B" w:rsidRPr="00601154">
        <w:rPr>
          <w:rFonts w:asciiTheme="majorBidi" w:hAnsiTheme="majorBidi" w:cstheme="majorBidi"/>
        </w:rPr>
        <w:t xml:space="preserve"> Crew</w:t>
      </w:r>
      <w:r w:rsidR="000351A3" w:rsidRPr="00601154">
        <w:rPr>
          <w:rFonts w:asciiTheme="majorBidi" w:hAnsiTheme="majorBidi" w:cstheme="majorBidi"/>
        </w:rPr>
        <w:t>.</w:t>
      </w:r>
    </w:p>
    <w:p w14:paraId="6D009AE1" w14:textId="77777777" w:rsidR="000351A3" w:rsidRPr="00601154" w:rsidRDefault="000351A3" w:rsidP="00F579FA">
      <w:pPr>
        <w:spacing w:line="360" w:lineRule="auto"/>
        <w:rPr>
          <w:rFonts w:asciiTheme="majorBidi" w:hAnsiTheme="majorBidi" w:cstheme="majorBidi"/>
        </w:rPr>
      </w:pPr>
    </w:p>
    <w:p w14:paraId="4B428B38" w14:textId="0FFE86DF" w:rsidR="00664E36" w:rsidRPr="00601154" w:rsidRDefault="003325E6" w:rsidP="00C67688">
      <w:pPr>
        <w:spacing w:line="360" w:lineRule="auto"/>
        <w:rPr>
          <w:rFonts w:asciiTheme="majorBidi" w:hAnsiTheme="majorBidi" w:cstheme="majorBidi"/>
          <w:color w:val="FF0000"/>
        </w:rPr>
      </w:pPr>
      <w:r w:rsidRPr="00601154">
        <w:rPr>
          <w:rFonts w:asciiTheme="majorBidi" w:hAnsiTheme="majorBidi" w:cstheme="majorBidi"/>
        </w:rPr>
        <w:t>W</w:t>
      </w:r>
      <w:r w:rsidR="00275EC0" w:rsidRPr="00601154">
        <w:rPr>
          <w:rFonts w:asciiTheme="majorBidi" w:hAnsiTheme="majorBidi" w:cstheme="majorBidi"/>
        </w:rPr>
        <w:t xml:space="preserve">e can improve our query performance </w:t>
      </w:r>
      <w:r w:rsidRPr="00601154">
        <w:rPr>
          <w:rFonts w:asciiTheme="majorBidi" w:hAnsiTheme="majorBidi" w:cstheme="majorBidi"/>
        </w:rPr>
        <w:t>in multiple ways</w:t>
      </w:r>
      <w:r w:rsidR="000351A3" w:rsidRPr="00601154">
        <w:rPr>
          <w:rFonts w:asciiTheme="majorBidi" w:hAnsiTheme="majorBidi" w:cstheme="majorBidi"/>
        </w:rPr>
        <w:t>. The easiest</w:t>
      </w:r>
      <w:r w:rsidRPr="00601154">
        <w:rPr>
          <w:rFonts w:asciiTheme="majorBidi" w:hAnsiTheme="majorBidi" w:cstheme="majorBidi"/>
        </w:rPr>
        <w:t xml:space="preserve"> one is to add a</w:t>
      </w:r>
      <w:r w:rsidR="000351A3" w:rsidRPr="00601154">
        <w:rPr>
          <w:rFonts w:asciiTheme="majorBidi" w:hAnsiTheme="majorBidi" w:cstheme="majorBidi"/>
        </w:rPr>
        <w:t xml:space="preserve"> new</w:t>
      </w:r>
      <w:r w:rsidRPr="00601154">
        <w:rPr>
          <w:rFonts w:asciiTheme="majorBidi" w:hAnsiTheme="majorBidi" w:cstheme="majorBidi"/>
        </w:rPr>
        <w:t xml:space="preserve"> index </w:t>
      </w:r>
      <w:r w:rsidR="0090073F" w:rsidRPr="00601154">
        <w:rPr>
          <w:rFonts w:asciiTheme="majorBidi" w:hAnsiTheme="majorBidi" w:cstheme="majorBidi"/>
        </w:rPr>
        <w:t xml:space="preserve">on the </w:t>
      </w:r>
      <w:r w:rsidR="00C67688" w:rsidRPr="00601154">
        <w:rPr>
          <w:rFonts w:asciiTheme="majorBidi" w:hAnsiTheme="majorBidi" w:cstheme="majorBidi"/>
          <w:i/>
          <w:iCs/>
        </w:rPr>
        <w:t>C</w:t>
      </w:r>
      <w:r w:rsidR="0090073F" w:rsidRPr="00601154">
        <w:rPr>
          <w:rFonts w:asciiTheme="majorBidi" w:hAnsiTheme="majorBidi" w:cstheme="majorBidi"/>
          <w:i/>
          <w:iCs/>
        </w:rPr>
        <w:t>rew</w:t>
      </w:r>
      <w:r w:rsidR="0090073F" w:rsidRPr="00601154">
        <w:rPr>
          <w:rFonts w:asciiTheme="majorBidi" w:hAnsiTheme="majorBidi" w:cstheme="majorBidi"/>
        </w:rPr>
        <w:t xml:space="preserve"> relation using the </w:t>
      </w:r>
      <w:proofErr w:type="spellStart"/>
      <w:r w:rsidR="0090073F" w:rsidRPr="00601154">
        <w:rPr>
          <w:rFonts w:asciiTheme="majorBidi" w:hAnsiTheme="majorBidi" w:cstheme="majorBidi"/>
          <w:i/>
          <w:iCs/>
        </w:rPr>
        <w:t>person_id</w:t>
      </w:r>
      <w:proofErr w:type="spellEnd"/>
      <w:r w:rsidR="0090073F" w:rsidRPr="00601154">
        <w:rPr>
          <w:rFonts w:asciiTheme="majorBidi" w:hAnsiTheme="majorBidi" w:cstheme="majorBidi"/>
        </w:rPr>
        <w:t xml:space="preserve"> column</w:t>
      </w:r>
      <w:r w:rsidR="00275EC0" w:rsidRPr="00601154">
        <w:rPr>
          <w:rFonts w:asciiTheme="majorBidi" w:hAnsiTheme="majorBidi" w:cstheme="majorBidi"/>
        </w:rPr>
        <w:t>.</w:t>
      </w:r>
      <w:r w:rsidR="00664E36" w:rsidRPr="00601154">
        <w:rPr>
          <w:rFonts w:asciiTheme="majorBidi" w:hAnsiTheme="majorBidi" w:cstheme="majorBidi"/>
        </w:rPr>
        <w:t xml:space="preserve"> The reason an index will improve our query execution time is </w:t>
      </w:r>
      <w:r w:rsidR="00C67688" w:rsidRPr="00601154">
        <w:rPr>
          <w:rFonts w:asciiTheme="majorBidi" w:hAnsiTheme="majorBidi" w:cstheme="majorBidi"/>
        </w:rPr>
        <w:t xml:space="preserve">that there are a lot of rows that can be skipped in the </w:t>
      </w:r>
      <w:r w:rsidR="001D24CA" w:rsidRPr="00601154">
        <w:rPr>
          <w:rFonts w:asciiTheme="majorBidi" w:hAnsiTheme="majorBidi" w:cstheme="majorBidi"/>
          <w:i/>
          <w:iCs/>
        </w:rPr>
        <w:t>Crew</w:t>
      </w:r>
      <w:r w:rsidR="001D24CA" w:rsidRPr="00601154">
        <w:rPr>
          <w:rFonts w:asciiTheme="majorBidi" w:hAnsiTheme="majorBidi" w:cstheme="majorBidi"/>
        </w:rPr>
        <w:t xml:space="preserve"> scan</w:t>
      </w:r>
      <w:r w:rsidR="00C67688" w:rsidRPr="00601154">
        <w:rPr>
          <w:rFonts w:asciiTheme="majorBidi" w:hAnsiTheme="majorBidi" w:cstheme="majorBidi"/>
        </w:rPr>
        <w:t>. This will allow us to</w:t>
      </w:r>
      <w:r w:rsidR="00664E36" w:rsidRPr="00601154">
        <w:rPr>
          <w:rFonts w:asciiTheme="majorBidi" w:hAnsiTheme="majorBidi" w:cstheme="majorBidi"/>
        </w:rPr>
        <w:t xml:space="preserve"> use</w:t>
      </w:r>
      <w:r w:rsidR="00C67688" w:rsidRPr="00601154">
        <w:rPr>
          <w:rFonts w:asciiTheme="majorBidi" w:hAnsiTheme="majorBidi" w:cstheme="majorBidi"/>
        </w:rPr>
        <w:t xml:space="preserve"> PostgreSQL’</w:t>
      </w:r>
      <w:r w:rsidR="00664E36" w:rsidRPr="00601154">
        <w:rPr>
          <w:rFonts w:asciiTheme="majorBidi" w:hAnsiTheme="majorBidi" w:cstheme="majorBidi"/>
        </w:rPr>
        <w:t xml:space="preserve"> </w:t>
      </w:r>
      <w:r w:rsidR="00664E36" w:rsidRPr="00601154">
        <w:rPr>
          <w:rFonts w:asciiTheme="majorBidi" w:hAnsiTheme="majorBidi" w:cstheme="majorBidi"/>
          <w:i/>
          <w:iCs/>
        </w:rPr>
        <w:t xml:space="preserve">Hash Join </w:t>
      </w:r>
      <w:r w:rsidR="00664E36" w:rsidRPr="00601154">
        <w:rPr>
          <w:rFonts w:asciiTheme="majorBidi" w:hAnsiTheme="majorBidi" w:cstheme="majorBidi"/>
        </w:rPr>
        <w:t>in a performant way</w:t>
      </w:r>
      <w:r w:rsidR="00C67688" w:rsidRPr="00601154">
        <w:rPr>
          <w:rFonts w:asciiTheme="majorBidi" w:hAnsiTheme="majorBidi" w:cstheme="majorBidi"/>
        </w:rPr>
        <w:t xml:space="preserve"> (Index Join)</w:t>
      </w:r>
      <w:r w:rsidR="00664E36" w:rsidRPr="00601154">
        <w:rPr>
          <w:rFonts w:asciiTheme="majorBidi" w:hAnsiTheme="majorBidi" w:cstheme="majorBidi"/>
        </w:rPr>
        <w:t>.</w:t>
      </w:r>
      <w:r w:rsidR="00C67688" w:rsidRPr="00601154">
        <w:rPr>
          <w:rFonts w:asciiTheme="majorBidi" w:hAnsiTheme="majorBidi" w:cstheme="majorBidi"/>
        </w:rPr>
        <w:t xml:space="preserve">  </w:t>
      </w:r>
    </w:p>
    <w:p w14:paraId="52E3C952" w14:textId="77777777" w:rsidR="00664E36" w:rsidRPr="00601154" w:rsidRDefault="00664E36" w:rsidP="00F579FA">
      <w:pPr>
        <w:spacing w:line="360" w:lineRule="auto"/>
        <w:rPr>
          <w:rFonts w:asciiTheme="majorBidi" w:hAnsiTheme="majorBidi" w:cstheme="majorBidi"/>
        </w:rPr>
      </w:pPr>
    </w:p>
    <w:p w14:paraId="07AF30CD" w14:textId="3E62C8CB" w:rsidR="00275EC0" w:rsidRPr="00601154" w:rsidRDefault="00275EC0" w:rsidP="00F579FA">
      <w:pPr>
        <w:spacing w:line="360" w:lineRule="auto"/>
        <w:rPr>
          <w:rFonts w:asciiTheme="majorBidi" w:eastAsiaTheme="minorHAnsi" w:hAnsiTheme="majorBidi" w:cstheme="majorBidi"/>
          <w:b/>
          <w:bCs/>
        </w:rPr>
      </w:pPr>
      <w:r w:rsidRPr="00601154">
        <w:rPr>
          <w:rFonts w:asciiTheme="majorBidi" w:hAnsiTheme="majorBidi" w:cstheme="majorBidi"/>
          <w:color w:val="000000" w:themeColor="text1"/>
        </w:rPr>
        <w:t xml:space="preserve">The </w:t>
      </w:r>
      <w:r w:rsidR="0090073F" w:rsidRPr="00601154">
        <w:rPr>
          <w:rFonts w:asciiTheme="majorBidi" w:hAnsiTheme="majorBidi" w:cstheme="majorBidi"/>
          <w:color w:val="000000" w:themeColor="text1"/>
        </w:rPr>
        <w:t>index creation</w:t>
      </w:r>
      <w:r w:rsidRPr="00601154">
        <w:rPr>
          <w:rFonts w:asciiTheme="majorBidi" w:hAnsiTheme="majorBidi" w:cstheme="majorBidi"/>
          <w:color w:val="000000" w:themeColor="text1"/>
        </w:rPr>
        <w:t xml:space="preserve"> query </w:t>
      </w:r>
      <w:r w:rsidR="00664E36" w:rsidRPr="00601154">
        <w:rPr>
          <w:rFonts w:asciiTheme="majorBidi" w:hAnsiTheme="majorBidi" w:cstheme="majorBidi"/>
          <w:color w:val="000000" w:themeColor="text1"/>
        </w:rPr>
        <w:t xml:space="preserve">on </w:t>
      </w:r>
      <w:r w:rsidR="00664E36" w:rsidRPr="00601154">
        <w:rPr>
          <w:rFonts w:asciiTheme="majorBidi" w:hAnsiTheme="majorBidi" w:cstheme="majorBidi"/>
          <w:i/>
          <w:iCs/>
        </w:rPr>
        <w:t>person</w:t>
      </w:r>
      <w:r w:rsidR="00664E36" w:rsidRPr="00601154">
        <w:rPr>
          <w:rFonts w:asciiTheme="majorBidi" w:hAnsiTheme="majorBidi" w:cstheme="majorBidi"/>
          <w:color w:val="000000" w:themeColor="text1"/>
        </w:rPr>
        <w:t xml:space="preserve"> </w:t>
      </w:r>
      <w:r w:rsidR="00664E36" w:rsidRPr="00601154">
        <w:rPr>
          <w:rFonts w:asciiTheme="majorBidi" w:hAnsiTheme="majorBidi" w:cstheme="majorBidi"/>
          <w:i/>
          <w:iCs/>
          <w:color w:val="000000" w:themeColor="text1"/>
        </w:rPr>
        <w:t>id</w:t>
      </w:r>
      <w:r w:rsidR="00664E36" w:rsidRPr="00601154">
        <w:rPr>
          <w:rFonts w:asciiTheme="majorBidi" w:hAnsiTheme="majorBidi" w:cstheme="majorBidi"/>
          <w:color w:val="000000" w:themeColor="text1"/>
        </w:rPr>
        <w:t xml:space="preserve"> </w:t>
      </w:r>
      <w:r w:rsidR="000351A3" w:rsidRPr="00601154">
        <w:rPr>
          <w:rFonts w:asciiTheme="majorBidi" w:hAnsiTheme="majorBidi" w:cstheme="majorBidi"/>
          <w:color w:val="000000" w:themeColor="text1"/>
        </w:rPr>
        <w:t xml:space="preserve">can be seen in </w:t>
      </w:r>
      <w:r w:rsidR="00E1275E">
        <w:rPr>
          <w:rFonts w:asciiTheme="majorBidi" w:hAnsiTheme="majorBidi" w:cstheme="majorBidi"/>
          <w:color w:val="000000" w:themeColor="text1"/>
        </w:rPr>
        <w:t>f</w:t>
      </w:r>
      <w:r w:rsidR="000351A3" w:rsidRPr="00601154">
        <w:rPr>
          <w:rFonts w:asciiTheme="majorBidi" w:hAnsiTheme="majorBidi" w:cstheme="majorBidi"/>
          <w:color w:val="000000" w:themeColor="text1"/>
        </w:rPr>
        <w:t xml:space="preserve">igure </w:t>
      </w:r>
      <w:r w:rsidR="00AD6C31">
        <w:rPr>
          <w:rFonts w:asciiTheme="majorBidi" w:hAnsiTheme="majorBidi" w:cstheme="majorBidi"/>
          <w:color w:val="000000" w:themeColor="text1"/>
        </w:rPr>
        <w:t>43</w:t>
      </w:r>
      <w:r w:rsidR="000351A3" w:rsidRPr="00601154">
        <w:rPr>
          <w:rFonts w:asciiTheme="majorBidi" w:hAnsiTheme="majorBidi" w:cstheme="majorBidi"/>
          <w:color w:val="000000" w:themeColor="text1"/>
        </w:rPr>
        <w:t>.</w:t>
      </w:r>
      <w:r w:rsidR="00664E36" w:rsidRPr="00601154">
        <w:rPr>
          <w:rFonts w:asciiTheme="majorBidi" w:hAnsiTheme="majorBidi" w:cstheme="majorBidi"/>
          <w:color w:val="000000" w:themeColor="text1"/>
        </w:rPr>
        <w:t xml:space="preserve"> </w:t>
      </w:r>
    </w:p>
    <w:p w14:paraId="66EFCC10" w14:textId="77777777" w:rsidR="00275EC0" w:rsidRPr="00601154" w:rsidRDefault="0090073F" w:rsidP="00F579FA">
      <w:pPr>
        <w:pStyle w:val="NormalWeb"/>
        <w:spacing w:line="360" w:lineRule="auto"/>
        <w:rPr>
          <w:rFonts w:asciiTheme="majorBidi" w:eastAsiaTheme="minorHAnsi" w:hAnsiTheme="majorBidi" w:cstheme="majorBidi"/>
        </w:rPr>
      </w:pPr>
      <w:r w:rsidRPr="00601154">
        <w:rPr>
          <w:rFonts w:asciiTheme="majorBidi" w:eastAsiaTheme="minorHAnsi" w:hAnsiTheme="majorBidi" w:cstheme="majorBidi"/>
          <w:noProof/>
        </w:rPr>
        <w:drawing>
          <wp:inline distT="0" distB="0" distL="0" distR="0" wp14:anchorId="406193AC" wp14:editId="7A6B0333">
            <wp:extent cx="5727700" cy="3759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24.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375920"/>
                    </a:xfrm>
                    <a:prstGeom prst="rect">
                      <a:avLst/>
                    </a:prstGeom>
                  </pic:spPr>
                </pic:pic>
              </a:graphicData>
            </a:graphic>
          </wp:inline>
        </w:drawing>
      </w:r>
    </w:p>
    <w:p w14:paraId="1874665E" w14:textId="07C35FFF" w:rsidR="00275EC0" w:rsidRPr="00601154" w:rsidRDefault="00275EC0" w:rsidP="00F579FA">
      <w:pPr>
        <w:spacing w:line="360" w:lineRule="auto"/>
        <w:rPr>
          <w:rFonts w:asciiTheme="majorBidi" w:hAnsiTheme="majorBidi" w:cstheme="majorBidi"/>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00400828" w:rsidRPr="00601154">
        <w:rPr>
          <w:rFonts w:asciiTheme="majorBidi" w:hAnsiTheme="majorBidi" w:cstheme="majorBidi"/>
          <w:color w:val="0000FF"/>
          <w:sz w:val="22"/>
          <w:szCs w:val="22"/>
          <w:vertAlign w:val="subscript"/>
        </w:rPr>
        <w:t xml:space="preserve">         </w:t>
      </w:r>
      <w:r w:rsidRPr="00601154">
        <w:rPr>
          <w:rFonts w:asciiTheme="majorBidi" w:hAnsiTheme="majorBidi" w:cstheme="majorBidi"/>
          <w:b/>
          <w:bCs/>
          <w:lang w:val="en-GB"/>
        </w:rPr>
        <w:t xml:space="preserve">Figure </w:t>
      </w:r>
      <w:r w:rsidR="00AD6C31">
        <w:rPr>
          <w:rFonts w:asciiTheme="majorBidi" w:hAnsiTheme="majorBidi" w:cstheme="majorBidi"/>
          <w:b/>
          <w:bCs/>
          <w:lang w:val="en-GB"/>
        </w:rPr>
        <w:t>43</w:t>
      </w:r>
      <w:r w:rsidR="00400828" w:rsidRPr="00601154">
        <w:rPr>
          <w:rFonts w:asciiTheme="majorBidi" w:hAnsiTheme="majorBidi" w:cstheme="majorBidi"/>
          <w:b/>
          <w:bCs/>
          <w:lang w:val="en-GB"/>
        </w:rPr>
        <w:t xml:space="preserve">- </w:t>
      </w:r>
      <w:r w:rsidR="00400828" w:rsidRPr="00601154">
        <w:rPr>
          <w:rFonts w:asciiTheme="majorBidi" w:hAnsiTheme="majorBidi" w:cstheme="majorBidi"/>
          <w:lang w:val="en-GB"/>
        </w:rPr>
        <w:t>Identify Performance Bottleneck Crew Index Creation</w:t>
      </w:r>
      <w:r w:rsidR="000351A3" w:rsidRPr="00601154">
        <w:rPr>
          <w:rFonts w:asciiTheme="majorBidi" w:hAnsiTheme="majorBidi" w:cstheme="majorBidi"/>
          <w:b/>
          <w:bCs/>
          <w:lang w:val="en-GB"/>
        </w:rPr>
        <w:br/>
      </w:r>
      <w:r w:rsidR="000351A3" w:rsidRPr="00601154">
        <w:rPr>
          <w:rFonts w:asciiTheme="majorBidi" w:hAnsiTheme="majorBidi" w:cstheme="majorBidi"/>
          <w:lang w:val="en-GB"/>
        </w:rPr>
        <w:br/>
      </w:r>
      <w:r w:rsidR="00C67688" w:rsidRPr="00601154">
        <w:rPr>
          <w:rFonts w:asciiTheme="majorBidi" w:hAnsiTheme="majorBidi" w:cstheme="majorBidi"/>
          <w:lang w:val="en-GB"/>
        </w:rPr>
        <w:t xml:space="preserve">To </w:t>
      </w:r>
      <w:r w:rsidR="00B07439">
        <w:rPr>
          <w:rFonts w:asciiTheme="majorBidi" w:hAnsiTheme="majorBidi" w:cstheme="majorBidi"/>
          <w:lang w:val="en-GB"/>
        </w:rPr>
        <w:t>confirm</w:t>
      </w:r>
      <w:r w:rsidR="00C67688" w:rsidRPr="00601154">
        <w:rPr>
          <w:rFonts w:asciiTheme="majorBidi" w:hAnsiTheme="majorBidi" w:cstheme="majorBidi"/>
          <w:lang w:val="en-GB"/>
        </w:rPr>
        <w:t xml:space="preserve"> that we eliminated the bottleneck, </w:t>
      </w:r>
      <w:r w:rsidR="00EA3B8B" w:rsidRPr="00601154">
        <w:rPr>
          <w:rFonts w:asciiTheme="majorBidi" w:hAnsiTheme="majorBidi" w:cstheme="majorBidi"/>
          <w:lang w:val="en-GB"/>
        </w:rPr>
        <w:t xml:space="preserve">we will use </w:t>
      </w:r>
      <w:proofErr w:type="spellStart"/>
      <w:r w:rsidR="00EA3B8B" w:rsidRPr="00601154">
        <w:rPr>
          <w:rFonts w:asciiTheme="majorBidi" w:hAnsiTheme="majorBidi" w:cstheme="majorBidi"/>
          <w:lang w:val="en-GB"/>
        </w:rPr>
        <w:t>QueryFlow</w:t>
      </w:r>
      <w:proofErr w:type="spellEnd"/>
      <w:r w:rsidR="00EA3B8B" w:rsidRPr="00601154">
        <w:rPr>
          <w:rFonts w:asciiTheme="majorBidi" w:hAnsiTheme="majorBidi" w:cstheme="majorBidi"/>
          <w:lang w:val="en-GB"/>
        </w:rPr>
        <w:t xml:space="preserve"> to visualize the duration again</w:t>
      </w:r>
      <w:r w:rsidR="00C67688" w:rsidRPr="00601154">
        <w:rPr>
          <w:rFonts w:asciiTheme="majorBidi" w:hAnsiTheme="majorBidi" w:cstheme="majorBidi"/>
          <w:lang w:val="en-GB"/>
        </w:rPr>
        <w:t xml:space="preserve">. </w:t>
      </w:r>
      <w:r w:rsidR="000351A3" w:rsidRPr="00601154">
        <w:rPr>
          <w:rFonts w:asciiTheme="majorBidi" w:hAnsiTheme="majorBidi" w:cstheme="majorBidi"/>
          <w:lang w:val="en-GB"/>
        </w:rPr>
        <w:t xml:space="preserve">The corresponding Sankey that represents the duration of our </w:t>
      </w:r>
      <w:r w:rsidR="00A10A63" w:rsidRPr="00601154">
        <w:rPr>
          <w:rFonts w:asciiTheme="majorBidi" w:hAnsiTheme="majorBidi" w:cstheme="majorBidi"/>
          <w:lang w:val="en-GB"/>
        </w:rPr>
        <w:t>query now</w:t>
      </w:r>
      <w:r w:rsidR="003E4A2C" w:rsidRPr="00601154">
        <w:rPr>
          <w:rFonts w:asciiTheme="majorBidi" w:hAnsiTheme="majorBidi" w:cstheme="majorBidi"/>
          <w:lang w:val="en-GB"/>
        </w:rPr>
        <w:t xml:space="preserve"> </w:t>
      </w:r>
      <w:r w:rsidR="000351A3" w:rsidRPr="00601154">
        <w:rPr>
          <w:rFonts w:asciiTheme="majorBidi" w:hAnsiTheme="majorBidi" w:cstheme="majorBidi"/>
          <w:lang w:val="en-GB"/>
        </w:rPr>
        <w:t xml:space="preserve">can be seen in </w:t>
      </w:r>
      <w:r w:rsidR="00E1275E">
        <w:rPr>
          <w:rFonts w:asciiTheme="majorBidi" w:hAnsiTheme="majorBidi" w:cstheme="majorBidi"/>
          <w:lang w:val="en-GB"/>
        </w:rPr>
        <w:t>f</w:t>
      </w:r>
      <w:r w:rsidR="000351A3" w:rsidRPr="00601154">
        <w:rPr>
          <w:rFonts w:asciiTheme="majorBidi" w:hAnsiTheme="majorBidi" w:cstheme="majorBidi"/>
          <w:lang w:val="en-GB"/>
        </w:rPr>
        <w:t xml:space="preserve">igure </w:t>
      </w:r>
      <w:r w:rsidR="00AD6C31">
        <w:rPr>
          <w:rFonts w:asciiTheme="majorBidi" w:hAnsiTheme="majorBidi" w:cstheme="majorBidi"/>
          <w:lang w:val="en-GB"/>
        </w:rPr>
        <w:t>44</w:t>
      </w:r>
      <w:r w:rsidR="000351A3" w:rsidRPr="00601154">
        <w:rPr>
          <w:rFonts w:asciiTheme="majorBidi" w:hAnsiTheme="majorBidi" w:cstheme="majorBidi"/>
          <w:lang w:val="en-GB"/>
        </w:rPr>
        <w:t>.</w:t>
      </w:r>
    </w:p>
    <w:p w14:paraId="4487F4D9" w14:textId="77777777" w:rsidR="0090073F" w:rsidRPr="00601154" w:rsidRDefault="00590F65" w:rsidP="00F579FA">
      <w:pPr>
        <w:spacing w:line="360" w:lineRule="auto"/>
        <w:rPr>
          <w:rFonts w:asciiTheme="majorBidi" w:hAnsiTheme="majorBidi" w:cstheme="majorBidi"/>
          <w:b/>
          <w:bCs/>
          <w:lang w:val="en-GB"/>
        </w:rPr>
      </w:pPr>
      <w:r w:rsidRPr="00601154">
        <w:rPr>
          <w:rFonts w:asciiTheme="majorBidi" w:hAnsiTheme="majorBidi" w:cstheme="majorBidi"/>
          <w:b/>
          <w:bCs/>
          <w:noProof/>
        </w:rPr>
        <w:drawing>
          <wp:inline distT="0" distB="0" distL="0" distR="0" wp14:anchorId="7666B3EF" wp14:editId="1B91B2E5">
            <wp:extent cx="5727269" cy="2138289"/>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11-19 at 11.23.4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8396" cy="2142443"/>
                    </a:xfrm>
                    <a:prstGeom prst="rect">
                      <a:avLst/>
                    </a:prstGeom>
                  </pic:spPr>
                </pic:pic>
              </a:graphicData>
            </a:graphic>
          </wp:inline>
        </w:drawing>
      </w:r>
    </w:p>
    <w:p w14:paraId="2EC8F45C" w14:textId="1D7D9B24" w:rsidR="0090073F" w:rsidRPr="00601154" w:rsidRDefault="0090073F" w:rsidP="00F579FA">
      <w:pPr>
        <w:spacing w:line="360" w:lineRule="auto"/>
        <w:rPr>
          <w:rFonts w:asciiTheme="majorBidi" w:hAnsiTheme="majorBidi" w:cstheme="majorBidi"/>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AD6C31">
        <w:rPr>
          <w:rFonts w:asciiTheme="majorBidi" w:hAnsiTheme="majorBidi" w:cstheme="majorBidi"/>
          <w:b/>
          <w:bCs/>
          <w:lang w:val="en-GB"/>
        </w:rPr>
        <w:t>44</w:t>
      </w:r>
      <w:r w:rsidR="00400828" w:rsidRPr="00601154">
        <w:rPr>
          <w:rFonts w:asciiTheme="majorBidi" w:hAnsiTheme="majorBidi" w:cstheme="majorBidi"/>
          <w:b/>
          <w:bCs/>
          <w:lang w:val="en-GB"/>
        </w:rPr>
        <w:t xml:space="preserve">- </w:t>
      </w:r>
      <w:r w:rsidR="00400828" w:rsidRPr="00601154">
        <w:rPr>
          <w:rFonts w:asciiTheme="majorBidi" w:hAnsiTheme="majorBidi" w:cstheme="majorBidi"/>
          <w:lang w:val="en-GB"/>
        </w:rPr>
        <w:t>Identify Performance Bottleneck Duration Sankey diagram After Index</w:t>
      </w:r>
    </w:p>
    <w:p w14:paraId="0122FFF1" w14:textId="77777777" w:rsidR="00C020DE" w:rsidRPr="00601154" w:rsidRDefault="00C020DE" w:rsidP="00F579FA">
      <w:pPr>
        <w:spacing w:line="360" w:lineRule="auto"/>
        <w:rPr>
          <w:rFonts w:asciiTheme="majorBidi" w:hAnsiTheme="majorBidi" w:cstheme="majorBidi"/>
        </w:rPr>
      </w:pPr>
    </w:p>
    <w:p w14:paraId="31A51C4D" w14:textId="15B19A15" w:rsidR="00C67688" w:rsidRPr="00601154" w:rsidRDefault="00590F65" w:rsidP="00F579FA">
      <w:pPr>
        <w:spacing w:line="360" w:lineRule="auto"/>
        <w:rPr>
          <w:rFonts w:asciiTheme="majorBidi" w:hAnsiTheme="majorBidi" w:cstheme="majorBidi"/>
        </w:rPr>
      </w:pPr>
      <w:r w:rsidRPr="00601154">
        <w:rPr>
          <w:rFonts w:asciiTheme="majorBidi" w:hAnsiTheme="majorBidi" w:cstheme="majorBidi"/>
        </w:rPr>
        <w:t>The total query duration is 2 seconds</w:t>
      </w:r>
      <w:ins w:id="263" w:author="Eyal Trabelsi" w:date="2021-10-09T13:31:00Z">
        <w:r w:rsidR="00037D65">
          <w:rPr>
            <w:rFonts w:asciiTheme="majorBidi" w:hAnsiTheme="majorBidi" w:cstheme="majorBidi"/>
          </w:rPr>
          <w:t xml:space="preserve"> </w:t>
        </w:r>
      </w:ins>
      <w:ins w:id="264" w:author="Eyal Trabelsi" w:date="2021-10-09T13:32:00Z">
        <w:r w:rsidR="00037D65">
          <w:rPr>
            <w:rFonts w:asciiTheme="majorBidi" w:hAnsiTheme="majorBidi" w:cstheme="majorBidi"/>
          </w:rPr>
          <w:t>(from the “Total time” of last node)</w:t>
        </w:r>
      </w:ins>
      <w:r w:rsidR="007902D3">
        <w:rPr>
          <w:rFonts w:asciiTheme="majorBidi" w:hAnsiTheme="majorBidi" w:cstheme="majorBidi"/>
        </w:rPr>
        <w:t xml:space="preserve"> a </w:t>
      </w:r>
      <w:del w:id="265" w:author="Eyal Trabelsi" w:date="2021-10-09T16:13:00Z">
        <w:r w:rsidR="007902D3" w:rsidDel="00070028">
          <w:rPr>
            <w:rFonts w:asciiTheme="majorBidi" w:hAnsiTheme="majorBidi" w:cstheme="majorBidi"/>
          </w:rPr>
          <w:delText>3.5 time</w:delText>
        </w:r>
      </w:del>
      <w:ins w:id="266" w:author="Eyal Trabelsi" w:date="2021-10-09T16:13:00Z">
        <w:r w:rsidR="00070028">
          <w:rPr>
            <w:rFonts w:asciiTheme="majorBidi" w:hAnsiTheme="majorBidi" w:cstheme="majorBidi"/>
          </w:rPr>
          <w:t>3.5-time</w:t>
        </w:r>
      </w:ins>
      <w:r w:rsidR="007902D3">
        <w:rPr>
          <w:rFonts w:asciiTheme="majorBidi" w:hAnsiTheme="majorBidi" w:cstheme="majorBidi"/>
        </w:rPr>
        <w:t xml:space="preserve"> improvement</w:t>
      </w:r>
      <w:r w:rsidRPr="00601154">
        <w:rPr>
          <w:rFonts w:asciiTheme="majorBidi" w:hAnsiTheme="majorBidi" w:cstheme="majorBidi"/>
        </w:rPr>
        <w:t xml:space="preserve">, we can </w:t>
      </w:r>
      <w:r w:rsidR="000351A3" w:rsidRPr="00601154">
        <w:rPr>
          <w:rFonts w:asciiTheme="majorBidi" w:hAnsiTheme="majorBidi" w:cstheme="majorBidi"/>
        </w:rPr>
        <w:t xml:space="preserve">see in </w:t>
      </w:r>
      <w:r w:rsidR="00E1275E">
        <w:rPr>
          <w:rFonts w:asciiTheme="majorBidi" w:hAnsiTheme="majorBidi" w:cstheme="majorBidi"/>
        </w:rPr>
        <w:t>f</w:t>
      </w:r>
      <w:r w:rsidR="000351A3" w:rsidRPr="00601154">
        <w:rPr>
          <w:rFonts w:asciiTheme="majorBidi" w:hAnsiTheme="majorBidi" w:cstheme="majorBidi"/>
        </w:rPr>
        <w:t xml:space="preserve">igure </w:t>
      </w:r>
      <w:r w:rsidR="00AD6C31">
        <w:rPr>
          <w:rFonts w:asciiTheme="majorBidi" w:hAnsiTheme="majorBidi" w:cstheme="majorBidi"/>
        </w:rPr>
        <w:t>44</w:t>
      </w:r>
      <w:r w:rsidR="000351A3" w:rsidRPr="00601154">
        <w:rPr>
          <w:rFonts w:asciiTheme="majorBidi" w:hAnsiTheme="majorBidi" w:cstheme="majorBidi"/>
        </w:rPr>
        <w:t xml:space="preserve"> </w:t>
      </w:r>
      <w:r w:rsidRPr="00601154">
        <w:rPr>
          <w:rFonts w:asciiTheme="majorBidi" w:hAnsiTheme="majorBidi" w:cstheme="majorBidi"/>
        </w:rPr>
        <w:t xml:space="preserve">that it improved both the </w:t>
      </w:r>
      <w:r w:rsidRPr="00601154">
        <w:rPr>
          <w:rFonts w:asciiTheme="majorBidi" w:hAnsiTheme="majorBidi" w:cstheme="majorBidi"/>
          <w:i/>
          <w:iCs/>
        </w:rPr>
        <w:t xml:space="preserve">People* </w:t>
      </w:r>
      <w:r w:rsidRPr="00601154">
        <w:rPr>
          <w:rFonts w:ascii="Cambria Math" w:hAnsi="Cambria Math" w:cs="Cambria Math"/>
          <w:i/>
          <w:iCs/>
        </w:rPr>
        <w:t>⋈</w:t>
      </w:r>
      <w:r w:rsidRPr="00601154">
        <w:rPr>
          <w:rFonts w:asciiTheme="majorBidi" w:hAnsiTheme="majorBidi" w:cstheme="majorBidi"/>
          <w:i/>
          <w:iCs/>
        </w:rPr>
        <w:t xml:space="preserve"> Crew</w:t>
      </w:r>
      <w:r w:rsidRPr="00601154">
        <w:rPr>
          <w:rFonts w:asciiTheme="majorBidi" w:hAnsiTheme="majorBidi" w:cstheme="majorBidi"/>
        </w:rPr>
        <w:t xml:space="preserve"> and the scan on the </w:t>
      </w:r>
      <w:r w:rsidRPr="00601154">
        <w:rPr>
          <w:rFonts w:asciiTheme="majorBidi" w:hAnsiTheme="majorBidi" w:cstheme="majorBidi"/>
          <w:i/>
          <w:iCs/>
        </w:rPr>
        <w:t>Crew</w:t>
      </w:r>
      <w:r w:rsidRPr="00601154">
        <w:rPr>
          <w:rFonts w:asciiTheme="majorBidi" w:hAnsiTheme="majorBidi" w:cstheme="majorBidi"/>
        </w:rPr>
        <w:t xml:space="preserve"> relation. </w:t>
      </w:r>
      <w:r w:rsidR="00C67688" w:rsidRPr="00601154">
        <w:rPr>
          <w:rFonts w:asciiTheme="majorBidi" w:hAnsiTheme="majorBidi" w:cstheme="majorBidi"/>
        </w:rPr>
        <w:t xml:space="preserve"> </w:t>
      </w:r>
      <w:r w:rsidR="000351A3" w:rsidRPr="00601154">
        <w:rPr>
          <w:rFonts w:asciiTheme="majorBidi" w:hAnsiTheme="majorBidi" w:cstheme="majorBidi"/>
        </w:rPr>
        <w:br/>
      </w:r>
    </w:p>
    <w:p w14:paraId="39E2FA1F" w14:textId="3296D40A" w:rsidR="007902D3" w:rsidRDefault="00C67688" w:rsidP="00605DD2">
      <w:pPr>
        <w:spacing w:line="360" w:lineRule="auto"/>
        <w:rPr>
          <w:ins w:id="267" w:author="Eyal Trabelsi" w:date="2021-10-09T16:13:00Z"/>
          <w:rFonts w:asciiTheme="majorBidi" w:eastAsiaTheme="minorHAnsi" w:hAnsiTheme="majorBidi" w:cstheme="majorBidi"/>
          <w:b/>
          <w:bCs/>
        </w:rPr>
      </w:pPr>
      <w:r w:rsidRPr="00601154">
        <w:rPr>
          <w:rFonts w:asciiTheme="majorBidi" w:hAnsiTheme="majorBidi" w:cstheme="majorBidi"/>
        </w:rPr>
        <w:lastRenderedPageBreak/>
        <w:t xml:space="preserve">Performance optimization is an iterative process. </w:t>
      </w:r>
      <w:r w:rsidR="00590F65" w:rsidRPr="00601154">
        <w:rPr>
          <w:rFonts w:asciiTheme="majorBidi" w:hAnsiTheme="majorBidi" w:cstheme="majorBidi"/>
        </w:rPr>
        <w:t>We can continue to improve our query in the same manner if needed</w:t>
      </w:r>
      <w:r w:rsidR="007902D3">
        <w:rPr>
          <w:rFonts w:asciiTheme="majorBidi" w:hAnsiTheme="majorBidi" w:cstheme="majorBidi"/>
        </w:rPr>
        <w:t>.</w:t>
      </w:r>
      <w:r w:rsidR="004E7419" w:rsidRPr="00601154">
        <w:rPr>
          <w:rFonts w:asciiTheme="majorBidi" w:hAnsiTheme="majorBidi" w:cstheme="majorBidi"/>
          <w:rtl/>
        </w:rPr>
        <w:br/>
      </w:r>
    </w:p>
    <w:p w14:paraId="5F51565B" w14:textId="77777777" w:rsidR="00070028" w:rsidRDefault="00070028" w:rsidP="00605DD2">
      <w:pPr>
        <w:spacing w:line="360" w:lineRule="auto"/>
        <w:rPr>
          <w:rFonts w:asciiTheme="majorBidi" w:eastAsiaTheme="minorHAnsi" w:hAnsiTheme="majorBidi" w:cstheme="majorBidi"/>
          <w:b/>
          <w:bCs/>
        </w:rPr>
      </w:pPr>
    </w:p>
    <w:p w14:paraId="53A25D03" w14:textId="6976A36E" w:rsidR="007902D3" w:rsidRPr="00601154" w:rsidRDefault="00EB194B" w:rsidP="00EB194B">
      <w:pPr>
        <w:pStyle w:val="Heading5"/>
        <w:rPr>
          <w:rFonts w:asciiTheme="majorBidi" w:eastAsiaTheme="minorHAnsi" w:hAnsiTheme="majorBidi"/>
        </w:rPr>
      </w:pPr>
      <w:r>
        <w:rPr>
          <w:rFonts w:asciiTheme="majorBidi" w:eastAsiaTheme="minorHAnsi" w:hAnsiTheme="majorBidi"/>
          <w:b/>
          <w:bCs/>
        </w:rPr>
        <w:t xml:space="preserve">4.5 </w:t>
      </w:r>
      <w:r w:rsidR="007902D3" w:rsidRPr="00601154">
        <w:rPr>
          <w:rFonts w:asciiTheme="majorBidi" w:eastAsiaTheme="minorHAnsi" w:hAnsiTheme="majorBidi"/>
        </w:rPr>
        <w:t>Identify flaws in the optimizer itself</w:t>
      </w:r>
      <w:r w:rsidR="00605DD2">
        <w:rPr>
          <w:rFonts w:asciiTheme="majorBidi" w:eastAsiaTheme="minorHAnsi" w:hAnsiTheme="majorBidi"/>
        </w:rPr>
        <w:br/>
      </w:r>
      <w:r w:rsidR="001E40D4">
        <w:rPr>
          <w:rFonts w:asciiTheme="majorBidi" w:eastAsiaTheme="minorHAnsi" w:hAnsiTheme="majorBidi"/>
        </w:rPr>
        <w:br/>
      </w:r>
    </w:p>
    <w:p w14:paraId="241FE6FB" w14:textId="15827C51" w:rsidR="001E40D4" w:rsidRPr="001E40D4" w:rsidDel="00070028" w:rsidRDefault="007902D3" w:rsidP="001E40D4">
      <w:pPr>
        <w:tabs>
          <w:tab w:val="left" w:pos="2208"/>
        </w:tabs>
        <w:spacing w:line="360" w:lineRule="auto"/>
        <w:rPr>
          <w:del w:id="268" w:author="Eyal Trabelsi" w:date="2021-10-09T16:15:00Z"/>
          <w:rFonts w:asciiTheme="majorBidi" w:eastAsiaTheme="minorHAnsi" w:hAnsiTheme="majorBidi" w:cstheme="majorBidi"/>
        </w:rPr>
      </w:pPr>
      <w:r w:rsidRPr="00601154">
        <w:rPr>
          <w:rFonts w:asciiTheme="majorBidi" w:hAnsiTheme="majorBidi" w:cstheme="majorBidi"/>
        </w:rPr>
        <w:t xml:space="preserve">Problems related to the optimizer work are hard to detect for regular users. Using </w:t>
      </w:r>
      <w:proofErr w:type="spellStart"/>
      <w:r w:rsidRPr="00601154">
        <w:rPr>
          <w:rFonts w:asciiTheme="majorBidi" w:hAnsiTheme="majorBidi" w:cstheme="majorBidi"/>
        </w:rPr>
        <w:t>QueryFlow</w:t>
      </w:r>
      <w:proofErr w:type="spellEnd"/>
      <w:r w:rsidRPr="00601154">
        <w:rPr>
          <w:rFonts w:asciiTheme="majorBidi" w:hAnsiTheme="majorBidi" w:cstheme="majorBidi"/>
        </w:rPr>
        <w:t xml:space="preserve"> we can visualize and compare the optimizer estimations to the actual statistics after executions. </w:t>
      </w:r>
      <w:r w:rsidRPr="00601154">
        <w:rPr>
          <w:rFonts w:asciiTheme="majorBidi" w:hAnsiTheme="majorBidi" w:cstheme="majorBidi"/>
        </w:rPr>
        <w:br/>
      </w:r>
      <w:r w:rsidR="001E40D4">
        <w:rPr>
          <w:rFonts w:asciiTheme="majorBidi" w:hAnsiTheme="majorBidi" w:cstheme="majorBidi"/>
        </w:rPr>
        <w:br/>
      </w:r>
      <w:r w:rsidR="001E40D4">
        <w:rPr>
          <w:rFonts w:asciiTheme="majorBidi" w:eastAsiaTheme="minorHAnsi" w:hAnsiTheme="majorBidi" w:cstheme="majorBidi"/>
        </w:rPr>
        <w:t>To visualize multiple metrics in the same Sankey we modify the visualization algorithm</w:t>
      </w:r>
      <w:r w:rsidR="003F383F">
        <w:rPr>
          <w:rFonts w:asciiTheme="majorBidi" w:eastAsiaTheme="minorHAnsi" w:hAnsiTheme="majorBidi" w:cstheme="majorBidi"/>
        </w:rPr>
        <w:t>, in such a way that it will</w:t>
      </w:r>
      <w:r w:rsidR="001E40D4">
        <w:rPr>
          <w:rFonts w:asciiTheme="majorBidi" w:eastAsiaTheme="minorHAnsi" w:hAnsiTheme="majorBidi" w:cstheme="majorBidi"/>
        </w:rPr>
        <w:t xml:space="preserve"> adjust the luminance of the color for different metrics. </w:t>
      </w:r>
      <w:ins w:id="269" w:author="Eyal Trabelsi" w:date="2021-10-09T13:42:00Z">
        <w:r w:rsidR="00A53E1E">
          <w:rPr>
            <w:rFonts w:asciiTheme="majorBidi" w:eastAsiaTheme="minorHAnsi" w:hAnsiTheme="majorBidi" w:cstheme="majorBidi"/>
          </w:rPr>
          <w:t xml:space="preserve">The algorithm calculates the luminance for each metric </w:t>
        </w:r>
      </w:ins>
      <w:ins w:id="270" w:author="Eyal Trabelsi" w:date="2021-10-09T13:43:00Z">
        <w:r w:rsidR="00A53E1E">
          <w:rPr>
            <w:rFonts w:asciiTheme="majorBidi" w:eastAsiaTheme="minorHAnsi" w:hAnsiTheme="majorBidi" w:cstheme="majorBidi"/>
          </w:rPr>
          <w:t>in step 5 and then m</w:t>
        </w:r>
        <w:r w:rsidR="00D506F1">
          <w:rPr>
            <w:rFonts w:asciiTheme="majorBidi" w:eastAsiaTheme="minorHAnsi" w:hAnsiTheme="majorBidi" w:cstheme="majorBidi"/>
          </w:rPr>
          <w:t xml:space="preserve">odify each row luminance according to its corresponding </w:t>
        </w:r>
      </w:ins>
      <w:ins w:id="271" w:author="Eyal Trabelsi" w:date="2021-10-09T13:44:00Z">
        <w:r w:rsidR="00D506F1">
          <w:rPr>
            <w:rFonts w:asciiTheme="majorBidi" w:eastAsiaTheme="minorHAnsi" w:hAnsiTheme="majorBidi" w:cstheme="majorBidi"/>
          </w:rPr>
          <w:t xml:space="preserve">metric. </w:t>
        </w:r>
      </w:ins>
      <w:r w:rsidR="001E40D4">
        <w:rPr>
          <w:rFonts w:asciiTheme="majorBidi" w:eastAsiaTheme="minorHAnsi" w:hAnsiTheme="majorBidi" w:cstheme="majorBidi"/>
        </w:rPr>
        <w:t xml:space="preserve">The modification for the algorithm can be seen in </w:t>
      </w:r>
      <w:r w:rsidR="00E1275E">
        <w:rPr>
          <w:rFonts w:asciiTheme="majorBidi" w:eastAsiaTheme="minorHAnsi" w:hAnsiTheme="majorBidi" w:cstheme="majorBidi"/>
        </w:rPr>
        <w:t>f</w:t>
      </w:r>
      <w:r w:rsidR="001E40D4">
        <w:rPr>
          <w:rFonts w:asciiTheme="majorBidi" w:eastAsiaTheme="minorHAnsi" w:hAnsiTheme="majorBidi" w:cstheme="majorBidi"/>
        </w:rPr>
        <w:t xml:space="preserve">igure </w:t>
      </w:r>
      <w:r w:rsidR="00AD6C31">
        <w:rPr>
          <w:rFonts w:asciiTheme="majorBidi" w:eastAsiaTheme="minorHAnsi" w:hAnsiTheme="majorBidi" w:cstheme="majorBidi"/>
        </w:rPr>
        <w:t>45</w:t>
      </w:r>
      <w:r w:rsidR="001E40D4">
        <w:rPr>
          <w:rFonts w:asciiTheme="majorBidi" w:eastAsiaTheme="minorHAnsi" w:hAnsiTheme="majorBidi" w:cstheme="majorBidi"/>
        </w:rPr>
        <w:t>.</w:t>
      </w:r>
      <w:ins w:id="272" w:author="Eyal Trabelsi" w:date="2021-10-09T12:52:00Z">
        <w:r w:rsidR="00CE6E6B">
          <w:rPr>
            <w:rFonts w:asciiTheme="majorBidi" w:eastAsiaTheme="minorHAnsi" w:hAnsiTheme="majorBidi" w:cstheme="majorBidi"/>
          </w:rPr>
          <w:br/>
        </w:r>
        <w:r w:rsidR="00CE6E6B">
          <w:rPr>
            <w:rFonts w:asciiTheme="majorBidi" w:eastAsiaTheme="minorHAnsi" w:hAnsiTheme="majorBidi" w:cstheme="majorBidi"/>
            <w:noProof/>
          </w:rPr>
          <w:drawing>
            <wp:inline distT="0" distB="0" distL="0" distR="0" wp14:anchorId="7E60010F" wp14:editId="4CBAD85F">
              <wp:extent cx="5727700" cy="3432517"/>
              <wp:effectExtent l="0" t="0" r="0" b="0"/>
              <wp:docPr id="46" name="Picture 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733594" cy="3436049"/>
                      </a:xfrm>
                      <a:prstGeom prst="rect">
                        <a:avLst/>
                      </a:prstGeom>
                    </pic:spPr>
                  </pic:pic>
                </a:graphicData>
              </a:graphic>
            </wp:inline>
          </w:drawing>
        </w:r>
      </w:ins>
    </w:p>
    <w:p w14:paraId="16D72F8F" w14:textId="3B809867" w:rsidR="007902D3" w:rsidRPr="00997608" w:rsidRDefault="009000D1" w:rsidP="00070028">
      <w:pPr>
        <w:tabs>
          <w:tab w:val="left" w:pos="2208"/>
        </w:tabs>
        <w:spacing w:line="360" w:lineRule="auto"/>
        <w:rPr>
          <w:rFonts w:asciiTheme="majorBidi" w:eastAsiaTheme="minorHAnsi" w:hAnsiTheme="majorBidi" w:cstheme="majorBidi"/>
        </w:rPr>
      </w:pPr>
      <w:del w:id="273" w:author="Eyal Trabelsi" w:date="2021-10-09T12:53:00Z">
        <w:r w:rsidDel="00CE6E6B">
          <w:rPr>
            <w:rFonts w:asciiTheme="majorBidi" w:hAnsiTheme="majorBidi" w:cstheme="majorBidi"/>
            <w:noProof/>
          </w:rPr>
          <w:drawing>
            <wp:inline distT="0" distB="0" distL="0" distR="0" wp14:anchorId="084744D7" wp14:editId="4F63715F">
              <wp:extent cx="5726947" cy="2723641"/>
              <wp:effectExtent l="0" t="0" r="127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6762" cy="2733065"/>
                      </a:xfrm>
                      <a:prstGeom prst="rect">
                        <a:avLst/>
                      </a:prstGeom>
                    </pic:spPr>
                  </pic:pic>
                </a:graphicData>
              </a:graphic>
            </wp:inline>
          </w:drawing>
        </w:r>
      </w:del>
      <w:r>
        <w:rPr>
          <w:rFonts w:asciiTheme="majorBidi" w:hAnsiTheme="majorBidi" w:cstheme="majorBidi"/>
        </w:rPr>
        <w:br/>
      </w:r>
      <w:r w:rsidR="001E40D4" w:rsidRPr="00601154">
        <w:rPr>
          <w:rFonts w:asciiTheme="majorBidi" w:hAnsiTheme="majorBidi" w:cstheme="majorBidi"/>
        </w:rPr>
        <w:t xml:space="preserve">    </w:t>
      </w:r>
      <w:r w:rsidR="001E40D4" w:rsidRPr="00601154">
        <w:rPr>
          <w:rFonts w:asciiTheme="majorBidi" w:hAnsiTheme="majorBidi" w:cstheme="majorBidi"/>
          <w:b/>
          <w:bCs/>
          <w:lang w:val="en-GB"/>
        </w:rPr>
        <w:t xml:space="preserve">Figure </w:t>
      </w:r>
      <w:r w:rsidR="00AD6C31">
        <w:rPr>
          <w:rFonts w:asciiTheme="majorBidi" w:hAnsiTheme="majorBidi" w:cstheme="majorBidi"/>
          <w:b/>
          <w:bCs/>
          <w:lang w:val="en-GB"/>
        </w:rPr>
        <w:t>45</w:t>
      </w:r>
      <w:r w:rsidR="001E40D4" w:rsidRPr="00601154">
        <w:rPr>
          <w:rFonts w:asciiTheme="majorBidi" w:hAnsiTheme="majorBidi" w:cstheme="majorBidi"/>
          <w:b/>
          <w:bCs/>
          <w:lang w:val="en-GB"/>
        </w:rPr>
        <w:t xml:space="preserve">- </w:t>
      </w:r>
      <w:r w:rsidR="001E40D4">
        <w:rPr>
          <w:rFonts w:asciiTheme="majorBidi" w:hAnsiTheme="majorBidi" w:cstheme="majorBidi"/>
          <w:lang w:val="en-GB"/>
        </w:rPr>
        <w:t>Modifications to the visualization algorithm</w:t>
      </w:r>
      <w:r w:rsidR="00C46260">
        <w:rPr>
          <w:rFonts w:asciiTheme="majorBidi" w:hAnsiTheme="majorBidi" w:cstheme="majorBidi"/>
          <w:lang w:val="en-GB"/>
        </w:rPr>
        <w:t xml:space="preserve"> for multiple metrics visualizations</w:t>
      </w:r>
      <w:r w:rsidR="001E40D4">
        <w:rPr>
          <w:rFonts w:asciiTheme="majorBidi" w:hAnsiTheme="majorBidi" w:cstheme="majorBidi"/>
        </w:rPr>
        <w:br/>
      </w:r>
      <w:r w:rsidR="007902D3" w:rsidRPr="00601154">
        <w:rPr>
          <w:rFonts w:asciiTheme="majorBidi" w:hAnsiTheme="majorBidi" w:cstheme="majorBidi"/>
        </w:rPr>
        <w:br/>
        <w:t>For example, by comparing the actual and estimated cardinality (</w:t>
      </w:r>
      <w:proofErr w:type="spellStart"/>
      <w:r w:rsidR="007902D3" w:rsidRPr="00601154">
        <w:rPr>
          <w:rFonts w:asciiTheme="majorBidi" w:hAnsiTheme="majorBidi" w:cstheme="majorBidi"/>
          <w:i/>
          <w:iCs/>
        </w:rPr>
        <w:t>plan_rows</w:t>
      </w:r>
      <w:proofErr w:type="spellEnd"/>
      <w:r w:rsidR="007902D3" w:rsidRPr="00601154">
        <w:rPr>
          <w:rFonts w:asciiTheme="majorBidi" w:hAnsiTheme="majorBidi" w:cstheme="majorBidi"/>
          <w:i/>
          <w:iCs/>
        </w:rPr>
        <w:t xml:space="preserve">, </w:t>
      </w:r>
      <w:proofErr w:type="spellStart"/>
      <w:r w:rsidR="007902D3" w:rsidRPr="00601154">
        <w:rPr>
          <w:rFonts w:asciiTheme="majorBidi" w:hAnsiTheme="majorBidi" w:cstheme="majorBidi"/>
          <w:i/>
          <w:iCs/>
        </w:rPr>
        <w:t>actual_rows</w:t>
      </w:r>
      <w:proofErr w:type="spellEnd"/>
      <w:r w:rsidR="007902D3" w:rsidRPr="00601154">
        <w:rPr>
          <w:rFonts w:asciiTheme="majorBidi" w:hAnsiTheme="majorBidi" w:cstheme="majorBidi"/>
        </w:rPr>
        <w:t>) of a query’</w:t>
      </w:r>
      <w:r w:rsidR="00FA1BFF">
        <w:rPr>
          <w:rFonts w:asciiTheme="majorBidi" w:hAnsiTheme="majorBidi" w:cstheme="majorBidi"/>
        </w:rPr>
        <w:t>s</w:t>
      </w:r>
      <w:r w:rsidR="007902D3" w:rsidRPr="00601154">
        <w:rPr>
          <w:rFonts w:asciiTheme="majorBidi" w:hAnsiTheme="majorBidi" w:cstheme="majorBidi"/>
        </w:rPr>
        <w:t xml:space="preserve"> sub-expressions we can understand if we have stale statistics. </w:t>
      </w:r>
      <w:r w:rsidR="007902D3" w:rsidRPr="00601154">
        <w:rPr>
          <w:rFonts w:asciiTheme="majorBidi" w:hAnsiTheme="majorBidi" w:cstheme="majorBidi"/>
        </w:rPr>
        <w:br/>
      </w:r>
      <w:r w:rsidR="007902D3" w:rsidRPr="00601154">
        <w:rPr>
          <w:rFonts w:asciiTheme="majorBidi" w:hAnsiTheme="majorBidi" w:cstheme="majorBidi"/>
          <w:color w:val="000000" w:themeColor="text1"/>
        </w:rPr>
        <w:lastRenderedPageBreak/>
        <w:br/>
        <w:t xml:space="preserve">We will use the same example as in chapter 3, the query can be seen in </w:t>
      </w:r>
      <w:r w:rsidR="00E1275E">
        <w:rPr>
          <w:rFonts w:asciiTheme="majorBidi" w:hAnsiTheme="majorBidi" w:cstheme="majorBidi"/>
          <w:color w:val="000000" w:themeColor="text1"/>
        </w:rPr>
        <w:t>f</w:t>
      </w:r>
      <w:r w:rsidR="007902D3" w:rsidRPr="00601154">
        <w:rPr>
          <w:rFonts w:asciiTheme="majorBidi" w:hAnsiTheme="majorBidi" w:cstheme="majorBidi"/>
          <w:color w:val="000000" w:themeColor="text1"/>
        </w:rPr>
        <w:t xml:space="preserve">igure </w:t>
      </w:r>
      <w:r w:rsidR="00AD6C31">
        <w:rPr>
          <w:rFonts w:asciiTheme="majorBidi" w:hAnsiTheme="majorBidi" w:cstheme="majorBidi"/>
          <w:color w:val="000000" w:themeColor="text1"/>
        </w:rPr>
        <w:t>46</w:t>
      </w:r>
      <w:r w:rsidR="007902D3" w:rsidRPr="00601154">
        <w:rPr>
          <w:rFonts w:asciiTheme="majorBidi" w:hAnsiTheme="majorBidi" w:cstheme="majorBidi"/>
          <w:color w:val="000000" w:themeColor="text1"/>
        </w:rPr>
        <w:t>.</w:t>
      </w:r>
    </w:p>
    <w:p w14:paraId="584830E7" w14:textId="77777777" w:rsidR="007902D3" w:rsidRPr="00601154" w:rsidRDefault="007902D3" w:rsidP="007902D3">
      <w:pPr>
        <w:pStyle w:val="NormalWeb"/>
        <w:spacing w:line="360" w:lineRule="auto"/>
        <w:rPr>
          <w:rFonts w:asciiTheme="majorBidi" w:eastAsiaTheme="minorHAnsi" w:hAnsiTheme="majorBidi" w:cstheme="majorBidi"/>
          <w:b/>
          <w:bCs/>
        </w:rPr>
      </w:pPr>
      <w:r w:rsidRPr="00601154">
        <w:rPr>
          <w:rFonts w:asciiTheme="majorBidi" w:hAnsiTheme="majorBidi" w:cstheme="majorBidi"/>
          <w:noProof/>
          <w:color w:val="0000FF"/>
          <w:sz w:val="22"/>
          <w:szCs w:val="22"/>
        </w:rPr>
        <w:drawing>
          <wp:inline distT="0" distB="0" distL="0" distR="0" wp14:anchorId="52B403F4" wp14:editId="5F089303">
            <wp:extent cx="5727700" cy="1264920"/>
            <wp:effectExtent l="0" t="0" r="0" b="508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7CAA8A8F" w14:textId="23013AE2" w:rsidR="001E40D4" w:rsidRPr="00601154" w:rsidRDefault="007902D3" w:rsidP="001E40D4">
      <w:pPr>
        <w:tabs>
          <w:tab w:val="left" w:pos="2208"/>
        </w:tabs>
        <w:spacing w:line="360" w:lineRule="auto"/>
        <w:rPr>
          <w:rFonts w:asciiTheme="majorBidi" w:eastAsiaTheme="minorHAnsi" w:hAnsiTheme="majorBidi" w:cstheme="majorBidi"/>
        </w:rPr>
      </w:pPr>
      <w:r w:rsidRPr="00601154">
        <w:rPr>
          <w:rFonts w:asciiTheme="majorBidi" w:hAnsiTheme="majorBidi" w:cstheme="majorBidi"/>
        </w:rPr>
        <w:t xml:space="preserve">                                     </w:t>
      </w:r>
      <w:r w:rsidRPr="00601154">
        <w:rPr>
          <w:rFonts w:asciiTheme="majorBidi" w:hAnsiTheme="majorBidi" w:cstheme="majorBidi"/>
          <w:b/>
          <w:bCs/>
          <w:lang w:val="en-GB"/>
        </w:rPr>
        <w:t xml:space="preserve">Figure </w:t>
      </w:r>
      <w:r w:rsidR="00AD6C31">
        <w:rPr>
          <w:rFonts w:asciiTheme="majorBidi" w:hAnsiTheme="majorBidi" w:cstheme="majorBidi"/>
          <w:b/>
          <w:bCs/>
          <w:lang w:val="en-GB"/>
        </w:rPr>
        <w:t>46</w:t>
      </w:r>
      <w:r w:rsidRPr="00601154">
        <w:rPr>
          <w:rFonts w:asciiTheme="majorBidi" w:hAnsiTheme="majorBidi" w:cstheme="majorBidi"/>
          <w:b/>
          <w:bCs/>
          <w:lang w:val="en-GB"/>
        </w:rPr>
        <w:t xml:space="preserve">- </w:t>
      </w:r>
      <w:r w:rsidRPr="00601154">
        <w:rPr>
          <w:rFonts w:asciiTheme="majorBidi" w:hAnsiTheme="majorBidi" w:cstheme="majorBidi"/>
          <w:lang w:val="en-GB"/>
        </w:rPr>
        <w:t>Identify Flaws in the Optimizer Query</w:t>
      </w:r>
      <w:r w:rsidRPr="00601154">
        <w:rPr>
          <w:rFonts w:asciiTheme="majorBidi" w:hAnsiTheme="majorBidi" w:cstheme="majorBidi"/>
          <w:b/>
          <w:bCs/>
          <w:lang w:val="en-GB"/>
        </w:rPr>
        <w:br/>
      </w:r>
      <w:r w:rsidRPr="00601154">
        <w:rPr>
          <w:rFonts w:asciiTheme="majorBidi" w:eastAsiaTheme="minorHAnsi" w:hAnsiTheme="majorBidi" w:cstheme="majorBidi"/>
        </w:rPr>
        <w:br/>
        <w:t xml:space="preserve">We are going to use </w:t>
      </w:r>
      <w:proofErr w:type="spellStart"/>
      <w:r w:rsidRPr="00601154">
        <w:rPr>
          <w:rFonts w:asciiTheme="majorBidi" w:eastAsiaTheme="minorHAnsi" w:hAnsiTheme="majorBidi" w:cstheme="majorBidi"/>
        </w:rPr>
        <w:t>QueryFlow</w:t>
      </w:r>
      <w:proofErr w:type="spellEnd"/>
      <w:r w:rsidRPr="00601154">
        <w:rPr>
          <w:rFonts w:asciiTheme="majorBidi" w:eastAsiaTheme="minorHAnsi" w:hAnsiTheme="majorBidi" w:cstheme="majorBidi"/>
        </w:rPr>
        <w:t xml:space="preserve"> to identify if we have stale statistics and where it was originated. </w:t>
      </w:r>
    </w:p>
    <w:p w14:paraId="6488F159" w14:textId="13223999" w:rsidR="007902D3" w:rsidRPr="001E40D4" w:rsidRDefault="007902D3" w:rsidP="001E40D4">
      <w:pPr>
        <w:tabs>
          <w:tab w:val="left" w:pos="2208"/>
        </w:tabs>
        <w:spacing w:line="360" w:lineRule="auto"/>
        <w:rPr>
          <w:rFonts w:asciiTheme="majorBidi" w:eastAsiaTheme="minorHAnsi" w:hAnsiTheme="majorBidi" w:cstheme="majorBidi"/>
          <w:color w:val="FF0000"/>
        </w:rPr>
      </w:pPr>
      <w:r w:rsidRPr="00601154">
        <w:rPr>
          <w:rFonts w:asciiTheme="majorBidi" w:eastAsiaTheme="minorHAnsi" w:hAnsiTheme="majorBidi" w:cstheme="majorBidi"/>
        </w:rPr>
        <w:t xml:space="preserve">The corresponding Sankey that represents the estimated cardinality compared to the actual cardinality can be seen in </w:t>
      </w:r>
      <w:r w:rsidR="00E1275E">
        <w:rPr>
          <w:rFonts w:asciiTheme="majorBidi" w:eastAsiaTheme="minorHAnsi" w:hAnsiTheme="majorBidi" w:cstheme="majorBidi"/>
        </w:rPr>
        <w:t>f</w:t>
      </w:r>
      <w:r w:rsidRPr="00601154">
        <w:rPr>
          <w:rFonts w:asciiTheme="majorBidi" w:eastAsiaTheme="minorHAnsi" w:hAnsiTheme="majorBidi" w:cstheme="majorBidi"/>
        </w:rPr>
        <w:t xml:space="preserve">igure </w:t>
      </w:r>
      <w:r w:rsidR="00AD6C31">
        <w:rPr>
          <w:rFonts w:asciiTheme="majorBidi" w:eastAsiaTheme="minorHAnsi" w:hAnsiTheme="majorBidi" w:cstheme="majorBidi"/>
        </w:rPr>
        <w:t>47</w:t>
      </w:r>
      <w:r w:rsidRPr="00601154">
        <w:rPr>
          <w:rFonts w:asciiTheme="majorBidi" w:eastAsiaTheme="minorHAnsi" w:hAnsiTheme="majorBidi" w:cstheme="majorBidi"/>
        </w:rPr>
        <w:t>.</w:t>
      </w:r>
    </w:p>
    <w:p w14:paraId="749FBE98" w14:textId="77777777" w:rsidR="007902D3" w:rsidRPr="00601154" w:rsidRDefault="007902D3" w:rsidP="007902D3">
      <w:pPr>
        <w:tabs>
          <w:tab w:val="left" w:pos="3020"/>
        </w:tabs>
        <w:spacing w:line="360" w:lineRule="auto"/>
        <w:rPr>
          <w:rFonts w:asciiTheme="majorBidi" w:hAnsiTheme="majorBidi" w:cstheme="majorBidi"/>
          <w:lang w:val="en-GB"/>
        </w:rPr>
      </w:pPr>
      <w:r w:rsidRPr="00601154">
        <w:rPr>
          <w:rFonts w:asciiTheme="majorBidi" w:hAnsiTheme="majorBidi" w:cstheme="majorBidi"/>
          <w:lang w:val="en-GB"/>
        </w:rPr>
        <w:tab/>
      </w:r>
      <w:r w:rsidRPr="00601154">
        <w:rPr>
          <w:rFonts w:asciiTheme="majorBidi" w:hAnsiTheme="majorBidi" w:cstheme="majorBidi"/>
          <w:noProof/>
        </w:rPr>
        <w:drawing>
          <wp:inline distT="0" distB="0" distL="0" distR="0" wp14:anchorId="66FCBF17" wp14:editId="093BCFDE">
            <wp:extent cx="5727700" cy="2559685"/>
            <wp:effectExtent l="0" t="0" r="0" b="571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2559685"/>
                    </a:xfrm>
                    <a:prstGeom prst="rect">
                      <a:avLst/>
                    </a:prstGeom>
                  </pic:spPr>
                </pic:pic>
              </a:graphicData>
            </a:graphic>
          </wp:inline>
        </w:drawing>
      </w:r>
    </w:p>
    <w:p w14:paraId="2F5FB033" w14:textId="6BD464D7" w:rsidR="007902D3" w:rsidRPr="00601154" w:rsidRDefault="007902D3" w:rsidP="007902D3">
      <w:pPr>
        <w:spacing w:line="360" w:lineRule="auto"/>
        <w:rPr>
          <w:rFonts w:asciiTheme="majorBidi" w:hAnsiTheme="majorBidi" w:cstheme="majorBidi"/>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AD6C31">
        <w:rPr>
          <w:rFonts w:asciiTheme="majorBidi" w:hAnsiTheme="majorBidi" w:cstheme="majorBidi"/>
          <w:b/>
          <w:bCs/>
          <w:lang w:val="en-GB"/>
        </w:rPr>
        <w:t>47</w:t>
      </w:r>
      <w:r w:rsidRPr="00601154">
        <w:rPr>
          <w:rFonts w:asciiTheme="majorBidi" w:hAnsiTheme="majorBidi" w:cstheme="majorBidi"/>
          <w:b/>
          <w:bCs/>
          <w:lang w:val="en-GB"/>
        </w:rPr>
        <w:t xml:space="preserve">- </w:t>
      </w:r>
      <w:r w:rsidRPr="00601154">
        <w:rPr>
          <w:rFonts w:asciiTheme="majorBidi" w:hAnsiTheme="majorBidi" w:cstheme="majorBidi"/>
          <w:lang w:val="en-GB"/>
        </w:rPr>
        <w:t>Identify Flaws in the Optimizer Sankey diagram</w:t>
      </w:r>
    </w:p>
    <w:p w14:paraId="04F76C6C" w14:textId="11789385" w:rsidR="007902D3" w:rsidRPr="00601154" w:rsidRDefault="007902D3" w:rsidP="00605DD2">
      <w:pPr>
        <w:spacing w:line="360" w:lineRule="auto"/>
        <w:rPr>
          <w:rFonts w:asciiTheme="majorBidi" w:hAnsiTheme="majorBidi" w:cstheme="majorBidi"/>
          <w:color w:val="000000" w:themeColor="text1"/>
        </w:rPr>
      </w:pPr>
      <w:r w:rsidRPr="00601154">
        <w:rPr>
          <w:rFonts w:asciiTheme="majorBidi" w:hAnsiTheme="majorBidi" w:cstheme="majorBidi"/>
          <w:lang w:val="en-GB"/>
        </w:rPr>
        <w:br/>
      </w:r>
      <w:r w:rsidRPr="00601154">
        <w:rPr>
          <w:rFonts w:asciiTheme="majorBidi" w:hAnsiTheme="majorBidi" w:cstheme="majorBidi"/>
          <w:color w:val="000000" w:themeColor="text1"/>
        </w:rPr>
        <w:t xml:space="preserve">We can see that </w:t>
      </w:r>
      <w:r w:rsidR="00605DD2">
        <w:rPr>
          <w:rFonts w:asciiTheme="majorBidi" w:hAnsiTheme="majorBidi" w:cstheme="majorBidi"/>
          <w:color w:val="000000" w:themeColor="text1"/>
        </w:rPr>
        <w:t>due to the changes in</w:t>
      </w:r>
      <w:r w:rsidR="00165617">
        <w:rPr>
          <w:rFonts w:asciiTheme="majorBidi" w:hAnsiTheme="majorBidi" w:cstheme="majorBidi"/>
          <w:color w:val="000000" w:themeColor="text1"/>
        </w:rPr>
        <w:t xml:space="preserve"> the</w:t>
      </w:r>
      <w:r w:rsidR="00605DD2">
        <w:rPr>
          <w:rFonts w:asciiTheme="majorBidi" w:hAnsiTheme="majorBidi" w:cstheme="majorBidi"/>
          <w:color w:val="000000" w:themeColor="text1"/>
        </w:rPr>
        <w:t xml:space="preserve"> visualization algorithm (</w:t>
      </w:r>
      <w:r w:rsidR="00E1275E">
        <w:rPr>
          <w:rFonts w:asciiTheme="majorBidi" w:hAnsiTheme="majorBidi" w:cstheme="majorBidi"/>
          <w:color w:val="000000" w:themeColor="text1"/>
        </w:rPr>
        <w:t>f</w:t>
      </w:r>
      <w:r w:rsidR="00605DD2">
        <w:rPr>
          <w:rFonts w:asciiTheme="majorBidi" w:hAnsiTheme="majorBidi" w:cstheme="majorBidi"/>
          <w:color w:val="000000" w:themeColor="text1"/>
        </w:rPr>
        <w:t>igure 45) each metric get</w:t>
      </w:r>
      <w:r w:rsidR="00681056">
        <w:rPr>
          <w:rFonts w:asciiTheme="majorBidi" w:hAnsiTheme="majorBidi" w:cstheme="majorBidi"/>
          <w:color w:val="000000" w:themeColor="text1"/>
        </w:rPr>
        <w:t>s</w:t>
      </w:r>
      <w:r w:rsidR="00605DD2">
        <w:rPr>
          <w:rFonts w:asciiTheme="majorBidi" w:hAnsiTheme="majorBidi" w:cstheme="majorBidi"/>
          <w:color w:val="000000" w:themeColor="text1"/>
        </w:rPr>
        <w:t xml:space="preserve"> its own color, </w:t>
      </w:r>
      <w:r w:rsidRPr="00601154">
        <w:rPr>
          <w:rFonts w:asciiTheme="majorBidi" w:hAnsiTheme="majorBidi" w:cstheme="majorBidi"/>
          <w:color w:val="000000" w:themeColor="text1"/>
        </w:rPr>
        <w:t xml:space="preserve">the darker gray represents the </w:t>
      </w:r>
      <w:proofErr w:type="spellStart"/>
      <w:r w:rsidRPr="00601154">
        <w:rPr>
          <w:rFonts w:asciiTheme="majorBidi" w:hAnsiTheme="majorBidi" w:cstheme="majorBidi"/>
          <w:i/>
          <w:iCs/>
          <w:color w:val="000000" w:themeColor="text1"/>
        </w:rPr>
        <w:t>actual_rows</w:t>
      </w:r>
      <w:proofErr w:type="spellEnd"/>
      <w:r w:rsidRPr="00601154">
        <w:rPr>
          <w:rFonts w:asciiTheme="majorBidi" w:hAnsiTheme="majorBidi" w:cstheme="majorBidi"/>
          <w:color w:val="000000" w:themeColor="text1"/>
        </w:rPr>
        <w:t xml:space="preserve"> </w:t>
      </w:r>
      <w:r w:rsidR="00605DD2">
        <w:rPr>
          <w:rFonts w:asciiTheme="majorBidi" w:hAnsiTheme="majorBidi" w:cstheme="majorBidi"/>
          <w:color w:val="000000" w:themeColor="text1"/>
        </w:rPr>
        <w:t xml:space="preserve">metric </w:t>
      </w:r>
      <w:r w:rsidRPr="00601154">
        <w:rPr>
          <w:rFonts w:asciiTheme="majorBidi" w:hAnsiTheme="majorBidi" w:cstheme="majorBidi"/>
          <w:color w:val="000000" w:themeColor="text1"/>
        </w:rPr>
        <w:t>and the darker lighter grey represent</w:t>
      </w:r>
      <w:r w:rsidR="00FA1BFF">
        <w:rPr>
          <w:rFonts w:asciiTheme="majorBidi" w:hAnsiTheme="majorBidi" w:cstheme="majorBidi"/>
          <w:color w:val="000000" w:themeColor="text1"/>
        </w:rPr>
        <w:t>s</w:t>
      </w:r>
      <w:r w:rsidRPr="00601154">
        <w:rPr>
          <w:rFonts w:asciiTheme="majorBidi" w:hAnsiTheme="majorBidi" w:cstheme="majorBidi"/>
          <w:color w:val="000000" w:themeColor="text1"/>
        </w:rPr>
        <w:t xml:space="preserve"> the </w:t>
      </w:r>
      <w:proofErr w:type="spellStart"/>
      <w:r w:rsidRPr="00601154">
        <w:rPr>
          <w:rFonts w:asciiTheme="majorBidi" w:hAnsiTheme="majorBidi" w:cstheme="majorBidi"/>
          <w:i/>
          <w:iCs/>
          <w:color w:val="000000" w:themeColor="text1"/>
        </w:rPr>
        <w:t>plan_rows</w:t>
      </w:r>
      <w:proofErr w:type="spellEnd"/>
      <w:r w:rsidR="00605DD2">
        <w:rPr>
          <w:rFonts w:asciiTheme="majorBidi" w:hAnsiTheme="majorBidi" w:cstheme="majorBidi"/>
          <w:i/>
          <w:iCs/>
          <w:color w:val="000000" w:themeColor="text1"/>
        </w:rPr>
        <w:t xml:space="preserve"> </w:t>
      </w:r>
      <w:r w:rsidR="00605DD2">
        <w:rPr>
          <w:rFonts w:asciiTheme="majorBidi" w:hAnsiTheme="majorBidi" w:cstheme="majorBidi"/>
          <w:color w:val="000000" w:themeColor="text1"/>
        </w:rPr>
        <w:t>metric</w:t>
      </w:r>
      <w:r w:rsidRPr="00601154">
        <w:rPr>
          <w:rFonts w:asciiTheme="majorBidi" w:hAnsiTheme="majorBidi" w:cstheme="majorBidi"/>
          <w:color w:val="000000" w:themeColor="text1"/>
        </w:rPr>
        <w:t>.</w:t>
      </w:r>
      <w:r w:rsidRPr="00601154">
        <w:rPr>
          <w:rFonts w:asciiTheme="majorBidi" w:hAnsiTheme="majorBidi" w:cstheme="majorBidi"/>
          <w:color w:val="FF0000"/>
        </w:rPr>
        <w:t xml:space="preserve"> </w:t>
      </w:r>
    </w:p>
    <w:p w14:paraId="6390D985" w14:textId="607CD503" w:rsidR="007902D3" w:rsidRPr="00605DD2" w:rsidRDefault="00605DD2" w:rsidP="00605DD2">
      <w:pPr>
        <w:spacing w:line="360" w:lineRule="auto"/>
        <w:rPr>
          <w:rFonts w:asciiTheme="majorBidi" w:hAnsiTheme="majorBidi" w:cstheme="majorBidi"/>
          <w:color w:val="000000" w:themeColor="text1"/>
        </w:rPr>
      </w:pPr>
      <w:r>
        <w:rPr>
          <w:rFonts w:asciiTheme="majorBidi" w:hAnsiTheme="majorBidi" w:cstheme="majorBidi"/>
          <w:color w:val="000000" w:themeColor="text1"/>
        </w:rPr>
        <w:br/>
      </w:r>
      <w:r w:rsidRPr="00601154">
        <w:rPr>
          <w:rFonts w:asciiTheme="majorBidi" w:hAnsiTheme="majorBidi" w:cstheme="majorBidi"/>
          <w:color w:val="000000" w:themeColor="text1"/>
        </w:rPr>
        <w:t xml:space="preserve">We can see in </w:t>
      </w:r>
      <w:r w:rsidR="00E1275E">
        <w:rPr>
          <w:rFonts w:asciiTheme="majorBidi" w:hAnsiTheme="majorBidi" w:cstheme="majorBidi"/>
          <w:color w:val="000000" w:themeColor="text1"/>
        </w:rPr>
        <w:t>f</w:t>
      </w:r>
      <w:r w:rsidRPr="00601154">
        <w:rPr>
          <w:rFonts w:asciiTheme="majorBidi" w:hAnsiTheme="majorBidi" w:cstheme="majorBidi"/>
          <w:color w:val="000000" w:themeColor="text1"/>
        </w:rPr>
        <w:t xml:space="preserve">igure </w:t>
      </w:r>
      <w:r>
        <w:rPr>
          <w:rFonts w:asciiTheme="majorBidi" w:hAnsiTheme="majorBidi" w:cstheme="majorBidi"/>
          <w:color w:val="000000" w:themeColor="text1"/>
        </w:rPr>
        <w:t>47</w:t>
      </w:r>
      <w:r w:rsidRPr="00601154">
        <w:rPr>
          <w:rFonts w:asciiTheme="majorBidi" w:hAnsiTheme="majorBidi" w:cstheme="majorBidi"/>
          <w:color w:val="000000" w:themeColor="text1"/>
        </w:rPr>
        <w:t xml:space="preserve"> that the optimizer was way off for the </w:t>
      </w:r>
      <w:r w:rsidRPr="00601154">
        <w:rPr>
          <w:rFonts w:asciiTheme="majorBidi" w:hAnsiTheme="majorBidi" w:cstheme="majorBidi"/>
          <w:i/>
          <w:iCs/>
          <w:color w:val="000000" w:themeColor="text1"/>
        </w:rPr>
        <w:t>Crew</w:t>
      </w:r>
      <w:r w:rsidRPr="00601154">
        <w:rPr>
          <w:rFonts w:asciiTheme="majorBidi" w:hAnsiTheme="majorBidi" w:cstheme="majorBidi"/>
          <w:color w:val="000000" w:themeColor="text1"/>
        </w:rPr>
        <w:t xml:space="preserve"> scan, as the light gray edge is much thicker than the darker one.</w:t>
      </w:r>
      <w:r>
        <w:rPr>
          <w:rFonts w:asciiTheme="majorBidi" w:hAnsiTheme="majorBidi" w:cstheme="majorBidi"/>
          <w:color w:val="000000" w:themeColor="text1"/>
        </w:rPr>
        <w:t xml:space="preserve"> </w:t>
      </w:r>
      <w:r w:rsidR="007902D3" w:rsidRPr="00601154">
        <w:rPr>
          <w:rFonts w:asciiTheme="majorBidi" w:hAnsiTheme="majorBidi" w:cstheme="majorBidi"/>
          <w:color w:val="000000" w:themeColor="text1"/>
        </w:rPr>
        <w:t xml:space="preserve">The reason the optimizer estimation is skewed is </w:t>
      </w:r>
      <w:r w:rsidR="007902D3" w:rsidRPr="00601154">
        <w:rPr>
          <w:rFonts w:asciiTheme="majorBidi" w:hAnsiTheme="majorBidi" w:cstheme="majorBidi"/>
          <w:color w:val="000000" w:themeColor="text1"/>
        </w:rPr>
        <w:lastRenderedPageBreak/>
        <w:t>due to PostgreSQL’s mechanism for deleting and updating records. When an update or a delete occurs,</w:t>
      </w:r>
      <w:r w:rsidR="007902D3" w:rsidRPr="00601154">
        <w:rPr>
          <w:rFonts w:asciiTheme="majorBidi" w:hAnsiTheme="majorBidi" w:cstheme="majorBidi"/>
          <w:color w:val="333333"/>
          <w:sz w:val="27"/>
          <w:szCs w:val="27"/>
          <w:shd w:val="clear" w:color="auto" w:fill="FFFFFF"/>
        </w:rPr>
        <w:t> </w:t>
      </w:r>
      <w:r w:rsidR="007902D3" w:rsidRPr="00601154">
        <w:rPr>
          <w:rFonts w:asciiTheme="majorBidi" w:hAnsiTheme="majorBidi" w:cstheme="majorBidi"/>
          <w:color w:val="000000" w:themeColor="text1"/>
        </w:rPr>
        <w:t>it does not create extra space in the system. PostgreSQL rather flags these tuples as </w:t>
      </w:r>
      <w:ins w:id="274" w:author="Eyal Trabelsi" w:date="2021-10-16T10:06:00Z">
        <w:r w:rsidR="00ED2B47">
          <w:rPr>
            <w:rFonts w:asciiTheme="majorBidi" w:hAnsiTheme="majorBidi" w:cstheme="majorBidi"/>
            <w:i/>
            <w:iCs/>
            <w:color w:val="000000" w:themeColor="text1"/>
          </w:rPr>
          <w:t>“</w:t>
        </w:r>
      </w:ins>
      <w:r w:rsidR="007902D3" w:rsidRPr="00601154">
        <w:rPr>
          <w:rFonts w:asciiTheme="majorBidi" w:hAnsiTheme="majorBidi" w:cstheme="majorBidi"/>
          <w:i/>
          <w:iCs/>
          <w:color w:val="000000" w:themeColor="text1"/>
        </w:rPr>
        <w:t>dead tuple</w:t>
      </w:r>
      <w:ins w:id="275" w:author="Eyal Trabelsi" w:date="2021-10-16T10:06:00Z">
        <w:r w:rsidR="00ED2B47">
          <w:rPr>
            <w:rFonts w:asciiTheme="majorBidi" w:hAnsiTheme="majorBidi" w:cstheme="majorBidi"/>
            <w:i/>
            <w:iCs/>
            <w:color w:val="000000" w:themeColor="text1"/>
          </w:rPr>
          <w:t>”</w:t>
        </w:r>
      </w:ins>
      <w:r w:rsidR="007902D3" w:rsidRPr="00601154">
        <w:rPr>
          <w:rFonts w:asciiTheme="majorBidi" w:hAnsiTheme="majorBidi" w:cstheme="majorBidi"/>
          <w:i/>
          <w:iCs/>
          <w:color w:val="000000" w:themeColor="text1"/>
        </w:rPr>
        <w:t xml:space="preserve"> </w:t>
      </w:r>
      <w:r w:rsidR="007902D3" w:rsidRPr="00601154">
        <w:rPr>
          <w:rFonts w:asciiTheme="majorBidi" w:hAnsiTheme="majorBidi" w:cstheme="majorBidi"/>
          <w:color w:val="000000" w:themeColor="text1"/>
        </w:rPr>
        <w:t xml:space="preserve">and to remove those, one needs to use the </w:t>
      </w:r>
      <w:r w:rsidR="007902D3" w:rsidRPr="00601154">
        <w:rPr>
          <w:rFonts w:asciiTheme="majorBidi" w:hAnsiTheme="majorBidi" w:cstheme="majorBidi"/>
          <w:i/>
          <w:iCs/>
          <w:color w:val="000000" w:themeColor="text1"/>
        </w:rPr>
        <w:t xml:space="preserve">VACUUM </w:t>
      </w:r>
      <w:r w:rsidR="007902D3" w:rsidRPr="00601154">
        <w:rPr>
          <w:rFonts w:asciiTheme="majorBidi" w:hAnsiTheme="majorBidi" w:cstheme="majorBidi"/>
          <w:color w:val="000000" w:themeColor="text1"/>
        </w:rPr>
        <w:t>clause</w:t>
      </w:r>
      <w:r w:rsidR="007902D3" w:rsidRPr="00601154">
        <w:rPr>
          <w:rFonts w:asciiTheme="majorBidi" w:hAnsiTheme="majorBidi" w:cstheme="majorBidi"/>
          <w:i/>
          <w:iCs/>
          <w:color w:val="000000" w:themeColor="text1"/>
        </w:rPr>
        <w:t>.</w:t>
      </w:r>
      <w:r w:rsidR="007902D3" w:rsidRPr="00601154">
        <w:rPr>
          <w:rStyle w:val="Emphasis"/>
          <w:rFonts w:asciiTheme="majorBidi" w:hAnsiTheme="majorBidi" w:cstheme="majorBidi"/>
          <w:color w:val="333333"/>
          <w:sz w:val="27"/>
          <w:szCs w:val="27"/>
          <w:shd w:val="clear" w:color="auto" w:fill="FFFFFF"/>
        </w:rPr>
        <w:t xml:space="preserve"> </w:t>
      </w:r>
    </w:p>
    <w:p w14:paraId="46F5AE2A" w14:textId="1AE3C213" w:rsidR="007902D3" w:rsidRPr="00601154" w:rsidRDefault="007902D3" w:rsidP="007902D3">
      <w:pPr>
        <w:tabs>
          <w:tab w:val="left" w:pos="2208"/>
        </w:tabs>
        <w:spacing w:line="360" w:lineRule="auto"/>
        <w:rPr>
          <w:rFonts w:asciiTheme="majorBidi" w:eastAsiaTheme="minorHAnsi" w:hAnsiTheme="majorBidi" w:cstheme="majorBidi"/>
        </w:rPr>
      </w:pPr>
      <w:r w:rsidRPr="00601154">
        <w:rPr>
          <w:rFonts w:asciiTheme="majorBidi" w:hAnsiTheme="majorBidi" w:cstheme="majorBidi"/>
          <w:color w:val="FF0000"/>
        </w:rPr>
        <w:br/>
      </w:r>
      <w:r w:rsidRPr="00601154">
        <w:rPr>
          <w:rFonts w:asciiTheme="majorBidi" w:hAnsiTheme="majorBidi" w:cstheme="majorBidi"/>
          <w:color w:val="000000" w:themeColor="text1"/>
        </w:rPr>
        <w:t xml:space="preserve">We can clean the dead tuple in the </w:t>
      </w:r>
      <w:r w:rsidRPr="00601154">
        <w:rPr>
          <w:rFonts w:asciiTheme="majorBidi" w:hAnsiTheme="majorBidi" w:cstheme="majorBidi"/>
          <w:i/>
          <w:iCs/>
          <w:color w:val="000000" w:themeColor="text1"/>
        </w:rPr>
        <w:t>Crew</w:t>
      </w:r>
      <w:r w:rsidRPr="00601154">
        <w:rPr>
          <w:rFonts w:asciiTheme="majorBidi" w:hAnsiTheme="majorBidi" w:cstheme="majorBidi"/>
          <w:color w:val="000000" w:themeColor="text1"/>
        </w:rPr>
        <w:t xml:space="preserve"> relation using the </w:t>
      </w:r>
      <w:r w:rsidRPr="00601154">
        <w:rPr>
          <w:rFonts w:asciiTheme="majorBidi" w:hAnsiTheme="majorBidi" w:cstheme="majorBidi"/>
          <w:i/>
          <w:iCs/>
          <w:color w:val="000000" w:themeColor="text1"/>
        </w:rPr>
        <w:t>vacuum</w:t>
      </w:r>
      <w:r w:rsidRPr="00601154">
        <w:rPr>
          <w:rFonts w:asciiTheme="majorBidi" w:hAnsiTheme="majorBidi" w:cstheme="majorBidi"/>
          <w:color w:val="000000" w:themeColor="text1"/>
        </w:rPr>
        <w:t xml:space="preserve"> command only on the Crew relation. The </w:t>
      </w:r>
      <w:r w:rsidRPr="00601154">
        <w:rPr>
          <w:rFonts w:asciiTheme="majorBidi" w:hAnsiTheme="majorBidi" w:cstheme="majorBidi"/>
          <w:i/>
          <w:iCs/>
          <w:color w:val="000000" w:themeColor="text1"/>
        </w:rPr>
        <w:t>vacuum</w:t>
      </w:r>
      <w:r w:rsidRPr="00601154">
        <w:rPr>
          <w:rFonts w:asciiTheme="majorBidi" w:hAnsiTheme="majorBidi" w:cstheme="majorBidi"/>
          <w:color w:val="000000" w:themeColor="text1"/>
        </w:rPr>
        <w:t xml:space="preserve"> query can be seen in </w:t>
      </w:r>
      <w:r w:rsidR="00E1275E">
        <w:rPr>
          <w:rFonts w:asciiTheme="majorBidi" w:hAnsiTheme="majorBidi" w:cstheme="majorBidi"/>
          <w:color w:val="000000" w:themeColor="text1"/>
        </w:rPr>
        <w:t>f</w:t>
      </w:r>
      <w:r w:rsidRPr="00601154">
        <w:rPr>
          <w:rFonts w:asciiTheme="majorBidi" w:hAnsiTheme="majorBidi" w:cstheme="majorBidi"/>
          <w:color w:val="000000" w:themeColor="text1"/>
        </w:rPr>
        <w:t xml:space="preserve">igure </w:t>
      </w:r>
      <w:r w:rsidR="00AD6C31">
        <w:rPr>
          <w:rFonts w:asciiTheme="majorBidi" w:hAnsiTheme="majorBidi" w:cstheme="majorBidi"/>
          <w:color w:val="000000" w:themeColor="text1"/>
        </w:rPr>
        <w:t>48</w:t>
      </w:r>
      <w:r w:rsidRPr="00601154">
        <w:rPr>
          <w:rFonts w:asciiTheme="majorBidi" w:hAnsiTheme="majorBidi" w:cstheme="majorBidi"/>
          <w:color w:val="000000" w:themeColor="text1"/>
        </w:rPr>
        <w:t>.</w:t>
      </w:r>
      <w:r w:rsidRPr="00601154">
        <w:rPr>
          <w:rFonts w:asciiTheme="majorBidi" w:eastAsiaTheme="minorHAnsi" w:hAnsiTheme="majorBidi" w:cstheme="majorBidi"/>
          <w:color w:val="000000" w:themeColor="text1"/>
        </w:rPr>
        <w:t xml:space="preserve"> </w:t>
      </w:r>
      <w:r w:rsidRPr="00601154">
        <w:rPr>
          <w:rFonts w:asciiTheme="majorBidi" w:eastAsiaTheme="minorHAnsi" w:hAnsiTheme="majorBidi" w:cstheme="majorBidi"/>
          <w:color w:val="000000" w:themeColor="text1"/>
        </w:rPr>
        <w:br/>
      </w:r>
      <w:r w:rsidRPr="00601154">
        <w:rPr>
          <w:rFonts w:asciiTheme="majorBidi" w:eastAsiaTheme="minorHAnsi" w:hAnsiTheme="majorBidi" w:cstheme="majorBidi"/>
          <w:color w:val="000000" w:themeColor="text1"/>
        </w:rPr>
        <w:br/>
      </w:r>
      <w:r w:rsidRPr="00601154">
        <w:rPr>
          <w:rFonts w:asciiTheme="majorBidi" w:eastAsiaTheme="minorHAnsi" w:hAnsiTheme="majorBidi" w:cstheme="majorBidi"/>
          <w:noProof/>
        </w:rPr>
        <w:drawing>
          <wp:inline distT="0" distB="0" distL="0" distR="0" wp14:anchorId="56A22A73" wp14:editId="26435D76">
            <wp:extent cx="3771900" cy="647700"/>
            <wp:effectExtent l="0" t="0" r="0"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771900" cy="647700"/>
                    </a:xfrm>
                    <a:prstGeom prst="rect">
                      <a:avLst/>
                    </a:prstGeom>
                  </pic:spPr>
                </pic:pic>
              </a:graphicData>
            </a:graphic>
          </wp:inline>
        </w:drawing>
      </w:r>
    </w:p>
    <w:p w14:paraId="5A275BD8" w14:textId="02D0CC94" w:rsidR="007902D3" w:rsidRPr="00601154" w:rsidRDefault="007902D3" w:rsidP="007902D3">
      <w:pPr>
        <w:spacing w:line="360" w:lineRule="auto"/>
        <w:rPr>
          <w:rFonts w:asciiTheme="majorBidi" w:hAnsiTheme="majorBidi" w:cstheme="majorBidi"/>
          <w:lang w:val="en-GB"/>
        </w:rPr>
      </w:pPr>
      <w:r w:rsidRPr="00601154">
        <w:rPr>
          <w:rFonts w:asciiTheme="majorBidi" w:hAnsiTheme="majorBidi" w:cstheme="majorBidi"/>
          <w:color w:val="0000FF"/>
          <w:sz w:val="22"/>
          <w:vertAlign w:val="subscript"/>
        </w:rPr>
        <w:t xml:space="preserve">                                        </w:t>
      </w:r>
      <w:r w:rsidRPr="00601154">
        <w:rPr>
          <w:rFonts w:asciiTheme="majorBidi" w:hAnsiTheme="majorBidi" w:cstheme="majorBidi"/>
          <w:b/>
          <w:bCs/>
        </w:rPr>
        <w:t xml:space="preserve">Figure </w:t>
      </w:r>
      <w:r w:rsidR="00AD6C31">
        <w:rPr>
          <w:rFonts w:asciiTheme="majorBidi" w:hAnsiTheme="majorBidi" w:cstheme="majorBidi"/>
          <w:b/>
          <w:bCs/>
        </w:rPr>
        <w:t>48</w:t>
      </w:r>
      <w:r w:rsidRPr="00601154">
        <w:rPr>
          <w:rFonts w:asciiTheme="majorBidi" w:hAnsiTheme="majorBidi" w:cstheme="majorBidi"/>
          <w:b/>
          <w:bCs/>
        </w:rPr>
        <w:t xml:space="preserve">- </w:t>
      </w:r>
      <w:r w:rsidRPr="00601154">
        <w:rPr>
          <w:rFonts w:asciiTheme="majorBidi" w:hAnsiTheme="majorBidi" w:cstheme="majorBidi"/>
          <w:lang w:val="en-GB"/>
        </w:rPr>
        <w:t>Identify Flaws in the Optimizer Vacuum Command</w:t>
      </w:r>
    </w:p>
    <w:p w14:paraId="1617B186" w14:textId="77777777" w:rsidR="00BB373E" w:rsidRDefault="00BB373E" w:rsidP="007902D3">
      <w:pPr>
        <w:pStyle w:val="ListParagraph"/>
        <w:ind w:left="0"/>
        <w:rPr>
          <w:rFonts w:asciiTheme="majorBidi" w:eastAsiaTheme="minorHAnsi" w:hAnsiTheme="majorBidi" w:cstheme="majorBidi"/>
        </w:rPr>
      </w:pPr>
    </w:p>
    <w:p w14:paraId="32FB5E76" w14:textId="4298E640" w:rsidR="007902D3" w:rsidRPr="00601154" w:rsidRDefault="007902D3" w:rsidP="007902D3">
      <w:pPr>
        <w:pStyle w:val="ListParagraph"/>
        <w:ind w:left="0"/>
        <w:rPr>
          <w:rFonts w:asciiTheme="majorBidi" w:hAnsiTheme="majorBidi" w:cstheme="majorBidi"/>
          <w:b/>
          <w:bCs/>
        </w:rPr>
      </w:pPr>
      <w:r w:rsidRPr="00601154">
        <w:rPr>
          <w:rFonts w:asciiTheme="majorBidi" w:eastAsiaTheme="minorHAnsi" w:hAnsiTheme="majorBidi" w:cstheme="majorBidi"/>
        </w:rPr>
        <w:t xml:space="preserve">To </w:t>
      </w:r>
      <w:r>
        <w:rPr>
          <w:rFonts w:asciiTheme="majorBidi" w:eastAsiaTheme="minorHAnsi" w:hAnsiTheme="majorBidi" w:cstheme="majorBidi"/>
        </w:rPr>
        <w:t>confirm</w:t>
      </w:r>
      <w:r w:rsidRPr="00601154">
        <w:rPr>
          <w:rFonts w:asciiTheme="majorBidi" w:eastAsiaTheme="minorHAnsi" w:hAnsiTheme="majorBidi" w:cstheme="majorBidi"/>
        </w:rPr>
        <w:t xml:space="preserve"> that the optimizer statistics are up to date, we will use </w:t>
      </w:r>
      <w:proofErr w:type="spellStart"/>
      <w:r w:rsidRPr="00601154">
        <w:rPr>
          <w:rFonts w:asciiTheme="majorBidi" w:eastAsiaTheme="minorHAnsi" w:hAnsiTheme="majorBidi" w:cstheme="majorBidi"/>
        </w:rPr>
        <w:t>QueryFlow</w:t>
      </w:r>
      <w:proofErr w:type="spellEnd"/>
      <w:r w:rsidRPr="00601154">
        <w:rPr>
          <w:rFonts w:asciiTheme="majorBidi" w:eastAsiaTheme="minorHAnsi" w:hAnsiTheme="majorBidi" w:cstheme="majorBidi"/>
        </w:rPr>
        <w:t xml:space="preserve"> to visualize the cardinality again. The corresponding Sankey that represents the estimated cardinality compared to the actual cardinality after the </w:t>
      </w:r>
      <w:r w:rsidRPr="00601154">
        <w:rPr>
          <w:rFonts w:asciiTheme="majorBidi" w:eastAsiaTheme="minorHAnsi" w:hAnsiTheme="majorBidi" w:cstheme="majorBidi"/>
          <w:i/>
          <w:iCs/>
        </w:rPr>
        <w:t xml:space="preserve">vacuum </w:t>
      </w:r>
      <w:r w:rsidRPr="00601154">
        <w:rPr>
          <w:rFonts w:asciiTheme="majorBidi" w:eastAsiaTheme="minorHAnsi" w:hAnsiTheme="majorBidi" w:cstheme="majorBidi"/>
        </w:rPr>
        <w:t xml:space="preserve">command can be seen in </w:t>
      </w:r>
      <w:r w:rsidR="00E1275E">
        <w:rPr>
          <w:rFonts w:asciiTheme="majorBidi" w:eastAsiaTheme="minorHAnsi" w:hAnsiTheme="majorBidi" w:cstheme="majorBidi"/>
        </w:rPr>
        <w:t>f</w:t>
      </w:r>
      <w:r w:rsidRPr="00601154">
        <w:rPr>
          <w:rFonts w:asciiTheme="majorBidi" w:eastAsiaTheme="minorHAnsi" w:hAnsiTheme="majorBidi" w:cstheme="majorBidi"/>
        </w:rPr>
        <w:t xml:space="preserve">igure </w:t>
      </w:r>
      <w:r w:rsidR="00AD6C31">
        <w:rPr>
          <w:rFonts w:asciiTheme="majorBidi" w:eastAsiaTheme="minorHAnsi" w:hAnsiTheme="majorBidi" w:cstheme="majorBidi"/>
        </w:rPr>
        <w:t>49</w:t>
      </w:r>
      <w:r w:rsidRPr="00601154">
        <w:rPr>
          <w:rFonts w:asciiTheme="majorBidi" w:eastAsiaTheme="minorHAnsi" w:hAnsiTheme="majorBidi" w:cstheme="majorBidi"/>
        </w:rPr>
        <w:t>.</w:t>
      </w:r>
    </w:p>
    <w:p w14:paraId="7063AB68" w14:textId="77777777" w:rsidR="007902D3" w:rsidRPr="00601154" w:rsidRDefault="007902D3" w:rsidP="007902D3">
      <w:pPr>
        <w:spacing w:line="360" w:lineRule="auto"/>
        <w:rPr>
          <w:rFonts w:asciiTheme="majorBidi" w:hAnsiTheme="majorBidi" w:cstheme="majorBidi"/>
          <w:b/>
          <w:bCs/>
          <w:lang w:val="en-GB"/>
        </w:rPr>
      </w:pPr>
      <w:r w:rsidRPr="00601154">
        <w:rPr>
          <w:rFonts w:asciiTheme="majorBidi" w:hAnsiTheme="majorBidi" w:cstheme="majorBidi"/>
          <w:b/>
          <w:bCs/>
          <w:noProof/>
        </w:rPr>
        <w:drawing>
          <wp:inline distT="0" distB="0" distL="0" distR="0" wp14:anchorId="01654FFD" wp14:editId="26BA4167">
            <wp:extent cx="5727700" cy="278574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700" cy="2785745"/>
                    </a:xfrm>
                    <a:prstGeom prst="rect">
                      <a:avLst/>
                    </a:prstGeom>
                  </pic:spPr>
                </pic:pic>
              </a:graphicData>
            </a:graphic>
          </wp:inline>
        </w:drawing>
      </w:r>
    </w:p>
    <w:p w14:paraId="3AB3AD1E" w14:textId="6F3203D6" w:rsidR="007902D3" w:rsidRPr="00601154" w:rsidRDefault="007902D3" w:rsidP="007902D3">
      <w:pPr>
        <w:spacing w:line="360" w:lineRule="auto"/>
        <w:rPr>
          <w:rFonts w:asciiTheme="majorBidi" w:hAnsiTheme="majorBidi" w:cstheme="majorBidi"/>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AD6C31">
        <w:rPr>
          <w:rFonts w:asciiTheme="majorBidi" w:hAnsiTheme="majorBidi" w:cstheme="majorBidi"/>
          <w:b/>
          <w:bCs/>
          <w:lang w:val="en-GB"/>
        </w:rPr>
        <w:t>49</w:t>
      </w:r>
      <w:r w:rsidRPr="00601154">
        <w:rPr>
          <w:rFonts w:asciiTheme="majorBidi" w:hAnsiTheme="majorBidi" w:cstheme="majorBidi"/>
          <w:b/>
          <w:bCs/>
          <w:lang w:val="en-GB"/>
        </w:rPr>
        <w:t xml:space="preserve">- </w:t>
      </w:r>
      <w:r w:rsidRPr="00601154">
        <w:rPr>
          <w:rFonts w:asciiTheme="majorBidi" w:hAnsiTheme="majorBidi" w:cstheme="majorBidi"/>
          <w:lang w:val="en-GB"/>
        </w:rPr>
        <w:t>Identify Flaws in the Optimizer Fixed Sankey diagram</w:t>
      </w:r>
    </w:p>
    <w:p w14:paraId="1A0526F3" w14:textId="0E0D1A3E" w:rsidR="007902D3" w:rsidRDefault="007902D3" w:rsidP="007902D3">
      <w:pPr>
        <w:pStyle w:val="NormalWeb"/>
        <w:spacing w:line="360" w:lineRule="auto"/>
        <w:rPr>
          <w:rFonts w:asciiTheme="majorBidi" w:eastAsiaTheme="minorHAnsi" w:hAnsiTheme="majorBidi" w:cstheme="majorBidi"/>
        </w:rPr>
      </w:pPr>
      <w:r w:rsidRPr="00601154">
        <w:rPr>
          <w:rFonts w:asciiTheme="majorBidi" w:eastAsiaTheme="minorHAnsi" w:hAnsiTheme="majorBidi" w:cstheme="majorBidi"/>
        </w:rPr>
        <w:t xml:space="preserve">We can immediately see in </w:t>
      </w:r>
      <w:r w:rsidR="00E1275E">
        <w:rPr>
          <w:rFonts w:asciiTheme="majorBidi" w:eastAsiaTheme="minorHAnsi" w:hAnsiTheme="majorBidi" w:cstheme="majorBidi"/>
        </w:rPr>
        <w:t>f</w:t>
      </w:r>
      <w:r w:rsidRPr="00601154">
        <w:rPr>
          <w:rFonts w:asciiTheme="majorBidi" w:eastAsiaTheme="minorHAnsi" w:hAnsiTheme="majorBidi" w:cstheme="majorBidi"/>
        </w:rPr>
        <w:t xml:space="preserve">igure </w:t>
      </w:r>
      <w:r w:rsidR="00AD6C31">
        <w:rPr>
          <w:rFonts w:asciiTheme="majorBidi" w:eastAsiaTheme="minorHAnsi" w:hAnsiTheme="majorBidi" w:cstheme="majorBidi"/>
        </w:rPr>
        <w:t>49</w:t>
      </w:r>
      <w:r w:rsidRPr="00601154">
        <w:rPr>
          <w:rFonts w:asciiTheme="majorBidi" w:eastAsiaTheme="minorHAnsi" w:hAnsiTheme="majorBidi" w:cstheme="majorBidi"/>
        </w:rPr>
        <w:t xml:space="preserve"> that the </w:t>
      </w:r>
      <w:r w:rsidRPr="00601154">
        <w:rPr>
          <w:rFonts w:asciiTheme="majorBidi" w:eastAsiaTheme="minorHAnsi" w:hAnsiTheme="majorBidi" w:cstheme="majorBidi"/>
          <w:i/>
          <w:iCs/>
        </w:rPr>
        <w:t>Crew</w:t>
      </w:r>
      <w:r w:rsidRPr="00601154">
        <w:rPr>
          <w:rFonts w:asciiTheme="majorBidi" w:eastAsiaTheme="minorHAnsi" w:hAnsiTheme="majorBidi" w:cstheme="majorBidi"/>
        </w:rPr>
        <w:t xml:space="preserve"> scan is no longer skewed as used to be, as the darker and lighter edges of the </w:t>
      </w:r>
      <w:r w:rsidRPr="00601154">
        <w:rPr>
          <w:rFonts w:asciiTheme="majorBidi" w:eastAsiaTheme="minorHAnsi" w:hAnsiTheme="majorBidi" w:cstheme="majorBidi"/>
          <w:i/>
          <w:iCs/>
        </w:rPr>
        <w:t>Crew</w:t>
      </w:r>
      <w:r w:rsidRPr="00601154">
        <w:rPr>
          <w:rFonts w:asciiTheme="majorBidi" w:eastAsiaTheme="minorHAnsi" w:hAnsiTheme="majorBidi" w:cstheme="majorBidi"/>
        </w:rPr>
        <w:t xml:space="preserve"> sub-expression are </w:t>
      </w:r>
      <w:r w:rsidR="001D24CA" w:rsidRPr="00601154">
        <w:rPr>
          <w:rFonts w:asciiTheme="majorBidi" w:eastAsiaTheme="minorHAnsi" w:hAnsiTheme="majorBidi" w:cstheme="majorBidi"/>
        </w:rPr>
        <w:t>proportional</w:t>
      </w:r>
      <w:r w:rsidRPr="00601154">
        <w:rPr>
          <w:rFonts w:asciiTheme="majorBidi" w:eastAsiaTheme="minorHAnsi" w:hAnsiTheme="majorBidi" w:cstheme="majorBidi"/>
        </w:rPr>
        <w:t>.</w:t>
      </w:r>
    </w:p>
    <w:p w14:paraId="23F21CEC" w14:textId="0E3ED92F" w:rsidR="00863288" w:rsidRPr="00863288" w:rsidRDefault="00863288" w:rsidP="009F213E">
      <w:pPr>
        <w:pStyle w:val="NormalWeb"/>
        <w:spacing w:line="360" w:lineRule="auto"/>
        <w:rPr>
          <w:rFonts w:asciiTheme="majorBidi" w:eastAsiaTheme="minorHAnsi" w:hAnsiTheme="majorBidi" w:cstheme="majorBidi"/>
          <w:color w:val="FF0000"/>
        </w:rPr>
      </w:pPr>
      <w:r>
        <w:rPr>
          <w:rFonts w:asciiTheme="majorBidi" w:eastAsiaTheme="minorHAnsi" w:hAnsiTheme="majorBidi" w:cstheme="majorBidi"/>
        </w:rPr>
        <w:t xml:space="preserve">In section 5.2 </w:t>
      </w:r>
      <w:r w:rsidR="009F213E">
        <w:rPr>
          <w:rFonts w:asciiTheme="majorBidi" w:eastAsiaTheme="minorHAnsi" w:hAnsiTheme="majorBidi" w:cstheme="majorBidi"/>
        </w:rPr>
        <w:t xml:space="preserve">we </w:t>
      </w:r>
      <w:r>
        <w:rPr>
          <w:rFonts w:asciiTheme="majorBidi" w:eastAsiaTheme="minorHAnsi" w:hAnsiTheme="majorBidi" w:cstheme="majorBidi"/>
        </w:rPr>
        <w:t xml:space="preserve">provide another example of how </w:t>
      </w:r>
      <w:proofErr w:type="spellStart"/>
      <w:r>
        <w:rPr>
          <w:rFonts w:asciiTheme="majorBidi" w:eastAsiaTheme="minorHAnsi" w:hAnsiTheme="majorBidi" w:cstheme="majorBidi"/>
        </w:rPr>
        <w:t>QueryFlow</w:t>
      </w:r>
      <w:proofErr w:type="spellEnd"/>
      <w:r>
        <w:rPr>
          <w:rFonts w:asciiTheme="majorBidi" w:eastAsiaTheme="minorHAnsi" w:hAnsiTheme="majorBidi" w:cstheme="majorBidi"/>
        </w:rPr>
        <w:t xml:space="preserve"> can be used to find systematic configuration issues and their</w:t>
      </w:r>
      <w:r w:rsidRPr="00863288">
        <w:rPr>
          <w:rFonts w:asciiTheme="majorBidi" w:eastAsiaTheme="minorHAnsi" w:hAnsiTheme="majorBidi" w:cstheme="majorBidi"/>
        </w:rPr>
        <w:t xml:space="preserve"> effects </w:t>
      </w:r>
      <w:r>
        <w:rPr>
          <w:rFonts w:asciiTheme="majorBidi" w:eastAsiaTheme="minorHAnsi" w:hAnsiTheme="majorBidi" w:cstheme="majorBidi"/>
        </w:rPr>
        <w:t>(figure 68).</w:t>
      </w:r>
    </w:p>
    <w:p w14:paraId="372E3117" w14:textId="021E22B7" w:rsidR="00605DD2" w:rsidRDefault="00605DD2" w:rsidP="004E7419">
      <w:pPr>
        <w:spacing w:line="360" w:lineRule="auto"/>
        <w:rPr>
          <w:rFonts w:asciiTheme="majorBidi" w:eastAsiaTheme="minorHAnsi" w:hAnsiTheme="majorBidi" w:cstheme="majorBidi"/>
          <w:b/>
          <w:bCs/>
        </w:rPr>
      </w:pPr>
    </w:p>
    <w:p w14:paraId="25ED4C08" w14:textId="321D3E80" w:rsidR="008A4526" w:rsidRPr="001D24CA" w:rsidRDefault="00EB194B" w:rsidP="001D24CA">
      <w:pPr>
        <w:tabs>
          <w:tab w:val="left" w:pos="2208"/>
        </w:tabs>
        <w:rPr>
          <w:rFonts w:asciiTheme="majorBidi" w:eastAsiaTheme="minorHAnsi" w:hAnsiTheme="majorBidi" w:cstheme="majorBidi"/>
        </w:rPr>
      </w:pPr>
      <w:r>
        <w:rPr>
          <w:rStyle w:val="Heading5Char"/>
          <w:rFonts w:asciiTheme="majorBidi" w:hAnsiTheme="majorBidi"/>
        </w:rPr>
        <w:t xml:space="preserve">4.6 </w:t>
      </w:r>
      <w:r w:rsidR="007653FF" w:rsidRPr="000E6FB4">
        <w:rPr>
          <w:rStyle w:val="Heading5Char"/>
          <w:rFonts w:asciiTheme="majorBidi" w:hAnsiTheme="majorBidi"/>
        </w:rPr>
        <w:t>I</w:t>
      </w:r>
      <w:r w:rsidR="00FD68F1" w:rsidRPr="000E6FB4">
        <w:rPr>
          <w:rStyle w:val="Heading5Char"/>
          <w:rFonts w:asciiTheme="majorBidi" w:hAnsiTheme="majorBidi"/>
        </w:rPr>
        <w:t xml:space="preserve">dentifying Performance Bottlenecks in </w:t>
      </w:r>
      <w:r w:rsidR="00DA07DC" w:rsidRPr="000E6FB4">
        <w:rPr>
          <w:rStyle w:val="Heading5Char"/>
          <w:rFonts w:asciiTheme="majorBidi" w:hAnsiTheme="majorBidi"/>
        </w:rPr>
        <w:t>M</w:t>
      </w:r>
      <w:r w:rsidR="00FD68F1" w:rsidRPr="000E6FB4">
        <w:rPr>
          <w:rStyle w:val="Heading5Char"/>
          <w:rFonts w:asciiTheme="majorBidi" w:hAnsiTheme="majorBidi"/>
        </w:rPr>
        <w:t xml:space="preserve">ultiple </w:t>
      </w:r>
      <w:r w:rsidR="00DA07DC" w:rsidRPr="000E6FB4">
        <w:rPr>
          <w:rStyle w:val="Heading5Char"/>
          <w:rFonts w:asciiTheme="majorBidi" w:hAnsiTheme="majorBidi"/>
        </w:rPr>
        <w:t>Q</w:t>
      </w:r>
      <w:r w:rsidR="00FD68F1" w:rsidRPr="000E6FB4">
        <w:rPr>
          <w:rStyle w:val="Heading5Char"/>
          <w:rFonts w:asciiTheme="majorBidi" w:hAnsiTheme="majorBidi"/>
        </w:rPr>
        <w:t>uer</w:t>
      </w:r>
      <w:r w:rsidR="005D5B0B" w:rsidRPr="000E6FB4">
        <w:rPr>
          <w:rStyle w:val="Heading5Char"/>
          <w:rFonts w:asciiTheme="majorBidi" w:hAnsiTheme="majorBidi"/>
        </w:rPr>
        <w:t>ies</w:t>
      </w:r>
      <w:r w:rsidR="00FD68F1" w:rsidRPr="000E6FB4">
        <w:rPr>
          <w:rStyle w:val="Heading5Char"/>
          <w:rFonts w:asciiTheme="majorBidi" w:hAnsiTheme="majorBidi"/>
        </w:rPr>
        <w:t xml:space="preserve"> </w:t>
      </w:r>
      <w:r w:rsidR="00994563" w:rsidRPr="000E6FB4">
        <w:rPr>
          <w:rStyle w:val="Heading5Char"/>
          <w:rFonts w:asciiTheme="majorBidi" w:hAnsiTheme="majorBidi"/>
        </w:rPr>
        <w:br/>
      </w:r>
      <w:r w:rsidR="003E4A2C" w:rsidRPr="001D24CA">
        <w:rPr>
          <w:rFonts w:asciiTheme="majorBidi" w:hAnsiTheme="majorBidi" w:cstheme="majorBidi"/>
        </w:rPr>
        <w:br/>
      </w:r>
      <w:r w:rsidR="00EA3B8B" w:rsidRPr="001D24CA">
        <w:rPr>
          <w:rFonts w:asciiTheme="majorBidi" w:hAnsiTheme="majorBidi" w:cstheme="majorBidi"/>
        </w:rPr>
        <w:t>Slow queries are common and can be caused for various reasons. This makes optimizing queries extremely hard. The main reason multi queries optimization is even harder</w:t>
      </w:r>
      <w:r w:rsidR="00CF23F0" w:rsidRPr="001D24CA">
        <w:rPr>
          <w:rFonts w:asciiTheme="majorBidi" w:hAnsiTheme="majorBidi" w:cstheme="majorBidi"/>
        </w:rPr>
        <w:t xml:space="preserve"> </w:t>
      </w:r>
      <w:r w:rsidR="00EA3B8B" w:rsidRPr="001D24CA">
        <w:rPr>
          <w:rFonts w:asciiTheme="majorBidi" w:hAnsiTheme="majorBidi" w:cstheme="majorBidi"/>
        </w:rPr>
        <w:t>is that one query may affect the other. Thus, it is critical to make sure that</w:t>
      </w:r>
      <w:r w:rsidR="009F213E" w:rsidRPr="001D24CA">
        <w:rPr>
          <w:rFonts w:asciiTheme="majorBidi" w:hAnsiTheme="majorBidi" w:cstheme="majorBidi"/>
        </w:rPr>
        <w:t xml:space="preserve"> we </w:t>
      </w:r>
      <w:r w:rsidR="00EA3B8B" w:rsidRPr="001D24CA">
        <w:rPr>
          <w:rFonts w:asciiTheme="majorBidi" w:hAnsiTheme="majorBidi" w:cstheme="majorBidi"/>
        </w:rPr>
        <w:t>take other queries into consideration.</w:t>
      </w:r>
      <w:r w:rsidR="00006900" w:rsidRPr="001D24CA">
        <w:rPr>
          <w:rFonts w:asciiTheme="majorBidi" w:hAnsiTheme="majorBidi" w:cstheme="majorBidi"/>
        </w:rPr>
        <w:t xml:space="preserve"> </w:t>
      </w:r>
      <w:r w:rsidR="00006900" w:rsidRPr="001D24CA">
        <w:rPr>
          <w:rFonts w:asciiTheme="majorBidi" w:hAnsiTheme="majorBidi" w:cstheme="majorBidi"/>
        </w:rPr>
        <w:br/>
      </w:r>
      <w:r w:rsidR="00006900" w:rsidRPr="001D24CA">
        <w:rPr>
          <w:rFonts w:asciiTheme="majorBidi" w:hAnsiTheme="majorBidi" w:cstheme="majorBidi"/>
        </w:rPr>
        <w:br/>
        <w:t xml:space="preserve">Using </w:t>
      </w:r>
      <w:proofErr w:type="spellStart"/>
      <w:r w:rsidR="00006900" w:rsidRPr="001D24CA">
        <w:rPr>
          <w:rFonts w:asciiTheme="majorBidi" w:hAnsiTheme="majorBidi" w:cstheme="majorBidi"/>
        </w:rPr>
        <w:t>QueryFlow</w:t>
      </w:r>
      <w:proofErr w:type="spellEnd"/>
      <w:r w:rsidR="00006900" w:rsidRPr="001D24CA">
        <w:rPr>
          <w:rFonts w:asciiTheme="majorBidi" w:hAnsiTheme="majorBidi" w:cstheme="majorBidi"/>
        </w:rPr>
        <w:t xml:space="preserve"> we can visualize the queries’ sub-expressions characteristics. Since the execution time of a sub-expression can be caused by several reasons, we might need to visualize the cardinality (</w:t>
      </w:r>
      <w:proofErr w:type="spellStart"/>
      <w:r w:rsidR="00006900" w:rsidRPr="001D24CA">
        <w:rPr>
          <w:rFonts w:asciiTheme="majorBidi" w:hAnsiTheme="majorBidi" w:cstheme="majorBidi"/>
        </w:rPr>
        <w:t>actual_rows</w:t>
      </w:r>
      <w:proofErr w:type="spellEnd"/>
      <w:r w:rsidR="00006900" w:rsidRPr="001D24CA">
        <w:rPr>
          <w:rFonts w:asciiTheme="majorBidi" w:hAnsiTheme="majorBidi" w:cstheme="majorBidi"/>
        </w:rPr>
        <w:t>), duration (</w:t>
      </w:r>
      <w:proofErr w:type="spellStart"/>
      <w:r w:rsidR="00006900" w:rsidRPr="001D24CA">
        <w:rPr>
          <w:rFonts w:asciiTheme="majorBidi" w:hAnsiTheme="majorBidi" w:cstheme="majorBidi"/>
        </w:rPr>
        <w:t>actual_duration</w:t>
      </w:r>
      <w:proofErr w:type="spellEnd"/>
      <w:r w:rsidR="00006900" w:rsidRPr="001D24CA">
        <w:rPr>
          <w:rFonts w:asciiTheme="majorBidi" w:hAnsiTheme="majorBidi" w:cstheme="majorBidi"/>
        </w:rPr>
        <w:t>), and other statistics like whether the operation spilled to disk.</w:t>
      </w:r>
      <w:r w:rsidR="00006900" w:rsidRPr="001D24CA">
        <w:rPr>
          <w:rFonts w:asciiTheme="majorBidi" w:hAnsiTheme="majorBidi" w:cstheme="majorBidi"/>
        </w:rPr>
        <w:br/>
      </w:r>
      <w:r w:rsidR="00114B69" w:rsidRPr="001D24CA">
        <w:rPr>
          <w:rFonts w:asciiTheme="majorBidi" w:hAnsiTheme="majorBidi" w:cstheme="majorBidi"/>
        </w:rPr>
        <w:br/>
      </w:r>
      <w:r w:rsidR="00006900" w:rsidRPr="001D24CA">
        <w:rPr>
          <w:rFonts w:asciiTheme="majorBidi" w:eastAsiaTheme="minorHAnsi" w:hAnsiTheme="majorBidi" w:cstheme="majorBidi"/>
        </w:rPr>
        <w:t xml:space="preserve">We can use </w:t>
      </w:r>
      <w:proofErr w:type="spellStart"/>
      <w:r w:rsidR="00006900" w:rsidRPr="001D24CA">
        <w:rPr>
          <w:rFonts w:asciiTheme="majorBidi" w:eastAsiaTheme="minorHAnsi" w:hAnsiTheme="majorBidi" w:cstheme="majorBidi"/>
        </w:rPr>
        <w:t>QueryFlow</w:t>
      </w:r>
      <w:proofErr w:type="spellEnd"/>
      <w:r w:rsidR="00006900" w:rsidRPr="001D24CA">
        <w:rPr>
          <w:rFonts w:asciiTheme="majorBidi" w:eastAsiaTheme="minorHAnsi" w:hAnsiTheme="majorBidi" w:cstheme="majorBidi"/>
        </w:rPr>
        <w:t xml:space="preserve"> as is and visualize two separate Sankies for each</w:t>
      </w:r>
      <w:r w:rsidR="00FA1BFF" w:rsidRPr="001D24CA">
        <w:rPr>
          <w:rFonts w:asciiTheme="majorBidi" w:eastAsiaTheme="minorHAnsi" w:hAnsiTheme="majorBidi" w:cstheme="majorBidi"/>
        </w:rPr>
        <w:t xml:space="preserve"> of</w:t>
      </w:r>
      <w:r w:rsidR="00006900" w:rsidRPr="001D24CA">
        <w:rPr>
          <w:rFonts w:asciiTheme="majorBidi" w:eastAsiaTheme="minorHAnsi" w:hAnsiTheme="majorBidi" w:cstheme="majorBidi"/>
        </w:rPr>
        <w:t xml:space="preserve"> our queries. But we can make it even easier if we will construct one Sankey for multiple queries. T</w:t>
      </w:r>
      <w:r w:rsidR="00114B69" w:rsidRPr="001D24CA">
        <w:rPr>
          <w:rFonts w:asciiTheme="majorBidi" w:eastAsiaTheme="minorHAnsi" w:hAnsiTheme="majorBidi" w:cstheme="majorBidi"/>
        </w:rPr>
        <w:t xml:space="preserve">o </w:t>
      </w:r>
      <w:r w:rsidR="00006900" w:rsidRPr="001D24CA">
        <w:rPr>
          <w:rFonts w:asciiTheme="majorBidi" w:eastAsiaTheme="minorHAnsi" w:hAnsiTheme="majorBidi" w:cstheme="majorBidi"/>
        </w:rPr>
        <w:t>do so</w:t>
      </w:r>
      <w:r w:rsidR="00114B69" w:rsidRPr="001D24CA">
        <w:rPr>
          <w:rFonts w:asciiTheme="majorBidi" w:eastAsiaTheme="minorHAnsi" w:hAnsiTheme="majorBidi" w:cstheme="majorBidi"/>
        </w:rPr>
        <w:t xml:space="preserve"> </w:t>
      </w:r>
      <w:r w:rsidR="00006900" w:rsidRPr="001D24CA">
        <w:rPr>
          <w:rFonts w:asciiTheme="majorBidi" w:eastAsiaTheme="minorHAnsi" w:hAnsiTheme="majorBidi" w:cstheme="majorBidi"/>
        </w:rPr>
        <w:t xml:space="preserve">we will need to </w:t>
      </w:r>
      <w:r w:rsidR="00114B69" w:rsidRPr="001D24CA">
        <w:rPr>
          <w:rFonts w:asciiTheme="majorBidi" w:eastAsiaTheme="minorHAnsi" w:hAnsiTheme="majorBidi" w:cstheme="majorBidi"/>
        </w:rPr>
        <w:t xml:space="preserve">modify both the parsing and the visualization algorithm. </w:t>
      </w:r>
      <w:r w:rsidR="00006900" w:rsidRPr="001D24CA">
        <w:rPr>
          <w:rFonts w:asciiTheme="majorBidi" w:eastAsiaTheme="minorHAnsi" w:hAnsiTheme="majorBidi" w:cstheme="majorBidi"/>
        </w:rPr>
        <w:br/>
      </w:r>
      <w:r w:rsidR="00006900" w:rsidRPr="001D24CA">
        <w:rPr>
          <w:rFonts w:asciiTheme="majorBidi" w:eastAsiaTheme="minorHAnsi" w:hAnsiTheme="majorBidi" w:cstheme="majorBidi"/>
        </w:rPr>
        <w:br/>
      </w:r>
      <w:r w:rsidR="008A4526" w:rsidRPr="001D24CA">
        <w:rPr>
          <w:rFonts w:asciiTheme="majorBidi" w:eastAsiaTheme="minorHAnsi" w:hAnsiTheme="majorBidi" w:cstheme="majorBidi"/>
        </w:rPr>
        <w:t xml:space="preserve">In the parsing algorithm, we will add a step that checks if a sub-expression was already seen and assign the current sub-expression with that expression id. To make this possible instead of calculating the node id as an incremental integer, we will use a hash function on </w:t>
      </w:r>
      <w:proofErr w:type="spellStart"/>
      <w:r w:rsidR="008A4526" w:rsidRPr="001D24CA">
        <w:rPr>
          <w:rFonts w:asciiTheme="majorBidi" w:eastAsiaTheme="minorHAnsi" w:hAnsiTheme="majorBidi" w:cstheme="majorBidi"/>
          <w:i/>
          <w:iCs/>
        </w:rPr>
        <w:t>operation_type</w:t>
      </w:r>
      <w:proofErr w:type="spellEnd"/>
      <w:r w:rsidR="008A4526" w:rsidRPr="001D24CA">
        <w:rPr>
          <w:rFonts w:asciiTheme="majorBidi" w:eastAsiaTheme="minorHAnsi" w:hAnsiTheme="majorBidi" w:cstheme="majorBidi"/>
          <w:i/>
          <w:iCs/>
        </w:rPr>
        <w:t xml:space="preserve">, label, and </w:t>
      </w:r>
      <w:proofErr w:type="spellStart"/>
      <w:r w:rsidR="008A4526" w:rsidRPr="001D24CA">
        <w:rPr>
          <w:rFonts w:asciiTheme="majorBidi" w:eastAsiaTheme="minorHAnsi" w:hAnsiTheme="majorBidi" w:cstheme="majorBidi"/>
          <w:i/>
          <w:iCs/>
        </w:rPr>
        <w:t>label_metadata</w:t>
      </w:r>
      <w:proofErr w:type="spellEnd"/>
      <w:r w:rsidR="008A4526" w:rsidRPr="001D24CA">
        <w:rPr>
          <w:rFonts w:asciiTheme="majorBidi" w:eastAsiaTheme="minorHAnsi" w:hAnsiTheme="majorBidi" w:cstheme="majorBidi"/>
        </w:rPr>
        <w:t xml:space="preserve">. This will allow us to see </w:t>
      </w:r>
      <w:ins w:id="276" w:author="Eyal Trabelsi" w:date="2021-10-09T10:45:00Z">
        <w:r w:rsidR="006D5DD2" w:rsidRPr="001D24CA">
          <w:rPr>
            <w:rFonts w:asciiTheme="majorBidi" w:eastAsiaTheme="minorHAnsi" w:hAnsiTheme="majorBidi" w:cstheme="majorBidi"/>
          </w:rPr>
          <w:t>our</w:t>
        </w:r>
      </w:ins>
      <w:ins w:id="277" w:author="Eyal Trabelsi" w:date="2021-10-09T10:44:00Z">
        <w:r w:rsidR="006D5DD2" w:rsidRPr="001D24CA">
          <w:rPr>
            <w:rFonts w:asciiTheme="majorBidi" w:eastAsiaTheme="minorHAnsi" w:hAnsiTheme="majorBidi" w:cstheme="majorBidi"/>
          </w:rPr>
          <w:t xml:space="preserve"> queries in a </w:t>
        </w:r>
      </w:ins>
      <w:del w:id="278" w:author="Eyal Trabelsi" w:date="2021-10-09T10:45:00Z">
        <w:r w:rsidR="008A4526" w:rsidRPr="001D24CA" w:rsidDel="006D5DD2">
          <w:rPr>
            <w:rFonts w:asciiTheme="majorBidi" w:eastAsiaTheme="minorHAnsi" w:hAnsiTheme="majorBidi" w:cstheme="majorBidi"/>
          </w:rPr>
          <w:delText xml:space="preserve"> </w:delText>
        </w:r>
      </w:del>
      <w:r w:rsidR="008A4526" w:rsidRPr="001D24CA">
        <w:rPr>
          <w:rFonts w:asciiTheme="majorBidi" w:eastAsiaTheme="minorHAnsi" w:hAnsiTheme="majorBidi" w:cstheme="majorBidi"/>
        </w:rPr>
        <w:t xml:space="preserve">compact </w:t>
      </w:r>
      <w:ins w:id="279" w:author="Eyal Trabelsi" w:date="2021-10-09T10:45:00Z">
        <w:r w:rsidR="006D5DD2" w:rsidRPr="001D24CA">
          <w:rPr>
            <w:rFonts w:asciiTheme="majorBidi" w:eastAsiaTheme="minorHAnsi" w:hAnsiTheme="majorBidi" w:cstheme="majorBidi"/>
          </w:rPr>
          <w:t xml:space="preserve">form as </w:t>
        </w:r>
      </w:ins>
      <w:r w:rsidR="008A4526" w:rsidRPr="001D24CA">
        <w:rPr>
          <w:rFonts w:asciiTheme="majorBidi" w:eastAsiaTheme="minorHAnsi" w:hAnsiTheme="majorBidi" w:cstheme="majorBidi"/>
        </w:rPr>
        <w:t>our sub-expressions “share” nodes. The modification for the algorithm can be seen in figure 50.</w:t>
      </w:r>
    </w:p>
    <w:p w14:paraId="0D5F21A4" w14:textId="0E3AA784" w:rsidR="00006900" w:rsidRPr="00997608" w:rsidRDefault="0064682B" w:rsidP="00006900">
      <w:pPr>
        <w:tabs>
          <w:tab w:val="left" w:pos="2208"/>
        </w:tabs>
        <w:spacing w:line="360" w:lineRule="auto"/>
        <w:rPr>
          <w:rFonts w:asciiTheme="majorBidi" w:eastAsiaTheme="minorHAnsi" w:hAnsiTheme="majorBidi" w:cstheme="majorBidi"/>
          <w:color w:val="000000" w:themeColor="text1"/>
        </w:rPr>
      </w:pPr>
      <w:ins w:id="280" w:author="Eyal Trabelsi" w:date="2021-10-09T12:53:00Z">
        <w:r>
          <w:rPr>
            <w:rFonts w:asciiTheme="majorBidi" w:eastAsiaTheme="minorHAnsi" w:hAnsiTheme="majorBidi" w:cstheme="majorBidi"/>
            <w:noProof/>
          </w:rPr>
          <w:drawing>
            <wp:inline distT="0" distB="0" distL="0" distR="0" wp14:anchorId="3498727F" wp14:editId="0B11581B">
              <wp:extent cx="5727700" cy="4321419"/>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0928" cy="4323854"/>
                      </a:xfrm>
                      <a:prstGeom prst="rect">
                        <a:avLst/>
                      </a:prstGeom>
                    </pic:spPr>
                  </pic:pic>
                </a:graphicData>
              </a:graphic>
            </wp:inline>
          </w:drawing>
        </w:r>
      </w:ins>
      <w:commentRangeStart w:id="281"/>
      <w:del w:id="282" w:author="Eyal Trabelsi" w:date="2021-10-09T16:16:00Z">
        <w:r w:rsidR="00006900" w:rsidDel="00070028">
          <w:rPr>
            <w:rFonts w:asciiTheme="majorBidi" w:eastAsiaTheme="minorHAnsi" w:hAnsiTheme="majorBidi" w:cstheme="majorBidi"/>
          </w:rPr>
          <w:br/>
        </w:r>
        <w:commentRangeEnd w:id="281"/>
        <w:r w:rsidR="009F213E" w:rsidDel="00070028">
          <w:rPr>
            <w:rStyle w:val="CommentReference"/>
            <w:rtl/>
          </w:rPr>
          <w:commentReference w:id="281"/>
        </w:r>
      </w:del>
      <w:del w:id="283" w:author="Eyal Trabelsi" w:date="2021-10-09T12:53:00Z">
        <w:r w:rsidR="009000D1" w:rsidDel="0064682B">
          <w:rPr>
            <w:rFonts w:asciiTheme="majorBidi" w:eastAsiaTheme="minorHAnsi" w:hAnsiTheme="majorBidi" w:cstheme="majorBidi"/>
            <w:noProof/>
          </w:rPr>
          <w:drawing>
            <wp:inline distT="0" distB="0" distL="0" distR="0" wp14:anchorId="58A7575D" wp14:editId="7A08DDCE">
              <wp:extent cx="5724216" cy="4021667"/>
              <wp:effectExtent l="0" t="0" r="3810" b="444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4394" cy="4049895"/>
                      </a:xfrm>
                      <a:prstGeom prst="rect">
                        <a:avLst/>
                      </a:prstGeom>
                    </pic:spPr>
                  </pic:pic>
                </a:graphicData>
              </a:graphic>
            </wp:inline>
          </w:drawing>
        </w:r>
      </w:del>
      <w:del w:id="284" w:author="Eyal Trabelsi" w:date="2021-10-09T16:16:00Z">
        <w:r w:rsidR="00006900" w:rsidDel="00070028">
          <w:rPr>
            <w:rFonts w:asciiTheme="majorBidi" w:eastAsiaTheme="minorHAnsi" w:hAnsiTheme="majorBidi" w:cstheme="majorBidi"/>
          </w:rPr>
          <w:br/>
        </w:r>
      </w:del>
      <w:r w:rsidR="00006900" w:rsidRPr="00997608">
        <w:rPr>
          <w:rFonts w:asciiTheme="majorBidi" w:eastAsiaTheme="minorHAnsi" w:hAnsiTheme="majorBidi" w:cstheme="majorBidi"/>
          <w:b/>
          <w:bCs/>
          <w:color w:val="000000" w:themeColor="text1"/>
        </w:rPr>
        <w:t xml:space="preserve">Figure </w:t>
      </w:r>
      <w:r w:rsidR="00AD6C31" w:rsidRPr="00997608">
        <w:rPr>
          <w:rFonts w:asciiTheme="majorBidi" w:eastAsiaTheme="minorHAnsi" w:hAnsiTheme="majorBidi" w:cstheme="majorBidi"/>
          <w:b/>
          <w:bCs/>
          <w:color w:val="000000" w:themeColor="text1"/>
        </w:rPr>
        <w:t>50</w:t>
      </w:r>
      <w:r w:rsidR="00006900" w:rsidRPr="00997608">
        <w:rPr>
          <w:rFonts w:asciiTheme="majorBidi" w:eastAsiaTheme="minorHAnsi" w:hAnsiTheme="majorBidi" w:cstheme="majorBidi"/>
          <w:color w:val="000000" w:themeColor="text1"/>
        </w:rPr>
        <w:t xml:space="preserve">: Modifications to the parsing algorithm for multiple queries </w:t>
      </w:r>
    </w:p>
    <w:p w14:paraId="22C1234D" w14:textId="0248A5F5" w:rsidR="00BB373E" w:rsidRDefault="00006900" w:rsidP="00006900">
      <w:pPr>
        <w:spacing w:line="360" w:lineRule="auto"/>
        <w:rPr>
          <w:ins w:id="285" w:author="Eyal Trabelsi" w:date="2021-10-09T12:54:00Z"/>
          <w:rFonts w:asciiTheme="majorBidi" w:eastAsiaTheme="minorHAnsi" w:hAnsiTheme="majorBidi" w:cstheme="majorBidi"/>
        </w:rPr>
      </w:pPr>
      <w:r>
        <w:rPr>
          <w:rFonts w:asciiTheme="majorBidi" w:eastAsiaTheme="minorHAnsi" w:hAnsiTheme="majorBidi" w:cstheme="majorBidi"/>
        </w:rPr>
        <w:lastRenderedPageBreak/>
        <w:br/>
        <w:t xml:space="preserve">To make differentiating the two queries, we will assign each query with its color. </w:t>
      </w:r>
      <w:ins w:id="286" w:author="Eyal Trabelsi" w:date="2021-10-09T10:46:00Z">
        <w:r w:rsidR="002F418B">
          <w:rPr>
            <w:rFonts w:asciiTheme="majorBidi" w:eastAsiaTheme="minorHAnsi" w:hAnsiTheme="majorBidi" w:cstheme="majorBidi"/>
          </w:rPr>
          <w:t xml:space="preserve">There is no change required in the </w:t>
        </w:r>
      </w:ins>
      <w:ins w:id="287" w:author="Eyal Trabelsi" w:date="2021-10-09T10:47:00Z">
        <w:r w:rsidR="005A2F93">
          <w:rPr>
            <w:rFonts w:asciiTheme="majorBidi" w:eastAsiaTheme="minorHAnsi" w:hAnsiTheme="majorBidi" w:cstheme="majorBidi"/>
          </w:rPr>
          <w:t>enrichment</w:t>
        </w:r>
      </w:ins>
      <w:ins w:id="288" w:author="Eyal Trabelsi" w:date="2021-10-09T10:46:00Z">
        <w:r w:rsidR="002F418B">
          <w:rPr>
            <w:rFonts w:asciiTheme="majorBidi" w:eastAsiaTheme="minorHAnsi" w:hAnsiTheme="majorBidi" w:cstheme="majorBidi"/>
          </w:rPr>
          <w:t xml:space="preserve"> algorithm, as this i</w:t>
        </w:r>
      </w:ins>
      <w:ins w:id="289" w:author="Eyal Trabelsi" w:date="2021-10-09T10:47:00Z">
        <w:r w:rsidR="002F418B">
          <w:rPr>
            <w:rFonts w:asciiTheme="majorBidi" w:eastAsiaTheme="minorHAnsi" w:hAnsiTheme="majorBidi" w:cstheme="majorBidi"/>
          </w:rPr>
          <w:t xml:space="preserve">s done in the visualization phase. </w:t>
        </w:r>
      </w:ins>
      <w:ins w:id="290" w:author="Eyal Trabelsi" w:date="2021-10-09T13:44:00Z">
        <w:r w:rsidR="00D506F1">
          <w:rPr>
            <w:rFonts w:asciiTheme="majorBidi" w:eastAsiaTheme="minorHAnsi" w:hAnsiTheme="majorBidi" w:cstheme="majorBidi"/>
          </w:rPr>
          <w:t xml:space="preserve">The algorithm calculates the hue for each metric in step 5 and then modify each row hue according to its corresponding </w:t>
        </w:r>
      </w:ins>
      <w:del w:id="291" w:author="Eyal Trabelsi" w:date="2021-10-09T13:44:00Z">
        <w:r w:rsidDel="00D506F1">
          <w:rPr>
            <w:rFonts w:asciiTheme="majorBidi" w:eastAsiaTheme="minorHAnsi" w:hAnsiTheme="majorBidi" w:cstheme="majorBidi"/>
          </w:rPr>
          <w:delText>The</w:delText>
        </w:r>
      </w:del>
      <w:ins w:id="292" w:author="Eyal Trabelsi" w:date="2021-10-09T13:44:00Z">
        <w:r w:rsidR="00D506F1">
          <w:rPr>
            <w:rFonts w:asciiTheme="majorBidi" w:eastAsiaTheme="minorHAnsi" w:hAnsiTheme="majorBidi" w:cstheme="majorBidi"/>
          </w:rPr>
          <w:t>metric. The</w:t>
        </w:r>
      </w:ins>
      <w:r>
        <w:rPr>
          <w:rFonts w:asciiTheme="majorBidi" w:eastAsiaTheme="minorHAnsi" w:hAnsiTheme="majorBidi" w:cstheme="majorBidi"/>
        </w:rPr>
        <w:t xml:space="preserve"> modification for the visualization algorithm can be seen in </w:t>
      </w:r>
      <w:r w:rsidR="00E1275E">
        <w:rPr>
          <w:rFonts w:asciiTheme="majorBidi" w:eastAsiaTheme="minorHAnsi" w:hAnsiTheme="majorBidi" w:cstheme="majorBidi"/>
        </w:rPr>
        <w:t>f</w:t>
      </w:r>
      <w:r>
        <w:rPr>
          <w:rFonts w:asciiTheme="majorBidi" w:eastAsiaTheme="minorHAnsi" w:hAnsiTheme="majorBidi" w:cstheme="majorBidi"/>
        </w:rPr>
        <w:t xml:space="preserve">igure </w:t>
      </w:r>
      <w:commentRangeStart w:id="293"/>
      <w:r w:rsidR="00AD6C31">
        <w:rPr>
          <w:rFonts w:asciiTheme="majorBidi" w:eastAsiaTheme="minorHAnsi" w:hAnsiTheme="majorBidi" w:cstheme="majorBidi"/>
        </w:rPr>
        <w:t>51</w:t>
      </w:r>
      <w:commentRangeEnd w:id="293"/>
      <w:r w:rsidR="009F213E">
        <w:rPr>
          <w:rStyle w:val="CommentReference"/>
        </w:rPr>
        <w:commentReference w:id="293"/>
      </w:r>
      <w:r>
        <w:rPr>
          <w:rFonts w:asciiTheme="majorBidi" w:eastAsiaTheme="minorHAnsi" w:hAnsiTheme="majorBidi" w:cstheme="majorBidi"/>
        </w:rPr>
        <w:t>.</w:t>
      </w:r>
    </w:p>
    <w:p w14:paraId="04F4C61B" w14:textId="771A4E63" w:rsidR="004A4FA9" w:rsidDel="00070028" w:rsidRDefault="004A4FA9" w:rsidP="00006900">
      <w:pPr>
        <w:spacing w:line="360" w:lineRule="auto"/>
        <w:rPr>
          <w:del w:id="294" w:author="Eyal Trabelsi" w:date="2021-10-09T16:17:00Z"/>
          <w:rFonts w:asciiTheme="majorBidi" w:eastAsiaTheme="minorHAnsi" w:hAnsiTheme="majorBidi" w:cstheme="majorBidi"/>
        </w:rPr>
      </w:pPr>
      <w:ins w:id="295" w:author="Eyal Trabelsi" w:date="2021-10-09T12:54:00Z">
        <w:r>
          <w:rPr>
            <w:rFonts w:asciiTheme="majorBidi" w:eastAsiaTheme="minorHAnsi" w:hAnsiTheme="majorBidi" w:cstheme="majorBidi"/>
            <w:noProof/>
          </w:rPr>
          <w:drawing>
            <wp:inline distT="0" distB="0" distL="0" distR="0" wp14:anchorId="473E2DF7" wp14:editId="33039720">
              <wp:extent cx="5727700" cy="3362178"/>
              <wp:effectExtent l="0" t="0" r="0" b="381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27700" cy="3362178"/>
                      </a:xfrm>
                      <a:prstGeom prst="rect">
                        <a:avLst/>
                      </a:prstGeom>
                    </pic:spPr>
                  </pic:pic>
                </a:graphicData>
              </a:graphic>
            </wp:inline>
          </w:drawing>
        </w:r>
      </w:ins>
    </w:p>
    <w:p w14:paraId="21151C21" w14:textId="2571C366" w:rsidR="00B60F97" w:rsidRDefault="00997608" w:rsidP="00070028">
      <w:pPr>
        <w:spacing w:line="360" w:lineRule="auto"/>
        <w:rPr>
          <w:rFonts w:asciiTheme="majorBidi" w:eastAsiaTheme="minorHAnsi" w:hAnsiTheme="majorBidi" w:cstheme="majorBidi"/>
          <w:color w:val="FF0000"/>
          <w:rtl/>
        </w:rPr>
      </w:pPr>
      <w:del w:id="296" w:author="Eyal Trabelsi" w:date="2021-10-09T12:54:00Z">
        <w:r w:rsidDel="004A4FA9">
          <w:rPr>
            <w:rFonts w:asciiTheme="majorBidi" w:eastAsiaTheme="minorHAnsi" w:hAnsiTheme="majorBidi" w:cstheme="majorBidi"/>
          </w:rPr>
          <w:br/>
        </w:r>
        <w:r w:rsidR="007C2C1D" w:rsidDel="004A4FA9">
          <w:rPr>
            <w:rFonts w:asciiTheme="majorBidi" w:eastAsiaTheme="minorHAnsi" w:hAnsiTheme="majorBidi" w:cstheme="majorBidi"/>
            <w:noProof/>
          </w:rPr>
          <w:drawing>
            <wp:inline distT="0" distB="0" distL="0" distR="0" wp14:anchorId="0CF3D1DF" wp14:editId="1861DCC0">
              <wp:extent cx="5727184" cy="2870336"/>
              <wp:effectExtent l="0" t="0" r="635"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612" cy="2872555"/>
                      </a:xfrm>
                      <a:prstGeom prst="rect">
                        <a:avLst/>
                      </a:prstGeom>
                    </pic:spPr>
                  </pic:pic>
                </a:graphicData>
              </a:graphic>
            </wp:inline>
          </w:drawing>
        </w:r>
      </w:del>
    </w:p>
    <w:p w14:paraId="51F43190" w14:textId="48B9CF2F" w:rsidR="00B60F97" w:rsidRPr="00997608" w:rsidRDefault="00C46260" w:rsidP="00EA0372">
      <w:pPr>
        <w:tabs>
          <w:tab w:val="left" w:pos="2208"/>
        </w:tabs>
        <w:spacing w:line="360" w:lineRule="auto"/>
        <w:rPr>
          <w:rFonts w:asciiTheme="majorBidi" w:eastAsiaTheme="minorHAnsi" w:hAnsiTheme="majorBidi" w:cstheme="majorBidi"/>
          <w:color w:val="000000" w:themeColor="text1"/>
        </w:rPr>
      </w:pPr>
      <w:r w:rsidRPr="00997608">
        <w:rPr>
          <w:rFonts w:asciiTheme="majorBidi" w:eastAsiaTheme="minorHAnsi" w:hAnsiTheme="majorBidi" w:cstheme="majorBidi"/>
          <w:b/>
          <w:bCs/>
          <w:color w:val="000000" w:themeColor="text1"/>
        </w:rPr>
        <w:t xml:space="preserve">Figure </w:t>
      </w:r>
      <w:r w:rsidR="00AD6C31" w:rsidRPr="00997608">
        <w:rPr>
          <w:rFonts w:asciiTheme="majorBidi" w:eastAsiaTheme="minorHAnsi" w:hAnsiTheme="majorBidi" w:cstheme="majorBidi"/>
          <w:b/>
          <w:bCs/>
          <w:color w:val="000000" w:themeColor="text1"/>
        </w:rPr>
        <w:t>51</w:t>
      </w:r>
      <w:r w:rsidRPr="00997608">
        <w:rPr>
          <w:rFonts w:asciiTheme="majorBidi" w:eastAsiaTheme="minorHAnsi" w:hAnsiTheme="majorBidi" w:cstheme="majorBidi"/>
          <w:color w:val="000000" w:themeColor="text1"/>
        </w:rPr>
        <w:t>: Modifications to the visualization algorithm for multiple</w:t>
      </w:r>
    </w:p>
    <w:p w14:paraId="5B6DB1E4" w14:textId="78D423C0" w:rsidR="00B449A2" w:rsidRPr="00601154" w:rsidRDefault="00B449A2" w:rsidP="00F579FA">
      <w:pPr>
        <w:spacing w:line="360" w:lineRule="auto"/>
        <w:rPr>
          <w:rFonts w:asciiTheme="majorBidi" w:hAnsiTheme="majorBidi" w:cstheme="majorBidi"/>
          <w:color w:val="000000" w:themeColor="text1"/>
        </w:rPr>
      </w:pPr>
    </w:p>
    <w:p w14:paraId="59AEE13D" w14:textId="7CA51972" w:rsidR="00BB373E" w:rsidRDefault="00B07439" w:rsidP="00BB373E">
      <w:pPr>
        <w:spacing w:line="360" w:lineRule="auto"/>
        <w:rPr>
          <w:rFonts w:asciiTheme="majorBidi" w:hAnsiTheme="majorBidi" w:cstheme="majorBidi"/>
          <w:color w:val="000000" w:themeColor="text1"/>
        </w:rPr>
      </w:pPr>
      <w:r>
        <w:rPr>
          <w:rFonts w:asciiTheme="majorBidi" w:hAnsiTheme="majorBidi" w:cstheme="majorBidi"/>
          <w:color w:val="000000" w:themeColor="text1"/>
        </w:rPr>
        <w:t>T</w:t>
      </w:r>
      <w:r w:rsidR="00994563" w:rsidRPr="00601154">
        <w:rPr>
          <w:rFonts w:asciiTheme="majorBidi" w:hAnsiTheme="majorBidi" w:cstheme="majorBidi"/>
        </w:rPr>
        <w:t xml:space="preserve">o illustrate the gist of the MQO </w:t>
      </w:r>
      <w:r w:rsidR="00664E36" w:rsidRPr="00601154">
        <w:rPr>
          <w:rFonts w:asciiTheme="majorBidi" w:hAnsiTheme="majorBidi" w:cstheme="majorBidi"/>
        </w:rPr>
        <w:t>problem,</w:t>
      </w:r>
      <w:r w:rsidR="00664E36" w:rsidRPr="00601154">
        <w:rPr>
          <w:rFonts w:asciiTheme="majorBidi" w:hAnsiTheme="majorBidi" w:cstheme="majorBidi"/>
          <w:color w:val="000000" w:themeColor="text1"/>
        </w:rPr>
        <w:t xml:space="preserve"> </w:t>
      </w:r>
      <w:r w:rsidR="000351A3" w:rsidRPr="00601154">
        <w:rPr>
          <w:rFonts w:asciiTheme="majorBidi" w:hAnsiTheme="majorBidi" w:cstheme="majorBidi"/>
          <w:color w:val="000000" w:themeColor="text1"/>
        </w:rPr>
        <w:t xml:space="preserve">we </w:t>
      </w:r>
      <w:r w:rsidR="00C67688" w:rsidRPr="00601154">
        <w:rPr>
          <w:rFonts w:asciiTheme="majorBidi" w:hAnsiTheme="majorBidi" w:cstheme="majorBidi"/>
          <w:color w:val="000000" w:themeColor="text1"/>
        </w:rPr>
        <w:t>use</w:t>
      </w:r>
      <w:r w:rsidR="000351A3" w:rsidRPr="00601154">
        <w:rPr>
          <w:rFonts w:asciiTheme="majorBidi" w:hAnsiTheme="majorBidi" w:cstheme="majorBidi"/>
          <w:color w:val="000000" w:themeColor="text1"/>
        </w:rPr>
        <w:t xml:space="preserve"> </w:t>
      </w:r>
      <w:r w:rsidR="00C67688" w:rsidRPr="00601154">
        <w:rPr>
          <w:rFonts w:asciiTheme="majorBidi" w:hAnsiTheme="majorBidi" w:cstheme="majorBidi"/>
          <w:color w:val="000000" w:themeColor="text1"/>
        </w:rPr>
        <w:t>two simple queries.</w:t>
      </w:r>
      <w:r w:rsidR="00C46DC4" w:rsidRPr="00601154">
        <w:rPr>
          <w:rFonts w:asciiTheme="majorBidi" w:eastAsiaTheme="minorHAnsi" w:hAnsiTheme="majorBidi" w:cstheme="majorBidi"/>
        </w:rPr>
        <w:t xml:space="preserve"> </w:t>
      </w:r>
      <w:r w:rsidR="00C46DC4" w:rsidRPr="00601154">
        <w:rPr>
          <w:rFonts w:asciiTheme="majorBidi" w:hAnsiTheme="majorBidi" w:cstheme="majorBidi"/>
          <w:color w:val="000000" w:themeColor="text1"/>
        </w:rPr>
        <w:t xml:space="preserve">The first query is the same example as in 4.2. The query can be seen in </w:t>
      </w:r>
      <w:r w:rsidR="00E1275E">
        <w:rPr>
          <w:rFonts w:asciiTheme="majorBidi" w:hAnsiTheme="majorBidi" w:cstheme="majorBidi"/>
          <w:color w:val="000000" w:themeColor="text1"/>
        </w:rPr>
        <w:t>f</w:t>
      </w:r>
      <w:r w:rsidR="00C46DC4" w:rsidRPr="00601154">
        <w:rPr>
          <w:rFonts w:asciiTheme="majorBidi" w:hAnsiTheme="majorBidi" w:cstheme="majorBidi"/>
          <w:color w:val="000000" w:themeColor="text1"/>
        </w:rPr>
        <w:t xml:space="preserve">igure </w:t>
      </w:r>
      <w:r w:rsidR="00AD6C31">
        <w:rPr>
          <w:rFonts w:asciiTheme="majorBidi" w:hAnsiTheme="majorBidi" w:cstheme="majorBidi"/>
          <w:color w:val="000000" w:themeColor="text1"/>
        </w:rPr>
        <w:t>52</w:t>
      </w:r>
      <w:r w:rsidR="00C46DC4" w:rsidRPr="00601154">
        <w:rPr>
          <w:rFonts w:asciiTheme="majorBidi" w:hAnsiTheme="majorBidi" w:cstheme="majorBidi"/>
          <w:color w:val="000000" w:themeColor="text1"/>
        </w:rPr>
        <w:t xml:space="preserve">. </w:t>
      </w:r>
    </w:p>
    <w:p w14:paraId="6DBC94C7" w14:textId="77777777" w:rsidR="001E4BF5" w:rsidRDefault="001E4BF5" w:rsidP="00BB373E">
      <w:pPr>
        <w:spacing w:line="360" w:lineRule="auto"/>
        <w:rPr>
          <w:rFonts w:asciiTheme="majorBidi" w:hAnsiTheme="majorBidi" w:cstheme="majorBidi"/>
          <w:color w:val="000000" w:themeColor="text1"/>
        </w:rPr>
      </w:pPr>
    </w:p>
    <w:p w14:paraId="0DE8CA61" w14:textId="667414BE" w:rsidR="00D642E4" w:rsidRPr="00601154" w:rsidRDefault="00DC5F31" w:rsidP="00C46DC4">
      <w:pPr>
        <w:spacing w:line="360" w:lineRule="auto"/>
        <w:rPr>
          <w:rFonts w:asciiTheme="majorBidi" w:eastAsiaTheme="minorHAnsi" w:hAnsiTheme="majorBidi" w:cstheme="majorBidi"/>
        </w:rPr>
      </w:pPr>
      <w:r w:rsidRPr="00601154">
        <w:rPr>
          <w:rFonts w:asciiTheme="majorBidi" w:eastAsiaTheme="minorHAnsi" w:hAnsiTheme="majorBidi" w:cstheme="majorBidi"/>
          <w:noProof/>
        </w:rPr>
        <w:drawing>
          <wp:inline distT="0" distB="0" distL="0" distR="0" wp14:anchorId="1003DD05" wp14:editId="7F42B2EC">
            <wp:extent cx="3587497" cy="101429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15.png"/>
                    <pic:cNvPicPr/>
                  </pic:nvPicPr>
                  <pic:blipFill>
                    <a:blip r:embed="rId48">
                      <a:extLst>
                        <a:ext uri="{28A0092B-C50C-407E-A947-70E740481C1C}">
                          <a14:useLocalDpi xmlns:a14="http://schemas.microsoft.com/office/drawing/2010/main" val="0"/>
                        </a:ext>
                      </a:extLst>
                    </a:blip>
                    <a:stretch>
                      <a:fillRect/>
                    </a:stretch>
                  </pic:blipFill>
                  <pic:spPr>
                    <a:xfrm>
                      <a:off x="0" y="0"/>
                      <a:ext cx="3631940" cy="1026858"/>
                    </a:xfrm>
                    <a:prstGeom prst="rect">
                      <a:avLst/>
                    </a:prstGeom>
                  </pic:spPr>
                </pic:pic>
              </a:graphicData>
            </a:graphic>
          </wp:inline>
        </w:drawing>
      </w:r>
    </w:p>
    <w:p w14:paraId="36A8A5D5" w14:textId="0BB55F2D" w:rsidR="00DC5F31" w:rsidRDefault="00DC5F31" w:rsidP="00C46DC4">
      <w:pPr>
        <w:spacing w:line="360" w:lineRule="auto"/>
        <w:rPr>
          <w:ins w:id="297" w:author="Eyal Trabelsi" w:date="2021-10-09T12:57:00Z"/>
          <w:rFonts w:asciiTheme="majorBidi" w:hAnsiTheme="majorBidi" w:cstheme="majorBidi"/>
          <w:color w:val="000000" w:themeColor="text1"/>
        </w:rPr>
      </w:pPr>
      <w:r w:rsidRPr="00601154">
        <w:rPr>
          <w:rFonts w:asciiTheme="majorBidi" w:hAnsiTheme="majorBidi" w:cstheme="majorBidi"/>
        </w:rPr>
        <w:tab/>
      </w: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AD6C31">
        <w:rPr>
          <w:rFonts w:asciiTheme="majorBidi" w:hAnsiTheme="majorBidi" w:cstheme="majorBidi"/>
          <w:b/>
          <w:bCs/>
          <w:lang w:val="en-GB"/>
        </w:rPr>
        <w:t>52</w:t>
      </w:r>
      <w:r w:rsidR="00E53CC7" w:rsidRPr="00601154">
        <w:rPr>
          <w:rFonts w:asciiTheme="majorBidi" w:hAnsiTheme="majorBidi" w:cstheme="majorBidi"/>
          <w:b/>
          <w:bCs/>
          <w:rtl/>
          <w:lang w:val="en-GB"/>
        </w:rPr>
        <w:t> </w:t>
      </w:r>
      <w:r w:rsidR="00ED2B47">
        <w:rPr>
          <w:rFonts w:asciiTheme="majorBidi" w:hAnsiTheme="majorBidi" w:cstheme="majorBidi"/>
          <w:b/>
          <w:bCs/>
        </w:rPr>
        <w:t>–</w:t>
      </w:r>
      <w:r w:rsidR="00E53CC7" w:rsidRPr="00601154">
        <w:rPr>
          <w:rFonts w:asciiTheme="majorBidi" w:hAnsiTheme="majorBidi" w:cstheme="majorBidi"/>
          <w:b/>
          <w:bCs/>
        </w:rPr>
        <w:t xml:space="preserve"> </w:t>
      </w:r>
      <w:r w:rsidR="00E53CC7" w:rsidRPr="00601154">
        <w:rPr>
          <w:rFonts w:asciiTheme="majorBidi" w:hAnsiTheme="majorBidi" w:cstheme="majorBidi"/>
          <w:lang w:val="en-GB"/>
        </w:rPr>
        <w:t>Identify Performance Bottleneck First Query</w:t>
      </w:r>
      <w:r w:rsidR="00C46DC4" w:rsidRPr="00601154">
        <w:rPr>
          <w:rFonts w:asciiTheme="majorBidi" w:hAnsiTheme="majorBidi" w:cstheme="majorBidi"/>
          <w:b/>
          <w:bCs/>
          <w:lang w:val="en-GB"/>
        </w:rPr>
        <w:br/>
      </w:r>
      <w:r w:rsidR="00C46DC4" w:rsidRPr="00601154">
        <w:rPr>
          <w:rFonts w:asciiTheme="majorBidi" w:hAnsiTheme="majorBidi" w:cstheme="majorBidi"/>
          <w:color w:val="000000" w:themeColor="text1"/>
        </w:rPr>
        <w:br/>
        <w:t xml:space="preserve">The second query we will use is the same example as in chapter 3. The query can be seen in </w:t>
      </w:r>
      <w:r w:rsidR="00E1275E">
        <w:rPr>
          <w:rFonts w:asciiTheme="majorBidi" w:hAnsiTheme="majorBidi" w:cstheme="majorBidi"/>
          <w:color w:val="000000" w:themeColor="text1"/>
        </w:rPr>
        <w:t>f</w:t>
      </w:r>
      <w:r w:rsidR="00C46DC4" w:rsidRPr="00601154">
        <w:rPr>
          <w:rFonts w:asciiTheme="majorBidi" w:hAnsiTheme="majorBidi" w:cstheme="majorBidi"/>
          <w:color w:val="000000" w:themeColor="text1"/>
        </w:rPr>
        <w:t xml:space="preserve">igure </w:t>
      </w:r>
      <w:r w:rsidR="00AD6C31">
        <w:rPr>
          <w:rFonts w:asciiTheme="majorBidi" w:hAnsiTheme="majorBidi" w:cstheme="majorBidi"/>
          <w:color w:val="000000" w:themeColor="text1"/>
        </w:rPr>
        <w:t>53</w:t>
      </w:r>
      <w:r w:rsidR="00C46DC4" w:rsidRPr="00601154">
        <w:rPr>
          <w:rFonts w:asciiTheme="majorBidi" w:hAnsiTheme="majorBidi" w:cstheme="majorBidi"/>
          <w:color w:val="000000" w:themeColor="text1"/>
        </w:rPr>
        <w:t xml:space="preserve">. </w:t>
      </w:r>
    </w:p>
    <w:p w14:paraId="4B374C5D" w14:textId="700AAFE1" w:rsidR="004A4FA9" w:rsidRPr="00601154" w:rsidDel="004A4FA9" w:rsidRDefault="004A4FA9" w:rsidP="00C46DC4">
      <w:pPr>
        <w:spacing w:line="360" w:lineRule="auto"/>
        <w:rPr>
          <w:del w:id="298" w:author="Eyal Trabelsi" w:date="2021-10-09T12:57:00Z"/>
          <w:rFonts w:asciiTheme="majorBidi" w:eastAsiaTheme="minorHAnsi" w:hAnsiTheme="majorBidi" w:cstheme="majorBidi"/>
        </w:rPr>
      </w:pPr>
      <w:ins w:id="299" w:author="Eyal Trabelsi" w:date="2021-10-09T12:57:00Z">
        <w:r>
          <w:rPr>
            <w:rFonts w:asciiTheme="majorBidi" w:eastAsiaTheme="minorHAnsi" w:hAnsiTheme="majorBidi" w:cstheme="majorBidi"/>
            <w:noProof/>
          </w:rPr>
          <w:lastRenderedPageBreak/>
          <w:drawing>
            <wp:inline distT="0" distB="0" distL="0" distR="0" wp14:anchorId="650A4EE9" wp14:editId="0FCF0B03">
              <wp:extent cx="5727700" cy="1583055"/>
              <wp:effectExtent l="0" t="0" r="0" b="444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27700" cy="1583055"/>
                      </a:xfrm>
                      <a:prstGeom prst="rect">
                        <a:avLst/>
                      </a:prstGeom>
                    </pic:spPr>
                  </pic:pic>
                </a:graphicData>
              </a:graphic>
            </wp:inline>
          </w:drawing>
        </w:r>
      </w:ins>
    </w:p>
    <w:p w14:paraId="7EEEB7DD" w14:textId="70B0C6BB" w:rsidR="00DC5F31" w:rsidRPr="00601154" w:rsidRDefault="00DC5F31">
      <w:pPr>
        <w:spacing w:line="360" w:lineRule="auto"/>
        <w:rPr>
          <w:rFonts w:eastAsiaTheme="minorHAnsi"/>
        </w:rPr>
        <w:pPrChange w:id="300" w:author="Eyal Trabelsi" w:date="2021-10-09T12:57:00Z">
          <w:pPr>
            <w:pStyle w:val="NormalWeb"/>
            <w:spacing w:line="360" w:lineRule="auto"/>
          </w:pPr>
        </w:pPrChange>
      </w:pPr>
      <w:del w:id="301" w:author="Eyal Trabelsi" w:date="2021-10-09T12:57:00Z">
        <w:r w:rsidRPr="00601154" w:rsidDel="004A4FA9">
          <w:rPr>
            <w:noProof/>
          </w:rPr>
          <w:drawing>
            <wp:inline distT="0" distB="0" distL="0" distR="0" wp14:anchorId="3CD70B16" wp14:editId="48C4E42D">
              <wp:extent cx="5727700" cy="1264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del>
    </w:p>
    <w:p w14:paraId="2710912C" w14:textId="0408C72B" w:rsidR="00D642E4" w:rsidRPr="00601154" w:rsidRDefault="00E53CC7" w:rsidP="00F579FA">
      <w:pPr>
        <w:tabs>
          <w:tab w:val="left" w:pos="2208"/>
        </w:tabs>
        <w:spacing w:line="360" w:lineRule="auto"/>
        <w:rPr>
          <w:rFonts w:asciiTheme="majorBidi" w:hAnsiTheme="majorBidi" w:cstheme="majorBidi"/>
          <w:b/>
          <w:bCs/>
          <w:lang w:val="en-GB"/>
        </w:rPr>
      </w:pPr>
      <w:r w:rsidRPr="00601154">
        <w:rPr>
          <w:rFonts w:asciiTheme="majorBidi" w:hAnsiTheme="majorBidi" w:cstheme="majorBidi"/>
        </w:rPr>
        <w:t xml:space="preserve">                 </w:t>
      </w:r>
      <w:r w:rsidR="00B60F97">
        <w:rPr>
          <w:rFonts w:asciiTheme="majorBidi" w:hAnsiTheme="majorBidi" w:cstheme="majorBidi"/>
        </w:rPr>
        <w:t xml:space="preserve">  </w:t>
      </w:r>
      <w:r w:rsidR="00DC5F31" w:rsidRPr="00601154">
        <w:rPr>
          <w:rFonts w:asciiTheme="majorBidi" w:hAnsiTheme="majorBidi" w:cstheme="majorBidi"/>
          <w:b/>
          <w:bCs/>
          <w:lang w:val="en-GB"/>
        </w:rPr>
        <w:t xml:space="preserve">Figure </w:t>
      </w:r>
      <w:r w:rsidR="00AD6C31">
        <w:rPr>
          <w:rFonts w:asciiTheme="majorBidi" w:hAnsiTheme="majorBidi" w:cstheme="majorBidi"/>
          <w:b/>
          <w:bCs/>
          <w:lang w:val="en-GB"/>
        </w:rPr>
        <w:t>53</w:t>
      </w:r>
      <w:r w:rsidRPr="00601154">
        <w:rPr>
          <w:rFonts w:asciiTheme="majorBidi" w:hAnsiTheme="majorBidi" w:cstheme="majorBidi"/>
          <w:b/>
          <w:bCs/>
        </w:rPr>
        <w:t xml:space="preserve">- </w:t>
      </w:r>
      <w:r w:rsidRPr="00601154">
        <w:rPr>
          <w:rFonts w:asciiTheme="majorBidi" w:hAnsiTheme="majorBidi" w:cstheme="majorBidi"/>
          <w:lang w:val="en-GB"/>
        </w:rPr>
        <w:t>Identify Performance Bottleneck Second Query</w:t>
      </w:r>
    </w:p>
    <w:p w14:paraId="419E1070" w14:textId="77777777" w:rsidR="00F605C8" w:rsidRPr="00601154" w:rsidRDefault="00F605C8" w:rsidP="00F579FA">
      <w:pPr>
        <w:tabs>
          <w:tab w:val="left" w:pos="2208"/>
        </w:tabs>
        <w:spacing w:line="360" w:lineRule="auto"/>
        <w:rPr>
          <w:rFonts w:asciiTheme="majorBidi" w:eastAsiaTheme="minorHAnsi" w:hAnsiTheme="majorBidi" w:cstheme="majorBidi"/>
        </w:rPr>
      </w:pPr>
    </w:p>
    <w:p w14:paraId="67E96F27" w14:textId="1AA246EE" w:rsidR="00F605C8" w:rsidRDefault="00C67688" w:rsidP="00F579FA">
      <w:pPr>
        <w:tabs>
          <w:tab w:val="left" w:pos="2208"/>
        </w:tabs>
        <w:spacing w:line="360" w:lineRule="auto"/>
        <w:rPr>
          <w:rFonts w:asciiTheme="majorBidi" w:hAnsiTheme="majorBidi" w:cstheme="majorBidi"/>
          <w:lang w:val="en-GB"/>
        </w:rPr>
      </w:pPr>
      <w:r w:rsidRPr="00601154">
        <w:rPr>
          <w:rFonts w:asciiTheme="majorBidi" w:eastAsiaTheme="minorHAnsi" w:hAnsiTheme="majorBidi" w:cstheme="majorBidi"/>
        </w:rPr>
        <w:t xml:space="preserve">We are going to use </w:t>
      </w:r>
      <w:proofErr w:type="spellStart"/>
      <w:r w:rsidRPr="00601154">
        <w:rPr>
          <w:rFonts w:asciiTheme="majorBidi" w:eastAsiaTheme="minorHAnsi" w:hAnsiTheme="majorBidi" w:cstheme="majorBidi"/>
        </w:rPr>
        <w:t>QueryFlow</w:t>
      </w:r>
      <w:proofErr w:type="spellEnd"/>
      <w:r w:rsidRPr="00601154">
        <w:rPr>
          <w:rFonts w:asciiTheme="majorBidi" w:eastAsiaTheme="minorHAnsi" w:hAnsiTheme="majorBidi" w:cstheme="majorBidi"/>
        </w:rPr>
        <w:t xml:space="preserve"> to identify the bottlenecks of our queries.</w:t>
      </w:r>
      <w:r w:rsidR="00C46DC4" w:rsidRPr="00601154">
        <w:rPr>
          <w:rFonts w:asciiTheme="majorBidi" w:eastAsiaTheme="minorHAnsi" w:hAnsiTheme="majorBidi" w:cstheme="majorBidi"/>
        </w:rPr>
        <w:t xml:space="preserve"> To do so we are going to visualize both of our queries in one Sankey-diagram. This will enable us to represent</w:t>
      </w:r>
      <w:r w:rsidR="00CF23F0" w:rsidRPr="00601154">
        <w:rPr>
          <w:rFonts w:asciiTheme="majorBidi" w:eastAsiaTheme="minorHAnsi" w:hAnsiTheme="majorBidi" w:cstheme="majorBidi"/>
        </w:rPr>
        <w:t xml:space="preserve"> </w:t>
      </w:r>
      <w:r w:rsidR="00C46DC4" w:rsidRPr="00601154">
        <w:rPr>
          <w:rFonts w:asciiTheme="majorBidi" w:eastAsiaTheme="minorHAnsi" w:hAnsiTheme="majorBidi" w:cstheme="majorBidi"/>
        </w:rPr>
        <w:t xml:space="preserve">logically similar operations with the same node. For example, since </w:t>
      </w:r>
      <w:r w:rsidR="00AD6C31" w:rsidRPr="00601154">
        <w:rPr>
          <w:rFonts w:asciiTheme="majorBidi" w:eastAsiaTheme="minorHAnsi" w:hAnsiTheme="majorBidi" w:cstheme="majorBidi"/>
        </w:rPr>
        <w:t>both queries</w:t>
      </w:r>
      <w:r w:rsidR="00C46DC4" w:rsidRPr="00601154">
        <w:rPr>
          <w:rFonts w:asciiTheme="majorBidi" w:eastAsiaTheme="minorHAnsi" w:hAnsiTheme="majorBidi" w:cstheme="majorBidi"/>
        </w:rPr>
        <w:t xml:space="preserve"> use the </w:t>
      </w:r>
      <w:r w:rsidR="00C46DC4" w:rsidRPr="00601154">
        <w:rPr>
          <w:rFonts w:asciiTheme="majorBidi" w:eastAsiaTheme="minorHAnsi" w:hAnsiTheme="majorBidi" w:cstheme="majorBidi"/>
          <w:i/>
          <w:iCs/>
        </w:rPr>
        <w:t xml:space="preserve">Title </w:t>
      </w:r>
      <w:r w:rsidR="00C46DC4" w:rsidRPr="00601154">
        <w:rPr>
          <w:rFonts w:asciiTheme="majorBidi" w:eastAsiaTheme="minorHAnsi" w:hAnsiTheme="majorBidi" w:cstheme="majorBidi"/>
        </w:rPr>
        <w:t>relation and ha</w:t>
      </w:r>
      <w:r w:rsidR="00AF7213" w:rsidRPr="00601154">
        <w:rPr>
          <w:rFonts w:asciiTheme="majorBidi" w:eastAsiaTheme="minorHAnsi" w:hAnsiTheme="majorBidi" w:cstheme="majorBidi"/>
        </w:rPr>
        <w:t>ve</w:t>
      </w:r>
      <w:r w:rsidR="00C46DC4" w:rsidRPr="00601154">
        <w:rPr>
          <w:rFonts w:asciiTheme="majorBidi" w:eastAsiaTheme="minorHAnsi" w:hAnsiTheme="majorBidi" w:cstheme="majorBidi"/>
        </w:rPr>
        <w:t xml:space="preserve"> </w:t>
      </w:r>
      <w:r w:rsidR="00CF23F0" w:rsidRPr="00601154">
        <w:rPr>
          <w:rFonts w:asciiTheme="majorBidi" w:eastAsiaTheme="minorHAnsi" w:hAnsiTheme="majorBidi" w:cstheme="majorBidi"/>
        </w:rPr>
        <w:t xml:space="preserve">a </w:t>
      </w:r>
      <w:r w:rsidR="00C46DC4" w:rsidRPr="00601154">
        <w:rPr>
          <w:rFonts w:asciiTheme="majorBidi" w:eastAsiaTheme="minorHAnsi" w:hAnsiTheme="majorBidi" w:cstheme="majorBidi"/>
        </w:rPr>
        <w:t xml:space="preserve">filter on </w:t>
      </w:r>
      <w:r w:rsidR="00C46DC4" w:rsidRPr="00601154">
        <w:rPr>
          <w:rFonts w:asciiTheme="majorBidi" w:eastAsiaTheme="minorHAnsi" w:hAnsiTheme="majorBidi" w:cstheme="majorBidi"/>
          <w:i/>
          <w:iCs/>
        </w:rPr>
        <w:t>comedy,</w:t>
      </w:r>
      <w:r w:rsidR="00C46DC4" w:rsidRPr="00601154">
        <w:rPr>
          <w:rFonts w:asciiTheme="majorBidi" w:hAnsiTheme="majorBidi" w:cstheme="majorBidi"/>
          <w:lang w:val="en-GB"/>
        </w:rPr>
        <w:t xml:space="preserve"> they will share both the </w:t>
      </w:r>
      <w:r w:rsidR="00C46DC4" w:rsidRPr="00601154">
        <w:rPr>
          <w:rFonts w:asciiTheme="majorBidi" w:hAnsiTheme="majorBidi" w:cstheme="majorBidi"/>
          <w:i/>
          <w:iCs/>
          <w:lang w:val="en-GB"/>
        </w:rPr>
        <w:t>Title</w:t>
      </w:r>
      <w:r w:rsidR="00C46DC4" w:rsidRPr="00601154">
        <w:rPr>
          <w:rFonts w:asciiTheme="majorBidi" w:hAnsiTheme="majorBidi" w:cstheme="majorBidi"/>
          <w:lang w:val="en-GB"/>
        </w:rPr>
        <w:t xml:space="preserve"> node and the </w:t>
      </w:r>
      <w:r w:rsidR="00C46DC4" w:rsidRPr="00601154">
        <w:rPr>
          <w:rFonts w:asciiTheme="majorBidi" w:hAnsiTheme="majorBidi" w:cstheme="majorBidi"/>
          <w:i/>
          <w:iCs/>
          <w:lang w:val="en-GB"/>
        </w:rPr>
        <w:t xml:space="preserve">Title </w:t>
      </w:r>
      <w:r w:rsidR="00C46DC4" w:rsidRPr="00601154">
        <w:rPr>
          <w:rFonts w:asciiTheme="majorBidi" w:hAnsiTheme="majorBidi" w:cstheme="majorBidi"/>
          <w:lang w:val="en-GB"/>
        </w:rPr>
        <w:t xml:space="preserve">node that represent the </w:t>
      </w:r>
      <w:r w:rsidR="00C46DC4" w:rsidRPr="00601154">
        <w:rPr>
          <w:rFonts w:asciiTheme="majorBidi" w:hAnsiTheme="majorBidi" w:cstheme="majorBidi"/>
          <w:i/>
          <w:iCs/>
          <w:lang w:val="en-GB"/>
        </w:rPr>
        <w:t>comedy</w:t>
      </w:r>
      <w:r w:rsidR="00C46DC4" w:rsidRPr="00601154">
        <w:rPr>
          <w:rFonts w:asciiTheme="majorBidi" w:hAnsiTheme="majorBidi" w:cstheme="majorBidi"/>
          <w:lang w:val="en-GB"/>
        </w:rPr>
        <w:t xml:space="preserve"> filter</w:t>
      </w:r>
      <w:r w:rsidR="002470F2">
        <w:rPr>
          <w:rFonts w:asciiTheme="majorBidi" w:hAnsiTheme="majorBidi" w:cstheme="majorBidi"/>
          <w:lang w:val="en-GB"/>
        </w:rPr>
        <w:t xml:space="preserve"> (as can be seen with</w:t>
      </w:r>
      <w:r w:rsidR="00FA1BFF">
        <w:rPr>
          <w:rFonts w:asciiTheme="majorBidi" w:hAnsiTheme="majorBidi" w:cstheme="majorBidi"/>
          <w:lang w:val="en-GB"/>
        </w:rPr>
        <w:t xml:space="preserve"> a</w:t>
      </w:r>
      <w:r w:rsidR="002470F2">
        <w:rPr>
          <w:rFonts w:asciiTheme="majorBidi" w:hAnsiTheme="majorBidi" w:cstheme="majorBidi"/>
          <w:lang w:val="en-GB"/>
        </w:rPr>
        <w:t xml:space="preserve"> red rectangle)</w:t>
      </w:r>
      <w:r w:rsidR="00C46DC4" w:rsidRPr="00601154">
        <w:rPr>
          <w:rFonts w:asciiTheme="majorBidi" w:hAnsiTheme="majorBidi" w:cstheme="majorBidi"/>
          <w:lang w:val="en-GB"/>
        </w:rPr>
        <w:t xml:space="preserve">. </w:t>
      </w:r>
      <w:r w:rsidR="000351A3" w:rsidRPr="00601154">
        <w:rPr>
          <w:rFonts w:asciiTheme="majorBidi" w:hAnsiTheme="majorBidi" w:cstheme="majorBidi"/>
          <w:lang w:val="en-GB"/>
        </w:rPr>
        <w:t xml:space="preserve">The corresponding Sankey that represents the cardinality of our example can be seen in </w:t>
      </w:r>
      <w:r w:rsidR="00E1275E">
        <w:rPr>
          <w:rFonts w:asciiTheme="majorBidi" w:hAnsiTheme="majorBidi" w:cstheme="majorBidi"/>
          <w:lang w:val="en-GB"/>
        </w:rPr>
        <w:t>f</w:t>
      </w:r>
      <w:r w:rsidR="000351A3" w:rsidRPr="00601154">
        <w:rPr>
          <w:rFonts w:asciiTheme="majorBidi" w:hAnsiTheme="majorBidi" w:cstheme="majorBidi"/>
          <w:lang w:val="en-GB"/>
        </w:rPr>
        <w:t xml:space="preserve">igure </w:t>
      </w:r>
      <w:r w:rsidR="00AD6C31">
        <w:rPr>
          <w:rFonts w:asciiTheme="majorBidi" w:hAnsiTheme="majorBidi" w:cstheme="majorBidi"/>
          <w:lang w:val="en-GB"/>
        </w:rPr>
        <w:t>54</w:t>
      </w:r>
      <w:r w:rsidR="000351A3" w:rsidRPr="00601154">
        <w:rPr>
          <w:rFonts w:asciiTheme="majorBidi" w:hAnsiTheme="majorBidi" w:cstheme="majorBidi"/>
          <w:lang w:val="en-GB"/>
        </w:rPr>
        <w:t>.</w:t>
      </w:r>
      <w:r w:rsidR="00C46DC4" w:rsidRPr="00601154">
        <w:rPr>
          <w:rFonts w:asciiTheme="majorBidi" w:hAnsiTheme="majorBidi" w:cstheme="majorBidi"/>
          <w:lang w:val="en-GB"/>
        </w:rPr>
        <w:t xml:space="preserve"> </w:t>
      </w:r>
    </w:p>
    <w:p w14:paraId="015A1C8A" w14:textId="35749552" w:rsidR="00F605C8" w:rsidRPr="00601154" w:rsidRDefault="000351A3" w:rsidP="00F579FA">
      <w:pPr>
        <w:tabs>
          <w:tab w:val="left" w:pos="2208"/>
        </w:tabs>
        <w:spacing w:line="360" w:lineRule="auto"/>
        <w:rPr>
          <w:rFonts w:asciiTheme="majorBidi" w:eastAsiaTheme="minorHAnsi" w:hAnsiTheme="majorBidi" w:cstheme="majorBidi"/>
        </w:rPr>
      </w:pPr>
      <w:r w:rsidRPr="00601154">
        <w:rPr>
          <w:rFonts w:asciiTheme="majorBidi" w:eastAsiaTheme="minorHAnsi" w:hAnsiTheme="majorBidi" w:cstheme="majorBidi"/>
        </w:rPr>
        <w:br/>
      </w:r>
      <w:r w:rsidR="00B27C2E">
        <w:rPr>
          <w:rFonts w:asciiTheme="majorBidi" w:eastAsiaTheme="minorHAnsi" w:hAnsiTheme="majorBidi" w:cstheme="majorBidi"/>
          <w:noProof/>
        </w:rPr>
        <w:drawing>
          <wp:inline distT="0" distB="0" distL="0" distR="0" wp14:anchorId="54913BC9" wp14:editId="0C06D79A">
            <wp:extent cx="5727700" cy="2889885"/>
            <wp:effectExtent l="0" t="0" r="0" b="571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7700" cy="2889885"/>
                    </a:xfrm>
                    <a:prstGeom prst="rect">
                      <a:avLst/>
                    </a:prstGeom>
                  </pic:spPr>
                </pic:pic>
              </a:graphicData>
            </a:graphic>
          </wp:inline>
        </w:drawing>
      </w:r>
    </w:p>
    <w:p w14:paraId="66312AE5" w14:textId="231695B8" w:rsidR="00D910DD" w:rsidRDefault="00E53CC7" w:rsidP="00C46DC4">
      <w:pPr>
        <w:tabs>
          <w:tab w:val="left" w:pos="2208"/>
        </w:tabs>
        <w:spacing w:line="360" w:lineRule="auto"/>
        <w:rPr>
          <w:rFonts w:asciiTheme="majorBidi" w:hAnsiTheme="majorBidi" w:cstheme="majorBidi"/>
          <w:lang w:val="en-GB"/>
        </w:rPr>
      </w:pPr>
      <w:r w:rsidRPr="00601154">
        <w:rPr>
          <w:rFonts w:asciiTheme="majorBidi" w:hAnsiTheme="majorBidi" w:cstheme="majorBidi"/>
        </w:rPr>
        <w:t xml:space="preserve">                   </w:t>
      </w:r>
      <w:r w:rsidR="0085084C" w:rsidRPr="00601154">
        <w:rPr>
          <w:rFonts w:asciiTheme="majorBidi" w:hAnsiTheme="majorBidi" w:cstheme="majorBidi"/>
          <w:b/>
          <w:bCs/>
          <w:lang w:val="en-GB"/>
        </w:rPr>
        <w:t xml:space="preserve">Figure </w:t>
      </w:r>
      <w:r w:rsidR="00AD6C31">
        <w:rPr>
          <w:rFonts w:asciiTheme="majorBidi" w:hAnsiTheme="majorBidi" w:cstheme="majorBidi"/>
          <w:b/>
          <w:bCs/>
          <w:lang w:val="en-GB"/>
        </w:rPr>
        <w:t>54</w:t>
      </w:r>
      <w:r w:rsidRPr="00601154">
        <w:rPr>
          <w:rFonts w:asciiTheme="majorBidi" w:hAnsiTheme="majorBidi" w:cstheme="majorBidi"/>
          <w:b/>
          <w:bCs/>
          <w:lang w:val="en-GB"/>
        </w:rPr>
        <w:t xml:space="preserve">- </w:t>
      </w:r>
      <w:r w:rsidRPr="00601154">
        <w:rPr>
          <w:rFonts w:asciiTheme="majorBidi" w:hAnsiTheme="majorBidi" w:cstheme="majorBidi"/>
          <w:lang w:val="en-GB"/>
        </w:rPr>
        <w:t xml:space="preserve">Identify Performance Bottleneck Multiple Queries </w:t>
      </w:r>
      <w:r w:rsidRPr="00601154">
        <w:rPr>
          <w:rFonts w:asciiTheme="majorBidi" w:hAnsiTheme="majorBidi" w:cstheme="majorBidi"/>
          <w:lang w:val="en-GB"/>
        </w:rPr>
        <w:br/>
        <w:t xml:space="preserve">                                     Cardinality Sankey diagram</w:t>
      </w:r>
      <w:r w:rsidR="000351A3" w:rsidRPr="00601154">
        <w:rPr>
          <w:rFonts w:asciiTheme="majorBidi" w:hAnsiTheme="majorBidi" w:cstheme="majorBidi"/>
          <w:b/>
          <w:bCs/>
          <w:lang w:val="en-GB"/>
        </w:rPr>
        <w:br/>
      </w:r>
      <w:r w:rsidR="00165617">
        <w:rPr>
          <w:rFonts w:asciiTheme="majorBidi" w:hAnsiTheme="majorBidi" w:cstheme="majorBidi"/>
          <w:b/>
          <w:bCs/>
          <w:noProof/>
          <w:lang w:val="en-GB"/>
        </w:rPr>
        <w:br/>
      </w:r>
      <w:r w:rsidR="00165617">
        <w:rPr>
          <w:rFonts w:asciiTheme="majorBidi" w:hAnsiTheme="majorBidi" w:cstheme="majorBidi"/>
          <w:color w:val="000000" w:themeColor="text1"/>
        </w:rPr>
        <w:t>W</w:t>
      </w:r>
      <w:r w:rsidR="00165617" w:rsidRPr="00601154">
        <w:rPr>
          <w:rFonts w:asciiTheme="majorBidi" w:hAnsiTheme="majorBidi" w:cstheme="majorBidi"/>
          <w:color w:val="000000" w:themeColor="text1"/>
        </w:rPr>
        <w:t xml:space="preserve">e can see that </w:t>
      </w:r>
      <w:r w:rsidR="00165617">
        <w:rPr>
          <w:rFonts w:asciiTheme="majorBidi" w:hAnsiTheme="majorBidi" w:cstheme="majorBidi"/>
          <w:color w:val="000000" w:themeColor="text1"/>
        </w:rPr>
        <w:t>due to the changes in the parsing algorithm (</w:t>
      </w:r>
      <w:r w:rsidR="00E1275E">
        <w:rPr>
          <w:rFonts w:asciiTheme="majorBidi" w:hAnsiTheme="majorBidi" w:cstheme="majorBidi"/>
          <w:color w:val="000000" w:themeColor="text1"/>
        </w:rPr>
        <w:t>f</w:t>
      </w:r>
      <w:r w:rsidR="00165617">
        <w:rPr>
          <w:rFonts w:asciiTheme="majorBidi" w:hAnsiTheme="majorBidi" w:cstheme="majorBidi"/>
          <w:color w:val="000000" w:themeColor="text1"/>
        </w:rPr>
        <w:t xml:space="preserve">igure 50) the same logical operations can share the same nodes. In </w:t>
      </w:r>
      <w:r w:rsidR="00E1275E">
        <w:rPr>
          <w:rFonts w:asciiTheme="majorBidi" w:hAnsiTheme="majorBidi" w:cstheme="majorBidi"/>
          <w:color w:val="000000" w:themeColor="text1"/>
        </w:rPr>
        <w:t>f</w:t>
      </w:r>
      <w:r w:rsidR="00165617">
        <w:rPr>
          <w:rFonts w:asciiTheme="majorBidi" w:hAnsiTheme="majorBidi" w:cstheme="majorBidi"/>
          <w:color w:val="000000" w:themeColor="text1"/>
        </w:rPr>
        <w:t xml:space="preserve">igure 54 both of the </w:t>
      </w:r>
      <w:r w:rsidR="00165617" w:rsidRPr="00165617">
        <w:rPr>
          <w:rFonts w:asciiTheme="majorBidi" w:hAnsiTheme="majorBidi" w:cstheme="majorBidi"/>
          <w:i/>
          <w:iCs/>
          <w:color w:val="000000" w:themeColor="text1"/>
        </w:rPr>
        <w:t>Title Scan</w:t>
      </w:r>
      <w:r w:rsidR="00165617">
        <w:rPr>
          <w:rFonts w:asciiTheme="majorBidi" w:hAnsiTheme="majorBidi" w:cstheme="majorBidi"/>
          <w:color w:val="000000" w:themeColor="text1"/>
        </w:rPr>
        <w:t xml:space="preserve"> on </w:t>
      </w:r>
      <w:r w:rsidR="00165617" w:rsidRPr="00165617">
        <w:rPr>
          <w:rFonts w:asciiTheme="majorBidi" w:hAnsiTheme="majorBidi" w:cstheme="majorBidi"/>
          <w:i/>
          <w:iCs/>
          <w:color w:val="000000" w:themeColor="text1"/>
        </w:rPr>
        <w:t>Comedy</w:t>
      </w:r>
      <w:r w:rsidR="00165617">
        <w:rPr>
          <w:rFonts w:asciiTheme="majorBidi" w:hAnsiTheme="majorBidi" w:cstheme="majorBidi"/>
          <w:color w:val="000000" w:themeColor="text1"/>
        </w:rPr>
        <w:t xml:space="preserve"> share the same nodes (as can be seen in the red rectangle).</w:t>
      </w:r>
      <w:r w:rsidR="00165617">
        <w:rPr>
          <w:rFonts w:asciiTheme="majorBidi" w:hAnsiTheme="majorBidi" w:cstheme="majorBidi"/>
          <w:color w:val="000000" w:themeColor="text1"/>
        </w:rPr>
        <w:br/>
      </w:r>
      <w:r w:rsidR="00165617">
        <w:rPr>
          <w:rFonts w:asciiTheme="majorBidi" w:hAnsiTheme="majorBidi" w:cstheme="majorBidi"/>
          <w:color w:val="000000" w:themeColor="text1"/>
        </w:rPr>
        <w:br/>
      </w:r>
      <w:r w:rsidR="00165617">
        <w:rPr>
          <w:rFonts w:asciiTheme="majorBidi" w:hAnsiTheme="majorBidi" w:cstheme="majorBidi"/>
          <w:color w:val="000000" w:themeColor="text1"/>
        </w:rPr>
        <w:lastRenderedPageBreak/>
        <w:t>In addition, w</w:t>
      </w:r>
      <w:r w:rsidR="00165617" w:rsidRPr="00601154">
        <w:rPr>
          <w:rFonts w:asciiTheme="majorBidi" w:hAnsiTheme="majorBidi" w:cstheme="majorBidi"/>
          <w:color w:val="000000" w:themeColor="text1"/>
        </w:rPr>
        <w:t xml:space="preserve">e can see that </w:t>
      </w:r>
      <w:r w:rsidR="00165617">
        <w:rPr>
          <w:rFonts w:asciiTheme="majorBidi" w:hAnsiTheme="majorBidi" w:cstheme="majorBidi"/>
          <w:color w:val="000000" w:themeColor="text1"/>
        </w:rPr>
        <w:t>due to the changes in the visualization algorithm (</w:t>
      </w:r>
      <w:r w:rsidR="00E1275E">
        <w:rPr>
          <w:rFonts w:asciiTheme="majorBidi" w:hAnsiTheme="majorBidi" w:cstheme="majorBidi"/>
          <w:color w:val="000000" w:themeColor="text1"/>
        </w:rPr>
        <w:t>f</w:t>
      </w:r>
      <w:r w:rsidR="00165617">
        <w:rPr>
          <w:rFonts w:asciiTheme="majorBidi" w:hAnsiTheme="majorBidi" w:cstheme="majorBidi"/>
          <w:color w:val="000000" w:themeColor="text1"/>
        </w:rPr>
        <w:t xml:space="preserve">igure 51) each query in </w:t>
      </w:r>
      <w:r w:rsidR="00E1275E">
        <w:rPr>
          <w:rFonts w:asciiTheme="majorBidi" w:hAnsiTheme="majorBidi" w:cstheme="majorBidi"/>
          <w:color w:val="000000" w:themeColor="text1"/>
        </w:rPr>
        <w:t>f</w:t>
      </w:r>
      <w:r w:rsidR="00165617">
        <w:rPr>
          <w:rFonts w:asciiTheme="majorBidi" w:hAnsiTheme="majorBidi" w:cstheme="majorBidi"/>
          <w:color w:val="000000" w:themeColor="text1"/>
        </w:rPr>
        <w:t xml:space="preserve">igure 54 gets its own color </w:t>
      </w:r>
      <w:ins w:id="302" w:author="Eyal Trabelsi" w:date="2021-10-09T13:45:00Z">
        <w:r w:rsidR="00D506F1">
          <w:rPr>
            <w:rFonts w:asciiTheme="majorBidi" w:hAnsiTheme="majorBidi" w:cstheme="majorBidi"/>
            <w:color w:val="000000" w:themeColor="text1"/>
          </w:rPr>
          <w:t>(hue)</w:t>
        </w:r>
      </w:ins>
      <w:r w:rsidR="00165617">
        <w:rPr>
          <w:rFonts w:asciiTheme="majorBidi" w:hAnsiTheme="majorBidi" w:cstheme="majorBidi"/>
          <w:color w:val="000000" w:themeColor="text1"/>
        </w:rPr>
        <w:t xml:space="preserve">, </w:t>
      </w:r>
      <w:r w:rsidR="00165617" w:rsidRPr="00601154">
        <w:rPr>
          <w:rFonts w:asciiTheme="majorBidi" w:hAnsiTheme="majorBidi" w:cstheme="majorBidi"/>
          <w:color w:val="000000" w:themeColor="text1"/>
        </w:rPr>
        <w:t xml:space="preserve">the </w:t>
      </w:r>
      <w:r w:rsidR="00165617">
        <w:rPr>
          <w:rFonts w:asciiTheme="majorBidi" w:hAnsiTheme="majorBidi" w:cstheme="majorBidi"/>
          <w:color w:val="000000" w:themeColor="text1"/>
        </w:rPr>
        <w:t>first query (</w:t>
      </w:r>
      <w:r w:rsidR="00E1275E">
        <w:rPr>
          <w:rFonts w:asciiTheme="majorBidi" w:hAnsiTheme="majorBidi" w:cstheme="majorBidi"/>
          <w:color w:val="000000" w:themeColor="text1"/>
        </w:rPr>
        <w:t>f</w:t>
      </w:r>
      <w:r w:rsidR="00165617">
        <w:rPr>
          <w:rFonts w:asciiTheme="majorBidi" w:hAnsiTheme="majorBidi" w:cstheme="majorBidi"/>
          <w:color w:val="000000" w:themeColor="text1"/>
        </w:rPr>
        <w:t>igure 52)</w:t>
      </w:r>
      <w:r w:rsidR="009F213E">
        <w:rPr>
          <w:rFonts w:asciiTheme="majorBidi" w:hAnsiTheme="majorBidi" w:cstheme="majorBidi"/>
          <w:color w:val="000000" w:themeColor="text1"/>
        </w:rPr>
        <w:t xml:space="preserve"> is </w:t>
      </w:r>
      <w:r w:rsidR="00165617">
        <w:rPr>
          <w:rFonts w:asciiTheme="majorBidi" w:hAnsiTheme="majorBidi" w:cstheme="majorBidi"/>
          <w:color w:val="000000" w:themeColor="text1"/>
        </w:rPr>
        <w:t xml:space="preserve"> represented in yellow and the second query (</w:t>
      </w:r>
      <w:r w:rsidR="00E1275E">
        <w:rPr>
          <w:rFonts w:asciiTheme="majorBidi" w:hAnsiTheme="majorBidi" w:cstheme="majorBidi"/>
          <w:color w:val="000000" w:themeColor="text1"/>
        </w:rPr>
        <w:t>f</w:t>
      </w:r>
      <w:r w:rsidR="00165617">
        <w:rPr>
          <w:rFonts w:asciiTheme="majorBidi" w:hAnsiTheme="majorBidi" w:cstheme="majorBidi"/>
          <w:color w:val="000000" w:themeColor="text1"/>
        </w:rPr>
        <w:t>igure 53)</w:t>
      </w:r>
      <w:r w:rsidR="009F213E">
        <w:rPr>
          <w:rFonts w:asciiTheme="majorBidi" w:hAnsiTheme="majorBidi" w:cstheme="majorBidi"/>
          <w:color w:val="000000" w:themeColor="text1"/>
        </w:rPr>
        <w:t xml:space="preserve"> is</w:t>
      </w:r>
      <w:r w:rsidR="00165617">
        <w:rPr>
          <w:rFonts w:asciiTheme="majorBidi" w:hAnsiTheme="majorBidi" w:cstheme="majorBidi"/>
          <w:color w:val="000000" w:themeColor="text1"/>
        </w:rPr>
        <w:t xml:space="preserve">  </w:t>
      </w:r>
      <w:r w:rsidR="00165617" w:rsidRPr="00601154">
        <w:rPr>
          <w:rFonts w:asciiTheme="majorBidi" w:hAnsiTheme="majorBidi" w:cstheme="majorBidi"/>
          <w:color w:val="000000" w:themeColor="text1"/>
        </w:rPr>
        <w:t>represent</w:t>
      </w:r>
      <w:r w:rsidR="00165617">
        <w:rPr>
          <w:rFonts w:asciiTheme="majorBidi" w:hAnsiTheme="majorBidi" w:cstheme="majorBidi"/>
          <w:color w:val="000000" w:themeColor="text1"/>
        </w:rPr>
        <w:t>ed in green</w:t>
      </w:r>
      <w:r w:rsidR="00165617" w:rsidRPr="00601154">
        <w:rPr>
          <w:rFonts w:asciiTheme="majorBidi" w:hAnsiTheme="majorBidi" w:cstheme="majorBidi"/>
          <w:color w:val="000000" w:themeColor="text1"/>
        </w:rPr>
        <w:t>.</w:t>
      </w:r>
      <w:r w:rsidR="00165617">
        <w:rPr>
          <w:rFonts w:asciiTheme="majorBidi" w:hAnsiTheme="majorBidi" w:cstheme="majorBidi"/>
          <w:color w:val="000000" w:themeColor="text1"/>
        </w:rPr>
        <w:br/>
      </w:r>
      <w:r w:rsidR="000351A3" w:rsidRPr="00601154">
        <w:rPr>
          <w:rFonts w:asciiTheme="majorBidi" w:hAnsiTheme="majorBidi" w:cstheme="majorBidi"/>
          <w:b/>
          <w:bCs/>
          <w:noProof/>
          <w:lang w:val="en-GB"/>
        </w:rPr>
        <w:br/>
      </w:r>
      <w:r w:rsidR="00165617">
        <w:rPr>
          <w:rFonts w:asciiTheme="majorBidi" w:hAnsiTheme="majorBidi" w:cstheme="majorBidi"/>
        </w:rPr>
        <w:t>In terms of optimizing our queries, w</w:t>
      </w:r>
      <w:r w:rsidR="000351A3" w:rsidRPr="00601154">
        <w:rPr>
          <w:rFonts w:asciiTheme="majorBidi" w:hAnsiTheme="majorBidi" w:cstheme="majorBidi"/>
        </w:rPr>
        <w:t xml:space="preserve">e can see from </w:t>
      </w:r>
      <w:r w:rsidR="00E1275E">
        <w:rPr>
          <w:rFonts w:asciiTheme="majorBidi" w:hAnsiTheme="majorBidi" w:cstheme="majorBidi"/>
        </w:rPr>
        <w:t>f</w:t>
      </w:r>
      <w:r w:rsidR="000351A3" w:rsidRPr="00601154">
        <w:rPr>
          <w:rFonts w:asciiTheme="majorBidi" w:hAnsiTheme="majorBidi" w:cstheme="majorBidi"/>
        </w:rPr>
        <w:t xml:space="preserve">igure </w:t>
      </w:r>
      <w:r w:rsidR="00AD6C31">
        <w:rPr>
          <w:rFonts w:asciiTheme="majorBidi" w:hAnsiTheme="majorBidi" w:cstheme="majorBidi"/>
        </w:rPr>
        <w:t>54</w:t>
      </w:r>
      <w:r w:rsidR="000351A3" w:rsidRPr="00601154">
        <w:rPr>
          <w:rFonts w:asciiTheme="majorBidi" w:hAnsiTheme="majorBidi" w:cstheme="majorBidi"/>
        </w:rPr>
        <w:t xml:space="preserve"> that only a few rows are retrieved from the </w:t>
      </w:r>
      <w:r w:rsidR="000351A3" w:rsidRPr="00601154">
        <w:rPr>
          <w:rFonts w:asciiTheme="majorBidi" w:hAnsiTheme="majorBidi" w:cstheme="majorBidi"/>
          <w:i/>
          <w:iCs/>
        </w:rPr>
        <w:t xml:space="preserve">People* </w:t>
      </w:r>
      <w:r w:rsidR="000351A3" w:rsidRPr="00601154">
        <w:rPr>
          <w:rFonts w:ascii="Cambria Math" w:hAnsi="Cambria Math" w:cs="Cambria Math"/>
          <w:i/>
          <w:iCs/>
        </w:rPr>
        <w:t>⋈</w:t>
      </w:r>
      <w:r w:rsidR="000351A3" w:rsidRPr="00601154">
        <w:rPr>
          <w:rFonts w:asciiTheme="majorBidi" w:hAnsiTheme="majorBidi" w:cstheme="majorBidi"/>
          <w:i/>
          <w:iCs/>
        </w:rPr>
        <w:t xml:space="preserve"> Crew</w:t>
      </w:r>
      <w:r w:rsidR="000351A3" w:rsidRPr="00601154">
        <w:rPr>
          <w:rFonts w:asciiTheme="majorBidi" w:hAnsiTheme="majorBidi" w:cstheme="majorBidi"/>
        </w:rPr>
        <w:t xml:space="preserve"> due to the filter on the </w:t>
      </w:r>
      <w:r w:rsidR="000351A3" w:rsidRPr="00601154">
        <w:rPr>
          <w:rFonts w:asciiTheme="majorBidi" w:hAnsiTheme="majorBidi" w:cstheme="majorBidi"/>
          <w:i/>
          <w:iCs/>
        </w:rPr>
        <w:t>People</w:t>
      </w:r>
      <w:r w:rsidR="000351A3" w:rsidRPr="00601154">
        <w:rPr>
          <w:rFonts w:asciiTheme="majorBidi" w:hAnsiTheme="majorBidi" w:cstheme="majorBidi"/>
        </w:rPr>
        <w:t xml:space="preserve"> relation and the same goes for </w:t>
      </w:r>
      <w:r w:rsidR="003E4A2C" w:rsidRPr="00601154">
        <w:rPr>
          <w:rFonts w:asciiTheme="majorBidi" w:hAnsiTheme="majorBidi" w:cstheme="majorBidi"/>
        </w:rPr>
        <w:t xml:space="preserve">filter </w:t>
      </w:r>
      <w:r w:rsidR="003E4A2C" w:rsidRPr="00601154">
        <w:rPr>
          <w:rFonts w:asciiTheme="majorBidi" w:hAnsiTheme="majorBidi" w:cstheme="majorBidi"/>
          <w:i/>
          <w:iCs/>
        </w:rPr>
        <w:t xml:space="preserve">Title </w:t>
      </w:r>
      <w:r w:rsidR="003E4A2C" w:rsidRPr="00601154">
        <w:rPr>
          <w:rFonts w:asciiTheme="majorBidi" w:hAnsiTheme="majorBidi" w:cstheme="majorBidi"/>
        </w:rPr>
        <w:t>relation</w:t>
      </w:r>
      <w:r w:rsidR="000351A3" w:rsidRPr="00601154">
        <w:rPr>
          <w:rFonts w:asciiTheme="majorBidi" w:hAnsiTheme="majorBidi" w:cstheme="majorBidi"/>
        </w:rPr>
        <w:t>, which indicate</w:t>
      </w:r>
      <w:r w:rsidR="00CF23F0" w:rsidRPr="00601154">
        <w:rPr>
          <w:rFonts w:asciiTheme="majorBidi" w:hAnsiTheme="majorBidi" w:cstheme="majorBidi"/>
        </w:rPr>
        <w:t>s</w:t>
      </w:r>
      <w:r w:rsidR="000351A3" w:rsidRPr="00601154">
        <w:rPr>
          <w:rFonts w:asciiTheme="majorBidi" w:hAnsiTheme="majorBidi" w:cstheme="majorBidi"/>
        </w:rPr>
        <w:t xml:space="preserve"> </w:t>
      </w:r>
      <w:r w:rsidR="003E4A2C" w:rsidRPr="00601154">
        <w:rPr>
          <w:rFonts w:asciiTheme="majorBidi" w:hAnsiTheme="majorBidi" w:cstheme="majorBidi"/>
        </w:rPr>
        <w:t>the</w:t>
      </w:r>
      <w:r w:rsidR="00AF7213" w:rsidRPr="00601154">
        <w:rPr>
          <w:rFonts w:asciiTheme="majorBidi" w:hAnsiTheme="majorBidi" w:cstheme="majorBidi"/>
        </w:rPr>
        <w:t>r</w:t>
      </w:r>
      <w:r w:rsidR="003E4A2C" w:rsidRPr="00601154">
        <w:rPr>
          <w:rFonts w:asciiTheme="majorBidi" w:hAnsiTheme="majorBidi" w:cstheme="majorBidi"/>
        </w:rPr>
        <w:t>e</w:t>
      </w:r>
      <w:r w:rsidR="000351A3" w:rsidRPr="00601154">
        <w:rPr>
          <w:rFonts w:asciiTheme="majorBidi" w:hAnsiTheme="majorBidi" w:cstheme="majorBidi"/>
        </w:rPr>
        <w:t xml:space="preserve"> might be a </w:t>
      </w:r>
      <w:r w:rsidR="003E4A2C" w:rsidRPr="00601154">
        <w:rPr>
          <w:rFonts w:asciiTheme="majorBidi" w:hAnsiTheme="majorBidi" w:cstheme="majorBidi"/>
        </w:rPr>
        <w:t>good candidate</w:t>
      </w:r>
      <w:r w:rsidR="000351A3" w:rsidRPr="00601154">
        <w:rPr>
          <w:rFonts w:asciiTheme="majorBidi" w:hAnsiTheme="majorBidi" w:cstheme="majorBidi"/>
        </w:rPr>
        <w:t xml:space="preserve"> for optimization. </w:t>
      </w:r>
      <w:r w:rsidR="000351A3" w:rsidRPr="00601154">
        <w:rPr>
          <w:rFonts w:asciiTheme="majorBidi" w:hAnsiTheme="majorBidi" w:cstheme="majorBidi"/>
          <w:b/>
          <w:bCs/>
          <w:lang w:val="en-GB"/>
        </w:rPr>
        <w:br/>
      </w:r>
      <w:r w:rsidR="000351A3" w:rsidRPr="00601154">
        <w:rPr>
          <w:rFonts w:asciiTheme="majorBidi" w:hAnsiTheme="majorBidi" w:cstheme="majorBidi"/>
          <w:lang w:val="en-GB"/>
        </w:rPr>
        <w:br/>
      </w:r>
      <w:r w:rsidR="00B07439">
        <w:rPr>
          <w:rFonts w:asciiTheme="majorBidi" w:hAnsiTheme="majorBidi" w:cstheme="majorBidi"/>
          <w:lang w:val="en-GB"/>
        </w:rPr>
        <w:t>T</w:t>
      </w:r>
      <w:r w:rsidR="000351A3" w:rsidRPr="00601154">
        <w:rPr>
          <w:rFonts w:asciiTheme="majorBidi" w:hAnsiTheme="majorBidi" w:cstheme="majorBidi"/>
          <w:lang w:val="en-GB"/>
        </w:rPr>
        <w:t>o get more information, we are going to create another Sankey that represent</w:t>
      </w:r>
      <w:r w:rsidR="00CF23F0" w:rsidRPr="00601154">
        <w:rPr>
          <w:rFonts w:asciiTheme="majorBidi" w:hAnsiTheme="majorBidi" w:cstheme="majorBidi"/>
          <w:lang w:val="en-GB"/>
        </w:rPr>
        <w:t>s</w:t>
      </w:r>
      <w:r w:rsidR="000351A3" w:rsidRPr="00601154">
        <w:rPr>
          <w:rFonts w:asciiTheme="majorBidi" w:hAnsiTheme="majorBidi" w:cstheme="majorBidi"/>
          <w:lang w:val="en-GB"/>
        </w:rPr>
        <w:t xml:space="preserve"> the duration of our example, and it can be seen in </w:t>
      </w:r>
      <w:r w:rsidR="00E1275E">
        <w:rPr>
          <w:rFonts w:asciiTheme="majorBidi" w:hAnsiTheme="majorBidi" w:cstheme="majorBidi"/>
          <w:lang w:val="en-GB"/>
        </w:rPr>
        <w:t>f</w:t>
      </w:r>
      <w:r w:rsidR="000351A3" w:rsidRPr="00601154">
        <w:rPr>
          <w:rFonts w:asciiTheme="majorBidi" w:hAnsiTheme="majorBidi" w:cstheme="majorBidi"/>
          <w:lang w:val="en-GB"/>
        </w:rPr>
        <w:t xml:space="preserve">igure </w:t>
      </w:r>
      <w:r w:rsidR="00AD6C31">
        <w:rPr>
          <w:rFonts w:asciiTheme="majorBidi" w:hAnsiTheme="majorBidi" w:cstheme="majorBidi"/>
          <w:lang w:val="en-GB"/>
        </w:rPr>
        <w:t>55</w:t>
      </w:r>
      <w:r w:rsidR="000351A3" w:rsidRPr="00601154">
        <w:rPr>
          <w:rFonts w:asciiTheme="majorBidi" w:hAnsiTheme="majorBidi" w:cstheme="majorBidi"/>
          <w:lang w:val="en-GB"/>
        </w:rPr>
        <w:t>.</w:t>
      </w:r>
    </w:p>
    <w:p w14:paraId="6410D71D" w14:textId="4E7219B7" w:rsidR="003E4A2C" w:rsidRPr="00601154" w:rsidRDefault="00922A0F" w:rsidP="00F579FA">
      <w:pPr>
        <w:tabs>
          <w:tab w:val="left" w:pos="2208"/>
        </w:tabs>
        <w:spacing w:line="360" w:lineRule="auto"/>
        <w:rPr>
          <w:rFonts w:asciiTheme="majorBidi" w:hAnsiTheme="majorBidi" w:cstheme="majorBidi"/>
          <w:b/>
          <w:bCs/>
          <w:lang w:val="en-GB"/>
        </w:rPr>
      </w:pPr>
      <w:r w:rsidRPr="00601154">
        <w:rPr>
          <w:rFonts w:asciiTheme="majorBidi" w:hAnsiTheme="majorBidi" w:cstheme="majorBidi"/>
        </w:rPr>
        <w:tab/>
      </w:r>
      <w:r w:rsidR="00B27C2E">
        <w:rPr>
          <w:rFonts w:asciiTheme="majorBidi" w:hAnsiTheme="majorBidi" w:cstheme="majorBidi"/>
          <w:noProof/>
          <w:color w:val="0000FF"/>
          <w:sz w:val="22"/>
          <w:szCs w:val="22"/>
          <w:vertAlign w:val="subscript"/>
        </w:rPr>
        <w:drawing>
          <wp:inline distT="0" distB="0" distL="0" distR="0" wp14:anchorId="0A515853" wp14:editId="6BF6A355">
            <wp:extent cx="5727700" cy="2781225"/>
            <wp:effectExtent l="0" t="0" r="0" b="635"/>
            <wp:docPr id="16" name="Picture 1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imelin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5678" cy="2785099"/>
                    </a:xfrm>
                    <a:prstGeom prst="rect">
                      <a:avLst/>
                    </a:prstGeom>
                  </pic:spPr>
                </pic:pic>
              </a:graphicData>
            </a:graphic>
          </wp:inline>
        </w:drawing>
      </w: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    </w:t>
      </w:r>
      <w:r w:rsidR="003E4A2C" w:rsidRPr="00601154">
        <w:rPr>
          <w:rFonts w:asciiTheme="majorBidi" w:hAnsiTheme="majorBidi" w:cstheme="majorBidi"/>
          <w:b/>
          <w:bCs/>
          <w:lang w:val="en-GB"/>
        </w:rPr>
        <w:t xml:space="preserve">          </w:t>
      </w:r>
    </w:p>
    <w:p w14:paraId="14244A2D" w14:textId="000ABA79" w:rsidR="00B449A2" w:rsidRPr="00601154" w:rsidRDefault="003E4A2C" w:rsidP="006816D3">
      <w:pPr>
        <w:tabs>
          <w:tab w:val="left" w:pos="2208"/>
        </w:tabs>
        <w:spacing w:line="360" w:lineRule="auto"/>
        <w:rPr>
          <w:rFonts w:asciiTheme="majorBidi" w:hAnsiTheme="majorBidi" w:cstheme="majorBidi"/>
          <w:b/>
          <w:bCs/>
          <w:lang w:val="en-GB"/>
        </w:rPr>
      </w:pPr>
      <w:r w:rsidRPr="00601154">
        <w:rPr>
          <w:rFonts w:asciiTheme="majorBidi" w:hAnsiTheme="majorBidi" w:cstheme="majorBidi"/>
          <w:b/>
          <w:bCs/>
          <w:lang w:val="en-GB"/>
        </w:rPr>
        <w:t xml:space="preserve">               </w:t>
      </w:r>
      <w:r w:rsidR="00E53CC7" w:rsidRPr="00601154">
        <w:rPr>
          <w:rFonts w:asciiTheme="majorBidi" w:hAnsiTheme="majorBidi" w:cstheme="majorBidi"/>
          <w:b/>
          <w:bCs/>
          <w:lang w:val="en-GB"/>
        </w:rPr>
        <w:t xml:space="preserve"> </w:t>
      </w:r>
      <w:r w:rsidR="00922A0F" w:rsidRPr="00601154">
        <w:rPr>
          <w:rFonts w:asciiTheme="majorBidi" w:hAnsiTheme="majorBidi" w:cstheme="majorBidi"/>
          <w:b/>
          <w:bCs/>
          <w:lang w:val="en-GB"/>
        </w:rPr>
        <w:t xml:space="preserve">Figure </w:t>
      </w:r>
      <w:r w:rsidR="00AD6C31">
        <w:rPr>
          <w:rFonts w:asciiTheme="majorBidi" w:hAnsiTheme="majorBidi" w:cstheme="majorBidi"/>
          <w:b/>
          <w:bCs/>
          <w:lang w:val="en-GB"/>
        </w:rPr>
        <w:t>55</w:t>
      </w:r>
      <w:r w:rsidR="00E53CC7" w:rsidRPr="00601154">
        <w:rPr>
          <w:rFonts w:asciiTheme="majorBidi" w:hAnsiTheme="majorBidi" w:cstheme="majorBidi"/>
          <w:b/>
          <w:bCs/>
          <w:lang w:val="en-GB"/>
        </w:rPr>
        <w:t xml:space="preserve"> </w:t>
      </w:r>
      <w:r w:rsidR="00E53CC7" w:rsidRPr="00601154">
        <w:rPr>
          <w:rFonts w:asciiTheme="majorBidi" w:hAnsiTheme="majorBidi" w:cstheme="majorBidi"/>
          <w:lang w:val="en-GB"/>
        </w:rPr>
        <w:t xml:space="preserve">Identify Performance Bottleneck Multiple Queries </w:t>
      </w:r>
      <w:r w:rsidR="00E53CC7" w:rsidRPr="00601154">
        <w:rPr>
          <w:rFonts w:asciiTheme="majorBidi" w:hAnsiTheme="majorBidi" w:cstheme="majorBidi"/>
          <w:lang w:val="en-GB"/>
        </w:rPr>
        <w:br/>
        <w:t xml:space="preserve">                                  Duration Sankey diagram</w:t>
      </w:r>
    </w:p>
    <w:p w14:paraId="4CCCF646" w14:textId="4C3B2C2A" w:rsidR="006816D3" w:rsidRPr="00601154" w:rsidRDefault="0085084C" w:rsidP="006816D3">
      <w:pPr>
        <w:spacing w:line="360" w:lineRule="auto"/>
        <w:rPr>
          <w:rFonts w:asciiTheme="majorBidi" w:hAnsiTheme="majorBidi" w:cstheme="majorBidi"/>
        </w:rPr>
      </w:pPr>
      <w:r w:rsidRPr="00601154">
        <w:rPr>
          <w:rFonts w:asciiTheme="majorBidi" w:hAnsiTheme="majorBidi" w:cstheme="majorBidi"/>
          <w:color w:val="FF0000"/>
        </w:rPr>
        <w:br/>
      </w:r>
      <w:r w:rsidR="00C000EA" w:rsidRPr="00601154">
        <w:rPr>
          <w:rFonts w:asciiTheme="majorBidi" w:hAnsiTheme="majorBidi" w:cstheme="majorBidi"/>
        </w:rPr>
        <w:t xml:space="preserve">The total query duration </w:t>
      </w:r>
      <w:r w:rsidR="00F605C8" w:rsidRPr="00601154">
        <w:rPr>
          <w:rFonts w:asciiTheme="majorBidi" w:hAnsiTheme="majorBidi" w:cstheme="majorBidi"/>
        </w:rPr>
        <w:t xml:space="preserve">of both queries </w:t>
      </w:r>
      <w:r w:rsidR="00C000EA" w:rsidRPr="00601154">
        <w:rPr>
          <w:rFonts w:asciiTheme="majorBidi" w:hAnsiTheme="majorBidi" w:cstheme="majorBidi"/>
        </w:rPr>
        <w:t xml:space="preserve">is </w:t>
      </w:r>
      <w:r w:rsidR="0048147D" w:rsidRPr="00601154">
        <w:rPr>
          <w:rFonts w:asciiTheme="majorBidi" w:hAnsiTheme="majorBidi" w:cstheme="majorBidi"/>
        </w:rPr>
        <w:t>7</w:t>
      </w:r>
      <w:r w:rsidR="00F605C8" w:rsidRPr="00601154">
        <w:rPr>
          <w:rFonts w:asciiTheme="majorBidi" w:hAnsiTheme="majorBidi" w:cstheme="majorBidi"/>
        </w:rPr>
        <w:t>.5</w:t>
      </w:r>
      <w:r w:rsidR="00C000EA" w:rsidRPr="00601154">
        <w:rPr>
          <w:rFonts w:asciiTheme="majorBidi" w:hAnsiTheme="majorBidi" w:cstheme="majorBidi"/>
        </w:rPr>
        <w:t xml:space="preserve"> seconds</w:t>
      </w:r>
      <w:ins w:id="303" w:author="Eyal Trabelsi" w:date="2021-10-09T13:30:00Z">
        <w:r w:rsidR="00037D65">
          <w:rPr>
            <w:rFonts w:asciiTheme="majorBidi" w:hAnsiTheme="majorBidi" w:cstheme="majorBidi"/>
          </w:rPr>
          <w:t xml:space="preserve"> (from the “Total time”)</w:t>
        </w:r>
      </w:ins>
      <w:r w:rsidR="00C000EA" w:rsidRPr="00601154">
        <w:rPr>
          <w:rFonts w:asciiTheme="majorBidi" w:hAnsiTheme="majorBidi" w:cstheme="majorBidi"/>
        </w:rPr>
        <w:t xml:space="preserve">, we can see </w:t>
      </w:r>
      <w:r w:rsidR="003E4A2C" w:rsidRPr="00601154">
        <w:rPr>
          <w:rFonts w:asciiTheme="majorBidi" w:hAnsiTheme="majorBidi" w:cstheme="majorBidi"/>
        </w:rPr>
        <w:t xml:space="preserve">in </w:t>
      </w:r>
      <w:r w:rsidR="00E1275E">
        <w:rPr>
          <w:rFonts w:asciiTheme="majorBidi" w:hAnsiTheme="majorBidi" w:cstheme="majorBidi"/>
        </w:rPr>
        <w:t>f</w:t>
      </w:r>
      <w:r w:rsidR="003E4A2C" w:rsidRPr="00601154">
        <w:rPr>
          <w:rFonts w:asciiTheme="majorBidi" w:hAnsiTheme="majorBidi" w:cstheme="majorBidi"/>
        </w:rPr>
        <w:t xml:space="preserve">igure </w:t>
      </w:r>
      <w:r w:rsidR="00AD6C31">
        <w:rPr>
          <w:rFonts w:asciiTheme="majorBidi" w:hAnsiTheme="majorBidi" w:cstheme="majorBidi"/>
        </w:rPr>
        <w:t>55</w:t>
      </w:r>
      <w:r w:rsidR="003E4A2C" w:rsidRPr="00601154">
        <w:rPr>
          <w:rFonts w:asciiTheme="majorBidi" w:hAnsiTheme="majorBidi" w:cstheme="majorBidi"/>
        </w:rPr>
        <w:t xml:space="preserve"> </w:t>
      </w:r>
      <w:r w:rsidR="006816D3" w:rsidRPr="00601154">
        <w:rPr>
          <w:rFonts w:asciiTheme="majorBidi" w:hAnsiTheme="majorBidi" w:cstheme="majorBidi"/>
        </w:rPr>
        <w:t xml:space="preserve">that the longest operation (3.6 seconds) is the People* </w:t>
      </w:r>
      <w:r w:rsidR="006816D3" w:rsidRPr="00601154">
        <w:rPr>
          <w:rFonts w:ascii="Cambria Math" w:hAnsi="Cambria Math" w:cs="Cambria Math"/>
        </w:rPr>
        <w:t>⋈</w:t>
      </w:r>
      <w:r w:rsidR="006816D3" w:rsidRPr="00601154">
        <w:rPr>
          <w:rFonts w:asciiTheme="majorBidi" w:hAnsiTheme="majorBidi" w:cstheme="majorBidi"/>
        </w:rPr>
        <w:t xml:space="preserve"> Crew.</w:t>
      </w:r>
    </w:p>
    <w:p w14:paraId="641F7BAE" w14:textId="77777777" w:rsidR="006816D3" w:rsidRPr="00601154" w:rsidRDefault="006816D3" w:rsidP="006816D3">
      <w:pPr>
        <w:spacing w:line="360" w:lineRule="auto"/>
        <w:rPr>
          <w:rFonts w:asciiTheme="majorBidi" w:hAnsiTheme="majorBidi" w:cstheme="majorBidi"/>
        </w:rPr>
      </w:pPr>
    </w:p>
    <w:p w14:paraId="34CC3D88" w14:textId="28E50F75" w:rsidR="003E4A2C" w:rsidRPr="00601154" w:rsidRDefault="006816D3" w:rsidP="006816D3">
      <w:pPr>
        <w:spacing w:line="360" w:lineRule="auto"/>
        <w:rPr>
          <w:rFonts w:asciiTheme="majorBidi" w:hAnsiTheme="majorBidi" w:cstheme="majorBidi"/>
          <w:color w:val="FF0000"/>
        </w:rPr>
      </w:pPr>
      <w:r w:rsidRPr="00601154">
        <w:rPr>
          <w:rFonts w:asciiTheme="majorBidi" w:hAnsiTheme="majorBidi" w:cstheme="majorBidi"/>
        </w:rPr>
        <w:t xml:space="preserve">We can improve our query performance in multiple ways. The easiest one is to add a new index on the </w:t>
      </w:r>
      <w:r w:rsidRPr="00601154">
        <w:rPr>
          <w:rFonts w:asciiTheme="majorBidi" w:hAnsiTheme="majorBidi" w:cstheme="majorBidi"/>
          <w:i/>
          <w:iCs/>
        </w:rPr>
        <w:t>Crew</w:t>
      </w:r>
      <w:r w:rsidRPr="00601154">
        <w:rPr>
          <w:rFonts w:asciiTheme="majorBidi" w:hAnsiTheme="majorBidi" w:cstheme="majorBidi"/>
        </w:rPr>
        <w:t xml:space="preserve"> relation using the </w:t>
      </w:r>
      <w:proofErr w:type="spellStart"/>
      <w:r w:rsidRPr="00601154">
        <w:rPr>
          <w:rFonts w:asciiTheme="majorBidi" w:hAnsiTheme="majorBidi" w:cstheme="majorBidi"/>
          <w:i/>
          <w:iCs/>
        </w:rPr>
        <w:t>person_id</w:t>
      </w:r>
      <w:proofErr w:type="spellEnd"/>
      <w:r w:rsidRPr="00601154">
        <w:rPr>
          <w:rFonts w:asciiTheme="majorBidi" w:hAnsiTheme="majorBidi" w:cstheme="majorBidi"/>
        </w:rPr>
        <w:t xml:space="preserve"> column. The reason an index will improve our query execution time is that there are a lot of rows that can be skipped in the </w:t>
      </w:r>
      <w:r w:rsidR="001D24CA" w:rsidRPr="00601154">
        <w:rPr>
          <w:rFonts w:asciiTheme="majorBidi" w:hAnsiTheme="majorBidi" w:cstheme="majorBidi"/>
          <w:i/>
          <w:iCs/>
        </w:rPr>
        <w:t>Crew</w:t>
      </w:r>
      <w:r w:rsidR="001D24CA" w:rsidRPr="00601154">
        <w:rPr>
          <w:rFonts w:asciiTheme="majorBidi" w:hAnsiTheme="majorBidi" w:cstheme="majorBidi"/>
        </w:rPr>
        <w:t xml:space="preserve"> scan</w:t>
      </w:r>
      <w:r w:rsidRPr="00601154">
        <w:rPr>
          <w:rFonts w:asciiTheme="majorBidi" w:hAnsiTheme="majorBidi" w:cstheme="majorBidi"/>
        </w:rPr>
        <w:t xml:space="preserve">. This will allow us to use PostgreSQL’ </w:t>
      </w:r>
      <w:r w:rsidRPr="00601154">
        <w:rPr>
          <w:rFonts w:asciiTheme="majorBidi" w:hAnsiTheme="majorBidi" w:cstheme="majorBidi"/>
          <w:i/>
          <w:iCs/>
        </w:rPr>
        <w:t xml:space="preserve">Hash Join </w:t>
      </w:r>
      <w:r w:rsidRPr="00601154">
        <w:rPr>
          <w:rFonts w:asciiTheme="majorBidi" w:hAnsiTheme="majorBidi" w:cstheme="majorBidi"/>
        </w:rPr>
        <w:t xml:space="preserve">in a performant way (Index Join).  </w:t>
      </w:r>
      <w:r w:rsidR="00C000EA" w:rsidRPr="00601154">
        <w:rPr>
          <w:rFonts w:asciiTheme="majorBidi" w:hAnsiTheme="majorBidi" w:cstheme="majorBidi"/>
          <w:color w:val="FF0000"/>
        </w:rPr>
        <w:br/>
      </w:r>
    </w:p>
    <w:p w14:paraId="1A61655F" w14:textId="186F01E1" w:rsidR="00C000EA" w:rsidRPr="00601154" w:rsidRDefault="003E4A2C" w:rsidP="00F579FA">
      <w:pPr>
        <w:spacing w:line="360" w:lineRule="auto"/>
        <w:rPr>
          <w:rFonts w:asciiTheme="majorBidi" w:hAnsiTheme="majorBidi" w:cstheme="majorBidi"/>
        </w:rPr>
      </w:pPr>
      <w:r w:rsidRPr="00601154">
        <w:rPr>
          <w:rFonts w:asciiTheme="majorBidi" w:hAnsiTheme="majorBidi" w:cstheme="majorBidi"/>
        </w:rPr>
        <w:lastRenderedPageBreak/>
        <w:t xml:space="preserve">The index creation query on the crew relation with the </w:t>
      </w:r>
      <w:proofErr w:type="spellStart"/>
      <w:r w:rsidRPr="00601154">
        <w:rPr>
          <w:rFonts w:asciiTheme="majorBidi" w:hAnsiTheme="majorBidi" w:cstheme="majorBidi"/>
        </w:rPr>
        <w:t>person_id</w:t>
      </w:r>
      <w:proofErr w:type="spellEnd"/>
      <w:r w:rsidRPr="00601154">
        <w:rPr>
          <w:rFonts w:asciiTheme="majorBidi" w:hAnsiTheme="majorBidi" w:cstheme="majorBidi"/>
        </w:rPr>
        <w:t xml:space="preserve"> column can be seen in </w:t>
      </w:r>
      <w:r w:rsidR="00E1275E">
        <w:rPr>
          <w:rFonts w:asciiTheme="majorBidi" w:hAnsiTheme="majorBidi" w:cstheme="majorBidi"/>
        </w:rPr>
        <w:t>f</w:t>
      </w:r>
      <w:r w:rsidRPr="00601154">
        <w:rPr>
          <w:rFonts w:asciiTheme="majorBidi" w:hAnsiTheme="majorBidi" w:cstheme="majorBidi"/>
        </w:rPr>
        <w:t xml:space="preserve">igure </w:t>
      </w:r>
      <w:r w:rsidR="00AD6C31">
        <w:rPr>
          <w:rFonts w:asciiTheme="majorBidi" w:hAnsiTheme="majorBidi" w:cstheme="majorBidi"/>
        </w:rPr>
        <w:t>56</w:t>
      </w:r>
      <w:r w:rsidRPr="00601154">
        <w:rPr>
          <w:rFonts w:asciiTheme="majorBidi" w:hAnsiTheme="majorBidi" w:cstheme="majorBidi"/>
        </w:rPr>
        <w:t xml:space="preserve">. </w:t>
      </w:r>
    </w:p>
    <w:p w14:paraId="257AB49F" w14:textId="77777777" w:rsidR="00C000EA" w:rsidRPr="00601154" w:rsidRDefault="00C000EA" w:rsidP="00F579FA">
      <w:pPr>
        <w:pStyle w:val="NormalWeb"/>
        <w:spacing w:line="360" w:lineRule="auto"/>
        <w:rPr>
          <w:rFonts w:asciiTheme="majorBidi" w:eastAsiaTheme="minorHAnsi" w:hAnsiTheme="majorBidi" w:cstheme="majorBidi"/>
          <w:color w:val="FF0000"/>
        </w:rPr>
      </w:pPr>
      <w:r w:rsidRPr="00601154">
        <w:rPr>
          <w:rFonts w:asciiTheme="majorBidi" w:eastAsiaTheme="minorHAnsi" w:hAnsiTheme="majorBidi" w:cstheme="majorBidi"/>
          <w:noProof/>
          <w:color w:val="FF0000"/>
        </w:rPr>
        <w:drawing>
          <wp:inline distT="0" distB="0" distL="0" distR="0" wp14:anchorId="2CC39814" wp14:editId="66AE0304">
            <wp:extent cx="5727700" cy="3759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24.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375920"/>
                    </a:xfrm>
                    <a:prstGeom prst="rect">
                      <a:avLst/>
                    </a:prstGeom>
                  </pic:spPr>
                </pic:pic>
              </a:graphicData>
            </a:graphic>
          </wp:inline>
        </w:drawing>
      </w:r>
    </w:p>
    <w:p w14:paraId="6F6FF9B2" w14:textId="0E8B12F6" w:rsidR="00C000EA" w:rsidRPr="00601154" w:rsidRDefault="00C000EA" w:rsidP="00F579FA">
      <w:pPr>
        <w:spacing w:line="360" w:lineRule="auto"/>
        <w:rPr>
          <w:rFonts w:asciiTheme="majorBidi" w:hAnsiTheme="majorBidi" w:cstheme="majorBidi"/>
          <w:b/>
          <w:bCs/>
          <w:color w:val="000000" w:themeColor="text1"/>
          <w:lang w:val="en-GB"/>
        </w:rPr>
      </w:pPr>
      <w:r w:rsidRPr="00601154">
        <w:rPr>
          <w:rFonts w:asciiTheme="majorBidi" w:hAnsiTheme="majorBidi" w:cstheme="majorBidi"/>
          <w:color w:val="000000" w:themeColor="text1"/>
          <w:sz w:val="22"/>
          <w:szCs w:val="22"/>
          <w:vertAlign w:val="subscript"/>
        </w:rPr>
        <w:softHyphen/>
      </w:r>
      <w:r w:rsidRPr="00601154">
        <w:rPr>
          <w:rFonts w:asciiTheme="majorBidi" w:hAnsiTheme="majorBidi" w:cstheme="majorBidi"/>
          <w:color w:val="000000" w:themeColor="text1"/>
          <w:sz w:val="22"/>
          <w:szCs w:val="22"/>
          <w:vertAlign w:val="subscript"/>
        </w:rPr>
        <w:softHyphen/>
        <w:t xml:space="preserve">                                               </w:t>
      </w:r>
      <w:r w:rsidRPr="00601154">
        <w:rPr>
          <w:rFonts w:asciiTheme="majorBidi" w:hAnsiTheme="majorBidi" w:cstheme="majorBidi"/>
          <w:b/>
          <w:bCs/>
          <w:color w:val="000000" w:themeColor="text1"/>
          <w:lang w:val="en-GB"/>
        </w:rPr>
        <w:t xml:space="preserve">Figure </w:t>
      </w:r>
      <w:r w:rsidR="00AD6C31">
        <w:rPr>
          <w:rFonts w:asciiTheme="majorBidi" w:hAnsiTheme="majorBidi" w:cstheme="majorBidi"/>
          <w:b/>
          <w:bCs/>
          <w:color w:val="000000" w:themeColor="text1"/>
          <w:lang w:val="en-GB"/>
        </w:rPr>
        <w:t>56</w:t>
      </w:r>
      <w:r w:rsidR="00E53CC7" w:rsidRPr="00601154">
        <w:rPr>
          <w:rFonts w:asciiTheme="majorBidi" w:hAnsiTheme="majorBidi" w:cstheme="majorBidi"/>
          <w:b/>
          <w:bCs/>
          <w:color w:val="000000" w:themeColor="text1"/>
          <w:lang w:val="en-GB"/>
        </w:rPr>
        <w:t xml:space="preserve">- </w:t>
      </w:r>
      <w:r w:rsidR="00E53CC7" w:rsidRPr="00601154">
        <w:rPr>
          <w:rFonts w:asciiTheme="majorBidi" w:hAnsiTheme="majorBidi" w:cstheme="majorBidi"/>
          <w:lang w:val="en-GB"/>
        </w:rPr>
        <w:t>Identify Performance Bottleneck Crew Index Creation</w:t>
      </w:r>
    </w:p>
    <w:p w14:paraId="35CB1BE0" w14:textId="77777777" w:rsidR="003E4A2C" w:rsidRPr="00601154" w:rsidRDefault="003E4A2C" w:rsidP="00F579FA">
      <w:pPr>
        <w:spacing w:line="360" w:lineRule="auto"/>
        <w:rPr>
          <w:rFonts w:asciiTheme="majorBidi" w:hAnsiTheme="majorBidi" w:cstheme="majorBidi"/>
          <w:b/>
          <w:bCs/>
          <w:color w:val="FF0000"/>
          <w:lang w:val="en-GB"/>
        </w:rPr>
      </w:pPr>
    </w:p>
    <w:p w14:paraId="4BF91DBE" w14:textId="72FF70FD" w:rsidR="003E4A2C" w:rsidRPr="00601154" w:rsidRDefault="006816D3" w:rsidP="00F579FA">
      <w:pPr>
        <w:spacing w:line="360" w:lineRule="auto"/>
        <w:rPr>
          <w:rFonts w:asciiTheme="majorBidi" w:hAnsiTheme="majorBidi" w:cstheme="majorBidi"/>
          <w:lang w:val="en-GB"/>
        </w:rPr>
      </w:pPr>
      <w:r w:rsidRPr="00601154">
        <w:rPr>
          <w:rFonts w:asciiTheme="majorBidi" w:hAnsiTheme="majorBidi" w:cstheme="majorBidi"/>
          <w:lang w:val="en-GB"/>
        </w:rPr>
        <w:t xml:space="preserve">To </w:t>
      </w:r>
      <w:r w:rsidR="00B07439">
        <w:rPr>
          <w:rFonts w:asciiTheme="majorBidi" w:hAnsiTheme="majorBidi" w:cstheme="majorBidi"/>
          <w:lang w:val="en-GB"/>
        </w:rPr>
        <w:t>confirm</w:t>
      </w:r>
      <w:r w:rsidRPr="00601154">
        <w:rPr>
          <w:rFonts w:asciiTheme="majorBidi" w:hAnsiTheme="majorBidi" w:cstheme="majorBidi"/>
          <w:lang w:val="en-GB"/>
        </w:rPr>
        <w:t xml:space="preserve"> that we eliminated the bottleneck, </w:t>
      </w:r>
      <w:r w:rsidR="00EA3B8B" w:rsidRPr="00601154">
        <w:rPr>
          <w:rFonts w:asciiTheme="majorBidi" w:hAnsiTheme="majorBidi" w:cstheme="majorBidi"/>
          <w:lang w:val="en-GB"/>
        </w:rPr>
        <w:t xml:space="preserve">we will use </w:t>
      </w:r>
      <w:proofErr w:type="spellStart"/>
      <w:r w:rsidR="00EA3B8B" w:rsidRPr="00601154">
        <w:rPr>
          <w:rFonts w:asciiTheme="majorBidi" w:hAnsiTheme="majorBidi" w:cstheme="majorBidi"/>
          <w:lang w:val="en-GB"/>
        </w:rPr>
        <w:t>QueryFlow</w:t>
      </w:r>
      <w:proofErr w:type="spellEnd"/>
      <w:r w:rsidR="00EA3B8B" w:rsidRPr="00601154">
        <w:rPr>
          <w:rFonts w:asciiTheme="majorBidi" w:hAnsiTheme="majorBidi" w:cstheme="majorBidi"/>
          <w:lang w:val="en-GB"/>
        </w:rPr>
        <w:t xml:space="preserve"> to visualize the duration again</w:t>
      </w:r>
      <w:r w:rsidRPr="00601154">
        <w:rPr>
          <w:rFonts w:asciiTheme="majorBidi" w:hAnsiTheme="majorBidi" w:cstheme="majorBidi"/>
          <w:lang w:val="en-GB"/>
        </w:rPr>
        <w:t xml:space="preserve">. </w:t>
      </w:r>
      <w:r w:rsidR="003E4A2C" w:rsidRPr="00601154">
        <w:rPr>
          <w:rFonts w:asciiTheme="majorBidi" w:hAnsiTheme="majorBidi" w:cstheme="majorBidi"/>
          <w:lang w:val="en-GB"/>
        </w:rPr>
        <w:t xml:space="preserve">The corresponding Sankey that represents the duration of our </w:t>
      </w:r>
      <w:ins w:id="304" w:author="Eyal Trabelsi" w:date="2021-10-09T10:49:00Z">
        <w:r w:rsidR="00DF2477">
          <w:rPr>
            <w:rFonts w:asciiTheme="majorBidi" w:hAnsiTheme="majorBidi" w:cstheme="majorBidi"/>
            <w:lang w:val="en-GB"/>
          </w:rPr>
          <w:t xml:space="preserve">two </w:t>
        </w:r>
      </w:ins>
      <w:r w:rsidR="003E4A2C" w:rsidRPr="00601154">
        <w:rPr>
          <w:rFonts w:asciiTheme="majorBidi" w:hAnsiTheme="majorBidi" w:cstheme="majorBidi"/>
          <w:lang w:val="en-GB"/>
        </w:rPr>
        <w:t>quer</w:t>
      </w:r>
      <w:ins w:id="305" w:author="Eyal Trabelsi" w:date="2021-10-09T10:49:00Z">
        <w:r w:rsidR="00DF2477">
          <w:rPr>
            <w:rFonts w:asciiTheme="majorBidi" w:hAnsiTheme="majorBidi" w:cstheme="majorBidi"/>
            <w:lang w:val="en-GB"/>
          </w:rPr>
          <w:t>ies</w:t>
        </w:r>
      </w:ins>
      <w:del w:id="306" w:author="Eyal Trabelsi" w:date="2021-10-09T10:49:00Z">
        <w:r w:rsidR="003E4A2C" w:rsidRPr="00601154" w:rsidDel="00DF2477">
          <w:rPr>
            <w:rFonts w:asciiTheme="majorBidi" w:hAnsiTheme="majorBidi" w:cstheme="majorBidi"/>
            <w:lang w:val="en-GB"/>
          </w:rPr>
          <w:delText>y</w:delText>
        </w:r>
      </w:del>
      <w:r w:rsidR="003E4A2C" w:rsidRPr="00601154">
        <w:rPr>
          <w:rFonts w:asciiTheme="majorBidi" w:hAnsiTheme="majorBidi" w:cstheme="majorBidi"/>
          <w:lang w:val="en-GB"/>
        </w:rPr>
        <w:t xml:space="preserve"> now can be seen in </w:t>
      </w:r>
      <w:r w:rsidR="00E1275E">
        <w:rPr>
          <w:rFonts w:asciiTheme="majorBidi" w:hAnsiTheme="majorBidi" w:cstheme="majorBidi"/>
          <w:lang w:val="en-GB"/>
        </w:rPr>
        <w:t>f</w:t>
      </w:r>
      <w:r w:rsidR="003E4A2C" w:rsidRPr="00601154">
        <w:rPr>
          <w:rFonts w:asciiTheme="majorBidi" w:hAnsiTheme="majorBidi" w:cstheme="majorBidi"/>
          <w:lang w:val="en-GB"/>
        </w:rPr>
        <w:t xml:space="preserve">igure </w:t>
      </w:r>
      <w:r w:rsidR="00AD6C31">
        <w:rPr>
          <w:rFonts w:asciiTheme="majorBidi" w:hAnsiTheme="majorBidi" w:cstheme="majorBidi"/>
          <w:lang w:val="en-GB"/>
        </w:rPr>
        <w:t>57</w:t>
      </w:r>
      <w:r w:rsidR="003E4A2C" w:rsidRPr="00601154">
        <w:rPr>
          <w:rFonts w:asciiTheme="majorBidi" w:hAnsiTheme="majorBidi" w:cstheme="majorBidi"/>
          <w:lang w:val="en-GB"/>
        </w:rPr>
        <w:t>.</w:t>
      </w:r>
    </w:p>
    <w:p w14:paraId="4E01AE9B" w14:textId="6DB6A15A" w:rsidR="00C000EA" w:rsidRPr="00601154" w:rsidRDefault="00B27C2E" w:rsidP="000E23DA">
      <w:pPr>
        <w:spacing w:line="360" w:lineRule="auto"/>
        <w:rPr>
          <w:rFonts w:asciiTheme="majorBidi" w:hAnsiTheme="majorBidi" w:cstheme="majorBidi"/>
          <w:b/>
          <w:bCs/>
          <w:lang w:val="en-GB"/>
        </w:rPr>
      </w:pPr>
      <w:r>
        <w:rPr>
          <w:rFonts w:asciiTheme="majorBidi" w:hAnsiTheme="majorBidi" w:cstheme="majorBidi"/>
          <w:b/>
          <w:bCs/>
          <w:noProof/>
        </w:rPr>
        <w:drawing>
          <wp:inline distT="0" distB="0" distL="0" distR="0" wp14:anchorId="1258EB4A" wp14:editId="7296B5B3">
            <wp:extent cx="5727700" cy="283273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7700" cy="2832735"/>
                    </a:xfrm>
                    <a:prstGeom prst="rect">
                      <a:avLst/>
                    </a:prstGeom>
                  </pic:spPr>
                </pic:pic>
              </a:graphicData>
            </a:graphic>
          </wp:inline>
        </w:drawing>
      </w:r>
    </w:p>
    <w:p w14:paraId="319449A0" w14:textId="3CB81A0C" w:rsidR="00C000EA" w:rsidRPr="00601154" w:rsidRDefault="00C000EA" w:rsidP="00E53CC7">
      <w:pPr>
        <w:spacing w:line="360" w:lineRule="auto"/>
        <w:rPr>
          <w:rFonts w:asciiTheme="majorBidi" w:hAnsiTheme="majorBidi" w:cstheme="majorBidi"/>
          <w:lang w:val="en-GB"/>
        </w:rPr>
      </w:pPr>
      <w:r w:rsidRPr="00601154">
        <w:rPr>
          <w:rFonts w:asciiTheme="majorBidi" w:hAnsiTheme="majorBidi" w:cstheme="majorBidi"/>
          <w:color w:val="000000" w:themeColor="text1"/>
          <w:sz w:val="22"/>
          <w:szCs w:val="22"/>
          <w:vertAlign w:val="subscript"/>
        </w:rPr>
        <w:softHyphen/>
      </w:r>
      <w:r w:rsidRPr="00601154">
        <w:rPr>
          <w:rFonts w:asciiTheme="majorBidi" w:hAnsiTheme="majorBidi" w:cstheme="majorBidi"/>
          <w:color w:val="000000" w:themeColor="text1"/>
          <w:sz w:val="22"/>
          <w:szCs w:val="22"/>
          <w:vertAlign w:val="subscript"/>
        </w:rPr>
        <w:softHyphen/>
        <w:t xml:space="preserve">                                       </w:t>
      </w:r>
      <w:r w:rsidR="006816D3" w:rsidRPr="00601154">
        <w:rPr>
          <w:rFonts w:asciiTheme="majorBidi" w:hAnsiTheme="majorBidi" w:cstheme="majorBidi"/>
          <w:b/>
          <w:bCs/>
          <w:color w:val="000000" w:themeColor="text1"/>
          <w:lang w:val="en-GB"/>
        </w:rPr>
        <w:t>F</w:t>
      </w:r>
      <w:r w:rsidRPr="00601154">
        <w:rPr>
          <w:rFonts w:asciiTheme="majorBidi" w:hAnsiTheme="majorBidi" w:cstheme="majorBidi"/>
          <w:b/>
          <w:bCs/>
          <w:color w:val="000000" w:themeColor="text1"/>
          <w:lang w:val="en-GB"/>
        </w:rPr>
        <w:t xml:space="preserve">igure </w:t>
      </w:r>
      <w:r w:rsidR="00AD6C31">
        <w:rPr>
          <w:rFonts w:asciiTheme="majorBidi" w:hAnsiTheme="majorBidi" w:cstheme="majorBidi"/>
          <w:b/>
          <w:bCs/>
          <w:color w:val="000000" w:themeColor="text1"/>
          <w:lang w:val="en-GB"/>
        </w:rPr>
        <w:t>57</w:t>
      </w:r>
      <w:r w:rsidR="00E53CC7" w:rsidRPr="00601154">
        <w:rPr>
          <w:rFonts w:asciiTheme="majorBidi" w:hAnsiTheme="majorBidi" w:cstheme="majorBidi"/>
          <w:b/>
          <w:bCs/>
          <w:color w:val="000000" w:themeColor="text1"/>
          <w:lang w:val="en-GB"/>
        </w:rPr>
        <w:t xml:space="preserve">- </w:t>
      </w:r>
      <w:r w:rsidR="00E53CC7" w:rsidRPr="00601154">
        <w:rPr>
          <w:rFonts w:asciiTheme="majorBidi" w:hAnsiTheme="majorBidi" w:cstheme="majorBidi"/>
          <w:lang w:val="en-GB"/>
        </w:rPr>
        <w:t xml:space="preserve">Identify Performance Bottleneck Duration Sankey diagram </w:t>
      </w:r>
      <w:r w:rsidR="00E53CC7" w:rsidRPr="00601154">
        <w:rPr>
          <w:rFonts w:asciiTheme="majorBidi" w:hAnsiTheme="majorBidi" w:cstheme="majorBidi"/>
          <w:lang w:val="en-GB"/>
        </w:rPr>
        <w:br/>
        <w:t xml:space="preserve">                                          After Crew Index Creation</w:t>
      </w:r>
    </w:p>
    <w:p w14:paraId="634E2604" w14:textId="77777777" w:rsidR="006816D3" w:rsidRPr="00601154" w:rsidRDefault="006816D3" w:rsidP="00F579FA">
      <w:pPr>
        <w:spacing w:line="360" w:lineRule="auto"/>
        <w:rPr>
          <w:rFonts w:asciiTheme="majorBidi" w:hAnsiTheme="majorBidi" w:cstheme="majorBidi"/>
          <w:color w:val="FF0000"/>
        </w:rPr>
      </w:pPr>
    </w:p>
    <w:p w14:paraId="48154F87" w14:textId="194CD2D0" w:rsidR="006816D3" w:rsidRPr="00601154" w:rsidRDefault="006816D3" w:rsidP="006816D3">
      <w:pPr>
        <w:spacing w:line="360" w:lineRule="auto"/>
        <w:rPr>
          <w:rFonts w:asciiTheme="majorBidi" w:hAnsiTheme="majorBidi" w:cstheme="majorBidi"/>
        </w:rPr>
      </w:pPr>
      <w:r w:rsidRPr="00601154">
        <w:rPr>
          <w:rFonts w:asciiTheme="majorBidi" w:hAnsiTheme="majorBidi" w:cstheme="majorBidi"/>
        </w:rPr>
        <w:t xml:space="preserve">The total query duration is </w:t>
      </w:r>
      <w:r w:rsidR="0048147D" w:rsidRPr="00601154">
        <w:rPr>
          <w:rFonts w:asciiTheme="majorBidi" w:hAnsiTheme="majorBidi" w:cstheme="majorBidi"/>
          <w:rtl/>
        </w:rPr>
        <w:t>4</w:t>
      </w:r>
      <w:r w:rsidR="0048147D" w:rsidRPr="00601154">
        <w:rPr>
          <w:rFonts w:asciiTheme="majorBidi" w:hAnsiTheme="majorBidi" w:cstheme="majorBidi"/>
        </w:rPr>
        <w:t>.5</w:t>
      </w:r>
      <w:r w:rsidRPr="00601154">
        <w:rPr>
          <w:rFonts w:asciiTheme="majorBidi" w:hAnsiTheme="majorBidi" w:cstheme="majorBidi"/>
        </w:rPr>
        <w:t xml:space="preserve"> seconds</w:t>
      </w:r>
      <w:ins w:id="307" w:author="Eyal Trabelsi" w:date="2021-10-09T13:30:00Z">
        <w:r w:rsidR="00037D65">
          <w:rPr>
            <w:rFonts w:asciiTheme="majorBidi" w:hAnsiTheme="majorBidi" w:cstheme="majorBidi"/>
          </w:rPr>
          <w:t xml:space="preserve"> (from the “Total time” of last node)</w:t>
        </w:r>
      </w:ins>
      <w:r w:rsidRPr="00601154">
        <w:rPr>
          <w:rFonts w:asciiTheme="majorBidi" w:hAnsiTheme="majorBidi" w:cstheme="majorBidi"/>
        </w:rPr>
        <w:t xml:space="preserve">, we can see in </w:t>
      </w:r>
      <w:r w:rsidR="00E1275E">
        <w:rPr>
          <w:rFonts w:asciiTheme="majorBidi" w:hAnsiTheme="majorBidi" w:cstheme="majorBidi"/>
        </w:rPr>
        <w:t>f</w:t>
      </w:r>
      <w:r w:rsidRPr="00601154">
        <w:rPr>
          <w:rFonts w:asciiTheme="majorBidi" w:hAnsiTheme="majorBidi" w:cstheme="majorBidi"/>
        </w:rPr>
        <w:t xml:space="preserve">igure </w:t>
      </w:r>
      <w:r w:rsidR="00AD6C31">
        <w:rPr>
          <w:rFonts w:asciiTheme="majorBidi" w:hAnsiTheme="majorBidi" w:cstheme="majorBidi"/>
        </w:rPr>
        <w:t>57</w:t>
      </w:r>
      <w:r w:rsidRPr="00601154">
        <w:rPr>
          <w:rFonts w:asciiTheme="majorBidi" w:hAnsiTheme="majorBidi" w:cstheme="majorBidi"/>
        </w:rPr>
        <w:t xml:space="preserve"> that it improved both the </w:t>
      </w:r>
      <w:r w:rsidRPr="00601154">
        <w:rPr>
          <w:rFonts w:asciiTheme="majorBidi" w:hAnsiTheme="majorBidi" w:cstheme="majorBidi"/>
          <w:i/>
          <w:iCs/>
        </w:rPr>
        <w:t xml:space="preserve">People* </w:t>
      </w:r>
      <w:r w:rsidRPr="00601154">
        <w:rPr>
          <w:rFonts w:ascii="Cambria Math" w:hAnsi="Cambria Math" w:cs="Cambria Math"/>
          <w:i/>
          <w:iCs/>
        </w:rPr>
        <w:t>⋈</w:t>
      </w:r>
      <w:r w:rsidRPr="00601154">
        <w:rPr>
          <w:rFonts w:asciiTheme="majorBidi" w:hAnsiTheme="majorBidi" w:cstheme="majorBidi"/>
          <w:i/>
          <w:iCs/>
        </w:rPr>
        <w:t xml:space="preserve"> Crew</w:t>
      </w:r>
      <w:r w:rsidRPr="00601154">
        <w:rPr>
          <w:rFonts w:asciiTheme="majorBidi" w:hAnsiTheme="majorBidi" w:cstheme="majorBidi"/>
        </w:rPr>
        <w:t xml:space="preserve"> and the scan on the </w:t>
      </w:r>
      <w:r w:rsidRPr="00601154">
        <w:rPr>
          <w:rFonts w:asciiTheme="majorBidi" w:hAnsiTheme="majorBidi" w:cstheme="majorBidi"/>
          <w:i/>
          <w:iCs/>
        </w:rPr>
        <w:t>Crew</w:t>
      </w:r>
      <w:r w:rsidRPr="00601154">
        <w:rPr>
          <w:rFonts w:asciiTheme="majorBidi" w:hAnsiTheme="majorBidi" w:cstheme="majorBidi"/>
        </w:rPr>
        <w:t xml:space="preserve"> relation.  </w:t>
      </w:r>
      <w:r w:rsidRPr="00601154">
        <w:rPr>
          <w:rFonts w:asciiTheme="majorBidi" w:hAnsiTheme="majorBidi" w:cstheme="majorBidi"/>
        </w:rPr>
        <w:br/>
      </w:r>
    </w:p>
    <w:p w14:paraId="15A9D7A0" w14:textId="48537F3F" w:rsidR="00114B69" w:rsidRPr="007E4308" w:rsidDel="00DF48AA" w:rsidRDefault="006816D3" w:rsidP="007E4308">
      <w:pPr>
        <w:spacing w:line="360" w:lineRule="auto"/>
        <w:rPr>
          <w:del w:id="308" w:author="Eyal Trabelsi" w:date="2021-10-09T13:08:00Z"/>
          <w:rFonts w:asciiTheme="majorBidi" w:hAnsiTheme="majorBidi" w:cstheme="majorBidi"/>
          <w:rtl/>
        </w:rPr>
      </w:pPr>
      <w:r w:rsidRPr="00601154">
        <w:rPr>
          <w:rFonts w:asciiTheme="majorBidi" w:hAnsiTheme="majorBidi" w:cstheme="majorBidi"/>
        </w:rPr>
        <w:t xml:space="preserve">Performance optimization is an iterative process. </w:t>
      </w:r>
      <w:r w:rsidR="00B07439">
        <w:rPr>
          <w:rFonts w:asciiTheme="majorBidi" w:hAnsiTheme="majorBidi" w:cstheme="majorBidi"/>
        </w:rPr>
        <w:t>T</w:t>
      </w:r>
      <w:r w:rsidRPr="00601154">
        <w:rPr>
          <w:rFonts w:asciiTheme="majorBidi" w:hAnsiTheme="majorBidi" w:cstheme="majorBidi"/>
        </w:rPr>
        <w:t xml:space="preserve">o illustrate the MQO in the best </w:t>
      </w:r>
      <w:r w:rsidR="00534CBD" w:rsidRPr="00601154">
        <w:rPr>
          <w:rFonts w:asciiTheme="majorBidi" w:hAnsiTheme="majorBidi" w:cstheme="majorBidi"/>
        </w:rPr>
        <w:t>way, we</w:t>
      </w:r>
      <w:r w:rsidRPr="00601154">
        <w:rPr>
          <w:rFonts w:asciiTheme="majorBidi" w:hAnsiTheme="majorBidi" w:cstheme="majorBidi"/>
        </w:rPr>
        <w:t xml:space="preserve"> will</w:t>
      </w:r>
      <w:r w:rsidR="0048147D" w:rsidRPr="00601154">
        <w:rPr>
          <w:rFonts w:asciiTheme="majorBidi" w:hAnsiTheme="majorBidi" w:cstheme="majorBidi"/>
        </w:rPr>
        <w:t xml:space="preserve"> </w:t>
      </w:r>
      <w:r w:rsidRPr="00601154">
        <w:rPr>
          <w:rFonts w:asciiTheme="majorBidi" w:hAnsiTheme="majorBidi" w:cstheme="majorBidi"/>
        </w:rPr>
        <w:t xml:space="preserve">continue to improve our queries. We see that both queries </w:t>
      </w:r>
      <w:proofErr w:type="spellStart"/>
      <w:r w:rsidRPr="00601154">
        <w:rPr>
          <w:rFonts w:asciiTheme="majorBidi" w:hAnsiTheme="majorBidi" w:cstheme="majorBidi"/>
        </w:rPr>
        <w:t>uses</w:t>
      </w:r>
      <w:r w:rsidRPr="00601154">
        <w:rPr>
          <w:rFonts w:asciiTheme="majorBidi" w:hAnsiTheme="majorBidi" w:cstheme="majorBidi"/>
          <w:i/>
          <w:iCs/>
          <w:color w:val="000000" w:themeColor="text1"/>
        </w:rPr>
        <w:t>Title</w:t>
      </w:r>
      <w:proofErr w:type="spellEnd"/>
      <w:r w:rsidRPr="00601154">
        <w:rPr>
          <w:rFonts w:asciiTheme="majorBidi" w:hAnsiTheme="majorBidi" w:cstheme="majorBidi"/>
          <w:color w:val="000000" w:themeColor="text1"/>
        </w:rPr>
        <w:t xml:space="preserve"> scan and </w:t>
      </w:r>
      <w:r w:rsidR="00534CBD" w:rsidRPr="00601154">
        <w:rPr>
          <w:rFonts w:asciiTheme="majorBidi" w:hAnsiTheme="majorBidi" w:cstheme="majorBidi"/>
          <w:color w:val="000000" w:themeColor="text1"/>
        </w:rPr>
        <w:t>have</w:t>
      </w:r>
      <w:r w:rsidRPr="00601154">
        <w:rPr>
          <w:rFonts w:asciiTheme="majorBidi" w:hAnsiTheme="majorBidi" w:cstheme="majorBidi"/>
          <w:color w:val="000000" w:themeColor="text1"/>
        </w:rPr>
        <w:t xml:space="preserve"> predicate</w:t>
      </w:r>
      <w:r w:rsidR="000E23DA" w:rsidRPr="00601154">
        <w:rPr>
          <w:rFonts w:asciiTheme="majorBidi" w:hAnsiTheme="majorBidi" w:cstheme="majorBidi"/>
          <w:color w:val="000000" w:themeColor="text1"/>
        </w:rPr>
        <w:t>s</w:t>
      </w:r>
      <w:r w:rsidRPr="00601154">
        <w:rPr>
          <w:rFonts w:asciiTheme="majorBidi" w:hAnsiTheme="majorBidi" w:cstheme="majorBidi"/>
        </w:rPr>
        <w:t>. We will add a</w:t>
      </w:r>
      <w:r w:rsidR="000E23DA" w:rsidRPr="00601154">
        <w:rPr>
          <w:rFonts w:asciiTheme="majorBidi" w:hAnsiTheme="majorBidi" w:cstheme="majorBidi"/>
        </w:rPr>
        <w:t xml:space="preserve">n </w:t>
      </w:r>
      <w:r w:rsidRPr="00601154">
        <w:rPr>
          <w:rFonts w:asciiTheme="majorBidi" w:hAnsiTheme="majorBidi" w:cstheme="majorBidi"/>
        </w:rPr>
        <w:t xml:space="preserve">index on the Titles relation using the </w:t>
      </w:r>
      <w:proofErr w:type="spellStart"/>
      <w:r w:rsidRPr="00601154">
        <w:rPr>
          <w:rFonts w:asciiTheme="majorBidi" w:hAnsiTheme="majorBidi" w:cstheme="majorBidi"/>
        </w:rPr>
        <w:t>title_id</w:t>
      </w:r>
      <w:proofErr w:type="spellEnd"/>
      <w:r w:rsidRPr="00601154">
        <w:rPr>
          <w:rFonts w:asciiTheme="majorBidi" w:hAnsiTheme="majorBidi" w:cstheme="majorBidi"/>
        </w:rPr>
        <w:t xml:space="preserve"> </w:t>
      </w:r>
      <w:r w:rsidR="000E23DA" w:rsidRPr="00601154">
        <w:rPr>
          <w:rFonts w:asciiTheme="majorBidi" w:hAnsiTheme="majorBidi" w:cstheme="majorBidi"/>
        </w:rPr>
        <w:t>and genres columns</w:t>
      </w:r>
      <w:r w:rsidRPr="00601154">
        <w:rPr>
          <w:rFonts w:asciiTheme="majorBidi" w:hAnsiTheme="majorBidi" w:cstheme="majorBidi"/>
        </w:rPr>
        <w:t>.</w:t>
      </w:r>
      <w:r w:rsidRPr="00601154">
        <w:rPr>
          <w:rFonts w:asciiTheme="majorBidi" w:hAnsiTheme="majorBidi" w:cstheme="majorBidi"/>
          <w:color w:val="FF0000"/>
        </w:rPr>
        <w:t xml:space="preserve"> </w:t>
      </w:r>
      <w:r w:rsidRPr="00601154">
        <w:rPr>
          <w:rFonts w:asciiTheme="majorBidi" w:hAnsiTheme="majorBidi" w:cstheme="majorBidi"/>
        </w:rPr>
        <w:t xml:space="preserve">The index creation query on the </w:t>
      </w:r>
      <w:r w:rsidR="000E23DA" w:rsidRPr="00601154">
        <w:rPr>
          <w:rFonts w:asciiTheme="majorBidi" w:hAnsiTheme="majorBidi" w:cstheme="majorBidi"/>
        </w:rPr>
        <w:t>titles</w:t>
      </w:r>
      <w:r w:rsidRPr="00601154">
        <w:rPr>
          <w:rFonts w:asciiTheme="majorBidi" w:hAnsiTheme="majorBidi" w:cstheme="majorBidi"/>
        </w:rPr>
        <w:t xml:space="preserve"> relation can be seen in </w:t>
      </w:r>
      <w:r w:rsidR="00E1275E">
        <w:rPr>
          <w:rFonts w:asciiTheme="majorBidi" w:hAnsiTheme="majorBidi" w:cstheme="majorBidi"/>
        </w:rPr>
        <w:t>f</w:t>
      </w:r>
      <w:r w:rsidRPr="00601154">
        <w:rPr>
          <w:rFonts w:asciiTheme="majorBidi" w:hAnsiTheme="majorBidi" w:cstheme="majorBidi"/>
        </w:rPr>
        <w:t xml:space="preserve">igure </w:t>
      </w:r>
      <w:r w:rsidR="00AD6C31">
        <w:rPr>
          <w:rFonts w:asciiTheme="majorBidi" w:hAnsiTheme="majorBidi" w:cstheme="majorBidi"/>
        </w:rPr>
        <w:t>58</w:t>
      </w:r>
      <w:r w:rsidRPr="00601154">
        <w:rPr>
          <w:rFonts w:asciiTheme="majorBidi" w:hAnsiTheme="majorBidi" w:cstheme="majorBidi"/>
        </w:rPr>
        <w:t xml:space="preserve">. </w:t>
      </w:r>
      <w:r w:rsidR="007E4308">
        <w:rPr>
          <w:rFonts w:asciiTheme="majorBidi" w:hAnsiTheme="majorBidi" w:cstheme="majorBidi"/>
        </w:rPr>
        <w:br/>
      </w:r>
      <w:ins w:id="309" w:author="Eyal Trabelsi" w:date="2021-10-09T13:08:00Z">
        <w:r w:rsidR="00DF48AA">
          <w:rPr>
            <w:rFonts w:asciiTheme="majorBidi" w:hAnsiTheme="majorBidi" w:cstheme="majorBidi"/>
            <w:noProof/>
          </w:rPr>
          <w:drawing>
            <wp:inline distT="0" distB="0" distL="0" distR="0" wp14:anchorId="464572F9" wp14:editId="373D0982">
              <wp:extent cx="5727700" cy="5867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9">
                        <a:extLst>
                          <a:ext uri="{28A0092B-C50C-407E-A947-70E740481C1C}">
                            <a14:useLocalDpi xmlns:a14="http://schemas.microsoft.com/office/drawing/2010/main" val="0"/>
                          </a:ext>
                        </a:extLst>
                      </a:blip>
                      <a:stretch>
                        <a:fillRect/>
                      </a:stretch>
                    </pic:blipFill>
                    <pic:spPr>
                      <a:xfrm>
                        <a:off x="0" y="0"/>
                        <a:ext cx="5727700" cy="586740"/>
                      </a:xfrm>
                      <a:prstGeom prst="rect">
                        <a:avLst/>
                      </a:prstGeom>
                    </pic:spPr>
                  </pic:pic>
                </a:graphicData>
              </a:graphic>
            </wp:inline>
          </w:drawing>
        </w:r>
      </w:ins>
    </w:p>
    <w:p w14:paraId="794DF946" w14:textId="0F99B6DF" w:rsidR="006816D3" w:rsidRPr="00601154" w:rsidRDefault="007E4308" w:rsidP="00DF48AA">
      <w:pPr>
        <w:spacing w:line="360" w:lineRule="auto"/>
        <w:rPr>
          <w:rFonts w:asciiTheme="majorBidi" w:hAnsiTheme="majorBidi" w:cstheme="majorBidi"/>
          <w:b/>
          <w:bCs/>
          <w:color w:val="000000" w:themeColor="text1"/>
          <w:lang w:val="en-GB"/>
        </w:rPr>
      </w:pPr>
      <w:del w:id="310" w:author="Eyal Trabelsi" w:date="2021-10-09T13:08:00Z">
        <w:r w:rsidDel="00DF48AA">
          <w:rPr>
            <w:rFonts w:asciiTheme="majorBidi" w:hAnsiTheme="majorBidi" w:cstheme="majorBidi"/>
            <w:noProof/>
            <w:color w:val="FF0000"/>
          </w:rPr>
          <w:drawing>
            <wp:inline distT="0" distB="0" distL="0" distR="0" wp14:anchorId="39C072DD" wp14:editId="17094748">
              <wp:extent cx="5727700" cy="448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0">
                        <a:extLst>
                          <a:ext uri="{28A0092B-C50C-407E-A947-70E740481C1C}">
                            <a14:useLocalDpi xmlns:a14="http://schemas.microsoft.com/office/drawing/2010/main" val="0"/>
                          </a:ext>
                        </a:extLst>
                      </a:blip>
                      <a:stretch>
                        <a:fillRect/>
                      </a:stretch>
                    </pic:blipFill>
                    <pic:spPr>
                      <a:xfrm>
                        <a:off x="0" y="0"/>
                        <a:ext cx="5727700" cy="448945"/>
                      </a:xfrm>
                      <a:prstGeom prst="rect">
                        <a:avLst/>
                      </a:prstGeom>
                    </pic:spPr>
                  </pic:pic>
                </a:graphicData>
              </a:graphic>
            </wp:inline>
          </w:drawing>
        </w:r>
      </w:del>
      <w:r w:rsidR="006816D3" w:rsidRPr="00601154">
        <w:rPr>
          <w:rFonts w:asciiTheme="majorBidi" w:hAnsiTheme="majorBidi" w:cstheme="majorBidi"/>
          <w:color w:val="FF0000"/>
        </w:rPr>
        <w:br/>
      </w:r>
      <w:r w:rsidR="006816D3" w:rsidRPr="00601154">
        <w:rPr>
          <w:rFonts w:asciiTheme="majorBidi" w:hAnsiTheme="majorBidi" w:cstheme="majorBidi"/>
          <w:color w:val="000000" w:themeColor="text1"/>
          <w:sz w:val="22"/>
          <w:szCs w:val="22"/>
          <w:vertAlign w:val="subscript"/>
        </w:rPr>
        <w:lastRenderedPageBreak/>
        <w:softHyphen/>
      </w:r>
      <w:r w:rsidR="006816D3" w:rsidRPr="00601154">
        <w:rPr>
          <w:rFonts w:asciiTheme="majorBidi" w:hAnsiTheme="majorBidi" w:cstheme="majorBidi"/>
          <w:color w:val="000000" w:themeColor="text1"/>
          <w:sz w:val="22"/>
          <w:szCs w:val="22"/>
          <w:vertAlign w:val="subscript"/>
        </w:rPr>
        <w:softHyphen/>
        <w:t xml:space="preserve">                                                         </w:t>
      </w:r>
      <w:r w:rsidR="006816D3" w:rsidRPr="00601154">
        <w:rPr>
          <w:rFonts w:asciiTheme="majorBidi" w:hAnsiTheme="majorBidi" w:cstheme="majorBidi"/>
          <w:b/>
          <w:bCs/>
          <w:color w:val="000000" w:themeColor="text1"/>
          <w:lang w:val="en-GB"/>
        </w:rPr>
        <w:t xml:space="preserve">Figure </w:t>
      </w:r>
      <w:r w:rsidR="00AD6C31">
        <w:rPr>
          <w:rFonts w:asciiTheme="majorBidi" w:hAnsiTheme="majorBidi" w:cstheme="majorBidi"/>
          <w:b/>
          <w:bCs/>
          <w:color w:val="000000" w:themeColor="text1"/>
          <w:lang w:val="en-GB"/>
        </w:rPr>
        <w:t>58</w:t>
      </w:r>
      <w:r w:rsidR="00E53CC7" w:rsidRPr="00601154">
        <w:rPr>
          <w:rFonts w:asciiTheme="majorBidi" w:hAnsiTheme="majorBidi" w:cstheme="majorBidi"/>
          <w:b/>
          <w:bCs/>
          <w:color w:val="000000" w:themeColor="text1"/>
          <w:lang w:val="en-GB"/>
        </w:rPr>
        <w:t xml:space="preserve">- </w:t>
      </w:r>
      <w:r w:rsidR="00E53CC7" w:rsidRPr="00601154">
        <w:rPr>
          <w:rFonts w:asciiTheme="majorBidi" w:hAnsiTheme="majorBidi" w:cstheme="majorBidi"/>
          <w:lang w:val="en-GB"/>
        </w:rPr>
        <w:t>Identify Performance Bottleneck Title Index Creation</w:t>
      </w:r>
      <w:r w:rsidR="006816D3" w:rsidRPr="00601154">
        <w:rPr>
          <w:rFonts w:asciiTheme="majorBidi" w:hAnsiTheme="majorBidi" w:cstheme="majorBidi"/>
          <w:b/>
          <w:bCs/>
          <w:color w:val="000000" w:themeColor="text1"/>
          <w:lang w:val="en-GB"/>
        </w:rPr>
        <w:br/>
      </w:r>
      <w:r w:rsidR="006816D3" w:rsidRPr="00601154">
        <w:rPr>
          <w:rFonts w:asciiTheme="majorBidi" w:hAnsiTheme="majorBidi" w:cstheme="majorBidi"/>
        </w:rPr>
        <w:br/>
      </w:r>
      <w:r w:rsidR="006816D3" w:rsidRPr="00601154">
        <w:rPr>
          <w:rFonts w:asciiTheme="majorBidi" w:hAnsiTheme="majorBidi" w:cstheme="majorBidi"/>
          <w:lang w:val="en-GB"/>
        </w:rPr>
        <w:t xml:space="preserve">To </w:t>
      </w:r>
      <w:r w:rsidR="00B07439">
        <w:rPr>
          <w:rFonts w:asciiTheme="majorBidi" w:hAnsiTheme="majorBidi" w:cstheme="majorBidi"/>
          <w:lang w:val="en-GB"/>
        </w:rPr>
        <w:t>confirm</w:t>
      </w:r>
      <w:r w:rsidR="006816D3" w:rsidRPr="00601154">
        <w:rPr>
          <w:rFonts w:asciiTheme="majorBidi" w:hAnsiTheme="majorBidi" w:cstheme="majorBidi"/>
          <w:lang w:val="en-GB"/>
        </w:rPr>
        <w:t xml:space="preserve"> that we eliminated the bottleneck, </w:t>
      </w:r>
      <w:r w:rsidR="00EA3B8B" w:rsidRPr="00601154">
        <w:rPr>
          <w:rFonts w:asciiTheme="majorBidi" w:hAnsiTheme="majorBidi" w:cstheme="majorBidi"/>
          <w:lang w:val="en-GB"/>
        </w:rPr>
        <w:t xml:space="preserve">we will use </w:t>
      </w:r>
      <w:proofErr w:type="spellStart"/>
      <w:r w:rsidR="00EA3B8B" w:rsidRPr="00601154">
        <w:rPr>
          <w:rFonts w:asciiTheme="majorBidi" w:hAnsiTheme="majorBidi" w:cstheme="majorBidi"/>
          <w:lang w:val="en-GB"/>
        </w:rPr>
        <w:t>QueryFlow</w:t>
      </w:r>
      <w:proofErr w:type="spellEnd"/>
      <w:r w:rsidR="00EA3B8B" w:rsidRPr="00601154">
        <w:rPr>
          <w:rFonts w:asciiTheme="majorBidi" w:hAnsiTheme="majorBidi" w:cstheme="majorBidi"/>
          <w:lang w:val="en-GB"/>
        </w:rPr>
        <w:t xml:space="preserve"> to visualize the duration again</w:t>
      </w:r>
      <w:r w:rsidR="006816D3" w:rsidRPr="00601154">
        <w:rPr>
          <w:rFonts w:asciiTheme="majorBidi" w:hAnsiTheme="majorBidi" w:cstheme="majorBidi"/>
          <w:lang w:val="en-GB"/>
        </w:rPr>
        <w:t xml:space="preserve">. The corresponding Sankey that represents the duration of our query now can be seen in </w:t>
      </w:r>
      <w:r w:rsidR="00E1275E">
        <w:rPr>
          <w:rFonts w:asciiTheme="majorBidi" w:hAnsiTheme="majorBidi" w:cstheme="majorBidi"/>
          <w:lang w:val="en-GB"/>
        </w:rPr>
        <w:t>f</w:t>
      </w:r>
      <w:r w:rsidR="006816D3" w:rsidRPr="00601154">
        <w:rPr>
          <w:rFonts w:asciiTheme="majorBidi" w:hAnsiTheme="majorBidi" w:cstheme="majorBidi"/>
          <w:lang w:val="en-GB"/>
        </w:rPr>
        <w:t xml:space="preserve">igure </w:t>
      </w:r>
      <w:r w:rsidR="00AD6C31">
        <w:rPr>
          <w:rFonts w:asciiTheme="majorBidi" w:hAnsiTheme="majorBidi" w:cstheme="majorBidi"/>
          <w:lang w:val="en-GB"/>
        </w:rPr>
        <w:t>59</w:t>
      </w:r>
      <w:r w:rsidR="006816D3" w:rsidRPr="00601154">
        <w:rPr>
          <w:rFonts w:asciiTheme="majorBidi" w:hAnsiTheme="majorBidi" w:cstheme="majorBidi"/>
          <w:lang w:val="en-GB"/>
        </w:rPr>
        <w:t>.</w:t>
      </w:r>
    </w:p>
    <w:p w14:paraId="2E38DC28" w14:textId="6552D805" w:rsidR="006816D3" w:rsidRPr="00601154" w:rsidRDefault="00E40C3C" w:rsidP="006816D3">
      <w:pPr>
        <w:spacing w:line="360" w:lineRule="auto"/>
        <w:rPr>
          <w:rFonts w:asciiTheme="majorBidi" w:hAnsiTheme="majorBidi" w:cstheme="majorBidi"/>
          <w:lang w:val="en-GB"/>
        </w:rPr>
      </w:pPr>
      <w:r>
        <w:rPr>
          <w:rFonts w:asciiTheme="majorBidi" w:hAnsiTheme="majorBidi" w:cstheme="majorBidi"/>
          <w:noProof/>
        </w:rPr>
        <w:drawing>
          <wp:inline distT="0" distB="0" distL="0" distR="0" wp14:anchorId="363628BC" wp14:editId="40F0BC29">
            <wp:extent cx="5724841" cy="2929014"/>
            <wp:effectExtent l="0" t="0" r="3175" b="508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73748" cy="2954036"/>
                    </a:xfrm>
                    <a:prstGeom prst="rect">
                      <a:avLst/>
                    </a:prstGeom>
                  </pic:spPr>
                </pic:pic>
              </a:graphicData>
            </a:graphic>
          </wp:inline>
        </w:drawing>
      </w:r>
    </w:p>
    <w:p w14:paraId="3950B648" w14:textId="19BF1588" w:rsidR="006816D3" w:rsidRPr="00601154" w:rsidRDefault="006816D3" w:rsidP="000E23DA">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sz w:val="22"/>
          <w:szCs w:val="22"/>
          <w:vertAlign w:val="subscript"/>
        </w:rPr>
        <w:softHyphen/>
      </w:r>
      <w:r w:rsidRPr="00601154">
        <w:rPr>
          <w:rFonts w:asciiTheme="majorBidi" w:hAnsiTheme="majorBidi" w:cstheme="majorBidi"/>
          <w:color w:val="000000" w:themeColor="text1"/>
          <w:sz w:val="22"/>
          <w:szCs w:val="22"/>
          <w:vertAlign w:val="subscript"/>
        </w:rPr>
        <w:softHyphen/>
        <w:t xml:space="preserve">                                                    </w:t>
      </w:r>
      <w:r w:rsidRPr="00601154">
        <w:rPr>
          <w:rFonts w:asciiTheme="majorBidi" w:hAnsiTheme="majorBidi" w:cstheme="majorBidi"/>
          <w:b/>
          <w:bCs/>
          <w:color w:val="000000" w:themeColor="text1"/>
          <w:lang w:val="en-GB"/>
        </w:rPr>
        <w:t xml:space="preserve">Figure </w:t>
      </w:r>
      <w:r w:rsidR="00AD6C31">
        <w:rPr>
          <w:rFonts w:asciiTheme="majorBidi" w:hAnsiTheme="majorBidi" w:cstheme="majorBidi"/>
          <w:b/>
          <w:bCs/>
          <w:color w:val="000000" w:themeColor="text1"/>
          <w:lang w:val="en-GB"/>
        </w:rPr>
        <w:t>59</w:t>
      </w:r>
      <w:r w:rsidR="00E53CC7" w:rsidRPr="00601154">
        <w:rPr>
          <w:rFonts w:asciiTheme="majorBidi" w:hAnsiTheme="majorBidi" w:cstheme="majorBidi"/>
          <w:b/>
          <w:bCs/>
          <w:color w:val="000000" w:themeColor="text1"/>
          <w:lang w:val="en-GB"/>
        </w:rPr>
        <w:t xml:space="preserve">- </w:t>
      </w:r>
      <w:r w:rsidR="00E53CC7" w:rsidRPr="00601154">
        <w:rPr>
          <w:rFonts w:asciiTheme="majorBidi" w:hAnsiTheme="majorBidi" w:cstheme="majorBidi"/>
          <w:lang w:val="en-GB"/>
        </w:rPr>
        <w:t xml:space="preserve">Identify Performance Bottleneck Duration Sankey diagram </w:t>
      </w:r>
      <w:r w:rsidR="00E53CC7" w:rsidRPr="00601154">
        <w:rPr>
          <w:rFonts w:asciiTheme="majorBidi" w:hAnsiTheme="majorBidi" w:cstheme="majorBidi"/>
          <w:lang w:val="en-GB"/>
        </w:rPr>
        <w:br/>
        <w:t xml:space="preserve">                                                  After Title Index Creation</w:t>
      </w:r>
      <w:r w:rsidRPr="00601154">
        <w:rPr>
          <w:rFonts w:asciiTheme="majorBidi" w:hAnsiTheme="majorBidi" w:cstheme="majorBidi"/>
          <w:color w:val="FF0000"/>
        </w:rPr>
        <w:br/>
      </w:r>
    </w:p>
    <w:p w14:paraId="550E8CF0" w14:textId="3FCCCF4D" w:rsidR="006816D3" w:rsidRPr="00601154" w:rsidRDefault="006816D3" w:rsidP="009617A6">
      <w:pPr>
        <w:spacing w:line="360" w:lineRule="auto"/>
        <w:rPr>
          <w:rFonts w:asciiTheme="majorBidi" w:hAnsiTheme="majorBidi" w:cstheme="majorBidi"/>
        </w:rPr>
      </w:pPr>
      <w:r w:rsidRPr="00601154">
        <w:rPr>
          <w:rFonts w:asciiTheme="majorBidi" w:hAnsiTheme="majorBidi" w:cstheme="majorBidi"/>
        </w:rPr>
        <w:t xml:space="preserve">The total query duration is </w:t>
      </w:r>
      <w:r w:rsidR="0048147D" w:rsidRPr="00601154">
        <w:rPr>
          <w:rFonts w:asciiTheme="majorBidi" w:hAnsiTheme="majorBidi" w:cstheme="majorBidi"/>
        </w:rPr>
        <w:t>3.5</w:t>
      </w:r>
      <w:r w:rsidRPr="00601154">
        <w:rPr>
          <w:rFonts w:asciiTheme="majorBidi" w:hAnsiTheme="majorBidi" w:cstheme="majorBidi"/>
        </w:rPr>
        <w:t xml:space="preserve"> seconds</w:t>
      </w:r>
      <w:ins w:id="311" w:author="Eyal Trabelsi" w:date="2021-10-09T13:30:00Z">
        <w:r w:rsidR="00037D65">
          <w:rPr>
            <w:rFonts w:asciiTheme="majorBidi" w:hAnsiTheme="majorBidi" w:cstheme="majorBidi"/>
          </w:rPr>
          <w:t xml:space="preserve"> (from the “Total time” of last node) </w:t>
        </w:r>
      </w:ins>
      <w:del w:id="312" w:author="Eyal Trabelsi" w:date="2021-10-09T13:30:00Z">
        <w:r w:rsidRPr="00601154" w:rsidDel="00037D65">
          <w:rPr>
            <w:rFonts w:asciiTheme="majorBidi" w:hAnsiTheme="majorBidi" w:cstheme="majorBidi"/>
          </w:rPr>
          <w:delText xml:space="preserve">, </w:delText>
        </w:r>
      </w:del>
      <w:r w:rsidRPr="00601154">
        <w:rPr>
          <w:rFonts w:asciiTheme="majorBidi" w:hAnsiTheme="majorBidi" w:cstheme="majorBidi"/>
        </w:rPr>
        <w:t xml:space="preserve">we can see in </w:t>
      </w:r>
      <w:r w:rsidR="00E1275E">
        <w:rPr>
          <w:rFonts w:asciiTheme="majorBidi" w:hAnsiTheme="majorBidi" w:cstheme="majorBidi"/>
        </w:rPr>
        <w:t>f</w:t>
      </w:r>
      <w:r w:rsidRPr="00601154">
        <w:rPr>
          <w:rFonts w:asciiTheme="majorBidi" w:hAnsiTheme="majorBidi" w:cstheme="majorBidi"/>
        </w:rPr>
        <w:t xml:space="preserve">igure </w:t>
      </w:r>
      <w:r w:rsidR="00AD6C31">
        <w:rPr>
          <w:rFonts w:asciiTheme="majorBidi" w:hAnsiTheme="majorBidi" w:cstheme="majorBidi"/>
        </w:rPr>
        <w:t>59</w:t>
      </w:r>
      <w:r w:rsidRPr="00601154">
        <w:rPr>
          <w:rFonts w:asciiTheme="majorBidi" w:hAnsiTheme="majorBidi" w:cstheme="majorBidi"/>
        </w:rPr>
        <w:t xml:space="preserve"> that it improved </w:t>
      </w:r>
      <w:del w:id="313" w:author="Eyal Trabelsi" w:date="2021-10-09T16:18:00Z">
        <w:r w:rsidRPr="00601154" w:rsidDel="00070028">
          <w:rPr>
            <w:rFonts w:asciiTheme="majorBidi" w:hAnsiTheme="majorBidi" w:cstheme="majorBidi"/>
          </w:rPr>
          <w:delText xml:space="preserve">both </w:delText>
        </w:r>
        <w:r w:rsidR="0048147D" w:rsidRPr="00601154" w:rsidDel="00070028">
          <w:rPr>
            <w:rFonts w:asciiTheme="majorBidi" w:hAnsiTheme="majorBidi" w:cstheme="majorBidi"/>
          </w:rPr>
          <w:delText>of the table</w:delText>
        </w:r>
      </w:del>
      <w:ins w:id="314" w:author="Eyal Trabelsi" w:date="2021-10-09T16:18:00Z">
        <w:r w:rsidR="00070028" w:rsidRPr="00601154">
          <w:rPr>
            <w:rFonts w:asciiTheme="majorBidi" w:hAnsiTheme="majorBidi" w:cstheme="majorBidi"/>
          </w:rPr>
          <w:t>both table</w:t>
        </w:r>
      </w:ins>
      <w:r w:rsidR="0048147D" w:rsidRPr="00601154">
        <w:rPr>
          <w:rFonts w:asciiTheme="majorBidi" w:hAnsiTheme="majorBidi" w:cstheme="majorBidi"/>
        </w:rPr>
        <w:t xml:space="preserve"> Scans on the</w:t>
      </w:r>
      <w:r w:rsidRPr="00601154">
        <w:rPr>
          <w:rFonts w:asciiTheme="majorBidi" w:hAnsiTheme="majorBidi" w:cstheme="majorBidi"/>
        </w:rPr>
        <w:t xml:space="preserve"> </w:t>
      </w:r>
      <w:r w:rsidR="0048147D" w:rsidRPr="00601154">
        <w:rPr>
          <w:rFonts w:asciiTheme="majorBidi" w:hAnsiTheme="majorBidi" w:cstheme="majorBidi"/>
        </w:rPr>
        <w:t>Titles</w:t>
      </w:r>
      <w:r w:rsidRPr="00601154">
        <w:rPr>
          <w:rFonts w:asciiTheme="majorBidi" w:hAnsiTheme="majorBidi" w:cstheme="majorBidi"/>
        </w:rPr>
        <w:t>* relation.  We can continue to improve our query in the same manner if needed.</w:t>
      </w:r>
    </w:p>
    <w:p w14:paraId="73AC25F3" w14:textId="79E4A583" w:rsidR="006816D3" w:rsidRPr="00601154" w:rsidRDefault="006816D3" w:rsidP="006816D3">
      <w:pPr>
        <w:spacing w:line="360" w:lineRule="auto"/>
        <w:rPr>
          <w:rFonts w:asciiTheme="majorBidi" w:hAnsiTheme="majorBidi" w:cstheme="majorBidi"/>
          <w:color w:val="FF0000"/>
        </w:rPr>
      </w:pPr>
    </w:p>
    <w:p w14:paraId="2293A6E1" w14:textId="4D36FF3F" w:rsidR="003C0B8A" w:rsidRDefault="009617A6" w:rsidP="00FF2D5D">
      <w:pPr>
        <w:spacing w:line="360" w:lineRule="auto"/>
        <w:rPr>
          <w:rFonts w:asciiTheme="majorBidi" w:eastAsiaTheme="minorHAnsi" w:hAnsiTheme="majorBidi"/>
        </w:rPr>
      </w:pPr>
      <w:r w:rsidRPr="00601154">
        <w:rPr>
          <w:rFonts w:asciiTheme="majorBidi" w:hAnsiTheme="majorBidi" w:cstheme="majorBidi"/>
        </w:rPr>
        <w:t>It’s important to understand that it</w:t>
      </w:r>
      <w:r w:rsidR="00FF2D5D">
        <w:rPr>
          <w:rFonts w:asciiTheme="majorBidi" w:hAnsiTheme="majorBidi" w:cstheme="majorBidi"/>
        </w:rPr>
        <w:t>’</w:t>
      </w:r>
      <w:r w:rsidRPr="00601154">
        <w:rPr>
          <w:rFonts w:asciiTheme="majorBidi" w:hAnsiTheme="majorBidi" w:cstheme="majorBidi"/>
        </w:rPr>
        <w:t xml:space="preserve">s not practical to take every pair of queries and do the same process. In chapter 5 we see an example of how to use </w:t>
      </w:r>
      <w:proofErr w:type="spellStart"/>
      <w:r w:rsidRPr="00601154">
        <w:rPr>
          <w:rFonts w:asciiTheme="majorBidi" w:hAnsiTheme="majorBidi" w:cstheme="majorBidi"/>
        </w:rPr>
        <w:t>QueryFlow</w:t>
      </w:r>
      <w:proofErr w:type="spellEnd"/>
      <w:r w:rsidRPr="00601154">
        <w:rPr>
          <w:rFonts w:asciiTheme="majorBidi" w:hAnsiTheme="majorBidi" w:cstheme="majorBidi"/>
        </w:rPr>
        <w:t xml:space="preserve"> on 20+ queries effectively.</w:t>
      </w:r>
      <w:r w:rsidR="003C0B8A">
        <w:rPr>
          <w:rFonts w:asciiTheme="majorBidi" w:hAnsiTheme="majorBidi" w:cstheme="majorBidi"/>
        </w:rPr>
        <w:br/>
      </w:r>
    </w:p>
    <w:p w14:paraId="0C6FA568" w14:textId="77777777" w:rsidR="003C0B8A" w:rsidRDefault="003C0B8A" w:rsidP="003C0B8A">
      <w:pPr>
        <w:spacing w:line="360" w:lineRule="auto"/>
        <w:rPr>
          <w:rFonts w:asciiTheme="majorBidi" w:eastAsiaTheme="minorHAnsi" w:hAnsiTheme="majorBidi"/>
        </w:rPr>
      </w:pPr>
    </w:p>
    <w:p w14:paraId="21A066DF" w14:textId="657B4B9A" w:rsidR="00A52E16" w:rsidRPr="001D24CA" w:rsidRDefault="00EB194B" w:rsidP="001D24CA">
      <w:pPr>
        <w:rPr>
          <w:rFonts w:asciiTheme="majorBidi" w:hAnsiTheme="majorBidi" w:cstheme="majorBidi"/>
        </w:rPr>
      </w:pPr>
      <w:r>
        <w:rPr>
          <w:rStyle w:val="Heading5Char"/>
          <w:rFonts w:asciiTheme="majorBidi" w:hAnsiTheme="majorBidi"/>
        </w:rPr>
        <w:t xml:space="preserve">4.7 </w:t>
      </w:r>
      <w:r w:rsidR="007653FF" w:rsidRPr="00EB194B">
        <w:rPr>
          <w:rStyle w:val="Heading5Char"/>
          <w:rFonts w:asciiTheme="majorBidi" w:hAnsiTheme="majorBidi"/>
        </w:rPr>
        <w:t xml:space="preserve">When </w:t>
      </w:r>
      <w:proofErr w:type="spellStart"/>
      <w:r w:rsidR="007653FF" w:rsidRPr="00EB194B">
        <w:rPr>
          <w:rStyle w:val="Heading5Char"/>
          <w:rFonts w:asciiTheme="majorBidi" w:hAnsiTheme="majorBidi"/>
        </w:rPr>
        <w:t>QueryFlow</w:t>
      </w:r>
      <w:proofErr w:type="spellEnd"/>
      <w:r w:rsidR="007653FF" w:rsidRPr="00EB194B">
        <w:rPr>
          <w:rStyle w:val="Heading5Char"/>
          <w:rFonts w:asciiTheme="majorBidi" w:hAnsiTheme="majorBidi"/>
        </w:rPr>
        <w:t xml:space="preserve"> won’t help</w:t>
      </w:r>
      <w:r w:rsidR="00175C6B" w:rsidRPr="001D24CA">
        <w:rPr>
          <w:rFonts w:asciiTheme="majorBidi" w:eastAsiaTheme="minorHAnsi" w:hAnsiTheme="majorBidi"/>
        </w:rPr>
        <w:br/>
      </w:r>
    </w:p>
    <w:p w14:paraId="21972AFE" w14:textId="1509E81E" w:rsidR="00AC2753" w:rsidRPr="00601154" w:rsidRDefault="00AB1025" w:rsidP="009F213E">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lang w:val="en-GB"/>
        </w:rPr>
        <w:t>T</w:t>
      </w:r>
      <w:r w:rsidR="003A4FBF" w:rsidRPr="00601154">
        <w:rPr>
          <w:rFonts w:asciiTheme="majorBidi" w:hAnsiTheme="majorBidi" w:cstheme="majorBidi"/>
          <w:color w:val="000000" w:themeColor="text1"/>
          <w:lang w:val="en-GB"/>
        </w:rPr>
        <w:t>h</w:t>
      </w:r>
      <w:r w:rsidR="009F213E">
        <w:rPr>
          <w:rFonts w:asciiTheme="majorBidi" w:hAnsiTheme="majorBidi" w:cstheme="majorBidi"/>
          <w:color w:val="000000" w:themeColor="text1"/>
          <w:lang w:val="en-GB"/>
        </w:rPr>
        <w:t>is</w:t>
      </w:r>
      <w:r w:rsidR="003A4FBF" w:rsidRPr="00601154">
        <w:rPr>
          <w:rFonts w:asciiTheme="majorBidi" w:hAnsiTheme="majorBidi" w:cstheme="majorBidi"/>
          <w:color w:val="000000" w:themeColor="text1"/>
          <w:lang w:val="en-GB"/>
        </w:rPr>
        <w:t xml:space="preserve"> chapter cover</w:t>
      </w:r>
      <w:r w:rsidR="009F213E">
        <w:rPr>
          <w:rFonts w:asciiTheme="majorBidi" w:hAnsiTheme="majorBidi" w:cstheme="majorBidi"/>
          <w:color w:val="000000" w:themeColor="text1"/>
          <w:lang w:val="en-GB"/>
        </w:rPr>
        <w:t>s</w:t>
      </w:r>
      <w:r w:rsidR="003A4FBF" w:rsidRPr="00601154">
        <w:rPr>
          <w:rFonts w:asciiTheme="majorBidi" w:hAnsiTheme="majorBidi" w:cstheme="majorBidi"/>
          <w:color w:val="000000" w:themeColor="text1"/>
          <w:lang w:val="en-GB"/>
        </w:rPr>
        <w:t xml:space="preserve"> use cases and flaws </w:t>
      </w:r>
      <w:proofErr w:type="spellStart"/>
      <w:r w:rsidR="003A4FBF" w:rsidRPr="00601154">
        <w:rPr>
          <w:rFonts w:asciiTheme="majorBidi" w:hAnsiTheme="majorBidi" w:cstheme="majorBidi"/>
          <w:color w:val="000000" w:themeColor="text1"/>
          <w:lang w:val="en-GB"/>
        </w:rPr>
        <w:t>QueryFlow</w:t>
      </w:r>
      <w:proofErr w:type="spellEnd"/>
      <w:r w:rsidR="003A4FBF" w:rsidRPr="00601154">
        <w:rPr>
          <w:rFonts w:asciiTheme="majorBidi" w:hAnsiTheme="majorBidi" w:cstheme="majorBidi"/>
          <w:color w:val="000000" w:themeColor="text1"/>
          <w:lang w:val="en-GB"/>
        </w:rPr>
        <w:t xml:space="preserve"> can </w:t>
      </w:r>
      <w:r w:rsidR="004E7419" w:rsidRPr="00601154">
        <w:rPr>
          <w:rFonts w:asciiTheme="majorBidi" w:hAnsiTheme="majorBidi" w:cstheme="majorBidi"/>
          <w:color w:val="000000" w:themeColor="text1"/>
          <w:lang w:val="en-GB"/>
        </w:rPr>
        <w:t xml:space="preserve">help </w:t>
      </w:r>
      <w:r w:rsidR="003A4FBF" w:rsidRPr="00601154">
        <w:rPr>
          <w:rFonts w:asciiTheme="majorBidi" w:hAnsiTheme="majorBidi" w:cstheme="majorBidi"/>
          <w:color w:val="000000" w:themeColor="text1"/>
          <w:lang w:val="en-GB"/>
        </w:rPr>
        <w:t>identify.</w:t>
      </w:r>
      <w:r w:rsidR="003A4FBF" w:rsidRPr="00601154">
        <w:rPr>
          <w:rFonts w:asciiTheme="majorBidi" w:hAnsiTheme="majorBidi" w:cstheme="majorBidi"/>
          <w:color w:val="000000" w:themeColor="text1"/>
        </w:rPr>
        <w:t xml:space="preserve"> </w:t>
      </w:r>
      <w:r w:rsidR="004E7419" w:rsidRPr="00601154">
        <w:rPr>
          <w:rFonts w:asciiTheme="majorBidi" w:hAnsiTheme="majorBidi" w:cstheme="majorBidi"/>
          <w:color w:val="000000" w:themeColor="text1"/>
        </w:rPr>
        <w:t>But, l</w:t>
      </w:r>
      <w:r w:rsidR="00AC2753" w:rsidRPr="00601154">
        <w:rPr>
          <w:rFonts w:asciiTheme="majorBidi" w:hAnsiTheme="majorBidi" w:cstheme="majorBidi"/>
          <w:color w:val="000000" w:themeColor="text1"/>
        </w:rPr>
        <w:t>ike all tools</w:t>
      </w:r>
      <w:r w:rsidR="005F525C" w:rsidRPr="00601154">
        <w:rPr>
          <w:rFonts w:asciiTheme="majorBidi" w:hAnsiTheme="majorBidi" w:cstheme="majorBidi"/>
          <w:color w:val="000000" w:themeColor="text1"/>
        </w:rPr>
        <w:t>,</w:t>
      </w:r>
      <w:r w:rsidR="00AC2753" w:rsidRPr="00601154">
        <w:rPr>
          <w:rFonts w:asciiTheme="majorBidi" w:hAnsiTheme="majorBidi" w:cstheme="majorBidi"/>
          <w:color w:val="000000" w:themeColor="text1"/>
        </w:rPr>
        <w:t xml:space="preserve"> </w:t>
      </w:r>
      <w:proofErr w:type="spellStart"/>
      <w:r w:rsidR="007653FF" w:rsidRPr="00601154">
        <w:rPr>
          <w:rFonts w:asciiTheme="majorBidi" w:hAnsiTheme="majorBidi" w:cstheme="majorBidi"/>
          <w:color w:val="000000" w:themeColor="text1"/>
        </w:rPr>
        <w:t>QueryFlow</w:t>
      </w:r>
      <w:proofErr w:type="spellEnd"/>
      <w:r w:rsidR="007653FF" w:rsidRPr="00601154">
        <w:rPr>
          <w:rFonts w:asciiTheme="majorBidi" w:hAnsiTheme="majorBidi" w:cstheme="majorBidi"/>
          <w:color w:val="000000" w:themeColor="text1"/>
        </w:rPr>
        <w:t xml:space="preserve"> won’t be </w:t>
      </w:r>
      <w:r w:rsidR="00AC2753" w:rsidRPr="00601154">
        <w:rPr>
          <w:rFonts w:asciiTheme="majorBidi" w:hAnsiTheme="majorBidi" w:cstheme="majorBidi"/>
          <w:color w:val="000000" w:themeColor="text1"/>
        </w:rPr>
        <w:t xml:space="preserve">effective in all the </w:t>
      </w:r>
      <w:r w:rsidR="004E7419" w:rsidRPr="00601154">
        <w:rPr>
          <w:rFonts w:asciiTheme="majorBidi" w:hAnsiTheme="majorBidi" w:cstheme="majorBidi"/>
          <w:color w:val="000000" w:themeColor="text1"/>
        </w:rPr>
        <w:t xml:space="preserve">use </w:t>
      </w:r>
      <w:r w:rsidR="007653FF" w:rsidRPr="00601154">
        <w:rPr>
          <w:rFonts w:asciiTheme="majorBidi" w:hAnsiTheme="majorBidi" w:cstheme="majorBidi"/>
          <w:color w:val="000000" w:themeColor="text1"/>
        </w:rPr>
        <w:t>cases</w:t>
      </w:r>
      <w:r w:rsidR="004E7419" w:rsidRPr="00601154">
        <w:rPr>
          <w:rFonts w:asciiTheme="majorBidi" w:hAnsiTheme="majorBidi" w:cstheme="majorBidi"/>
          <w:color w:val="000000" w:themeColor="text1"/>
        </w:rPr>
        <w:t>.</w:t>
      </w:r>
      <w:r w:rsidR="004E7419" w:rsidRPr="00601154">
        <w:rPr>
          <w:rFonts w:asciiTheme="majorBidi" w:hAnsiTheme="majorBidi" w:cstheme="majorBidi"/>
          <w:color w:val="000000" w:themeColor="text1"/>
        </w:rPr>
        <w:br/>
      </w:r>
      <w:r w:rsidR="003A4FBF" w:rsidRPr="00601154">
        <w:rPr>
          <w:rFonts w:asciiTheme="majorBidi" w:hAnsiTheme="majorBidi" w:cstheme="majorBidi"/>
          <w:color w:val="000000" w:themeColor="text1"/>
        </w:rPr>
        <w:br/>
      </w:r>
      <w:proofErr w:type="spellStart"/>
      <w:r w:rsidR="007653FF" w:rsidRPr="00601154">
        <w:rPr>
          <w:rFonts w:asciiTheme="majorBidi" w:hAnsiTheme="majorBidi" w:cstheme="majorBidi"/>
          <w:color w:val="000000" w:themeColor="text1"/>
        </w:rPr>
        <w:t>QueryFlow</w:t>
      </w:r>
      <w:proofErr w:type="spellEnd"/>
      <w:r w:rsidR="007653FF" w:rsidRPr="00601154">
        <w:rPr>
          <w:rFonts w:asciiTheme="majorBidi" w:hAnsiTheme="majorBidi" w:cstheme="majorBidi"/>
          <w:color w:val="000000" w:themeColor="text1"/>
        </w:rPr>
        <w:t xml:space="preserve"> visualize</w:t>
      </w:r>
      <w:r w:rsidRPr="00601154">
        <w:rPr>
          <w:rFonts w:asciiTheme="majorBidi" w:hAnsiTheme="majorBidi" w:cstheme="majorBidi"/>
          <w:color w:val="000000" w:themeColor="text1"/>
        </w:rPr>
        <w:t>s</w:t>
      </w:r>
      <w:r w:rsidR="007653FF" w:rsidRPr="00601154">
        <w:rPr>
          <w:rFonts w:asciiTheme="majorBidi" w:hAnsiTheme="majorBidi" w:cstheme="majorBidi"/>
          <w:color w:val="000000" w:themeColor="text1"/>
        </w:rPr>
        <w:t xml:space="preserve"> query sub-expressions according to a measurable metri</w:t>
      </w:r>
      <w:r w:rsidR="00AC2753" w:rsidRPr="00601154">
        <w:rPr>
          <w:rFonts w:asciiTheme="majorBidi" w:hAnsiTheme="majorBidi" w:cstheme="majorBidi"/>
          <w:color w:val="000000" w:themeColor="text1"/>
        </w:rPr>
        <w:t>c</w:t>
      </w:r>
      <w:r w:rsidR="004E7419" w:rsidRPr="00601154">
        <w:rPr>
          <w:rFonts w:asciiTheme="majorBidi" w:hAnsiTheme="majorBidi" w:cstheme="majorBidi"/>
          <w:color w:val="000000" w:themeColor="text1"/>
        </w:rPr>
        <w:t>.</w:t>
      </w:r>
      <w:r w:rsidR="00AC2753" w:rsidRPr="00601154">
        <w:rPr>
          <w:rFonts w:asciiTheme="majorBidi" w:hAnsiTheme="majorBidi" w:cstheme="majorBidi"/>
          <w:color w:val="000000" w:themeColor="text1"/>
        </w:rPr>
        <w:t xml:space="preserve"> </w:t>
      </w:r>
      <w:r w:rsidR="004E7419" w:rsidRPr="00601154">
        <w:rPr>
          <w:rFonts w:asciiTheme="majorBidi" w:hAnsiTheme="majorBidi" w:cstheme="majorBidi"/>
          <w:color w:val="000000" w:themeColor="text1"/>
        </w:rPr>
        <w:t>T</w:t>
      </w:r>
      <w:r w:rsidR="003A4FBF" w:rsidRPr="00601154">
        <w:rPr>
          <w:rFonts w:asciiTheme="majorBidi" w:hAnsiTheme="majorBidi" w:cstheme="majorBidi"/>
          <w:color w:val="000000" w:themeColor="text1"/>
        </w:rPr>
        <w:t>hus</w:t>
      </w:r>
      <w:r w:rsidR="004E7419" w:rsidRPr="00601154">
        <w:rPr>
          <w:rFonts w:asciiTheme="majorBidi" w:hAnsiTheme="majorBidi" w:cstheme="majorBidi"/>
          <w:color w:val="000000" w:themeColor="text1"/>
        </w:rPr>
        <w:t>,</w:t>
      </w:r>
      <w:r w:rsidR="003A4FBF" w:rsidRPr="00601154">
        <w:rPr>
          <w:rFonts w:asciiTheme="majorBidi" w:hAnsiTheme="majorBidi" w:cstheme="majorBidi"/>
          <w:color w:val="000000" w:themeColor="text1"/>
        </w:rPr>
        <w:t xml:space="preserve"> if we </w:t>
      </w:r>
      <w:r w:rsidR="003A4FBF" w:rsidRPr="00601154">
        <w:rPr>
          <w:rFonts w:asciiTheme="majorBidi" w:hAnsiTheme="majorBidi" w:cstheme="majorBidi"/>
          <w:color w:val="000000" w:themeColor="text1"/>
        </w:rPr>
        <w:lastRenderedPageBreak/>
        <w:t>have very skewed</w:t>
      </w:r>
      <w:r w:rsidR="007653FF" w:rsidRPr="00601154">
        <w:rPr>
          <w:rFonts w:asciiTheme="majorBidi" w:hAnsiTheme="majorBidi" w:cstheme="majorBidi"/>
          <w:color w:val="000000" w:themeColor="text1"/>
        </w:rPr>
        <w:t xml:space="preserve"> values, </w:t>
      </w:r>
      <w:r w:rsidR="003A4FBF" w:rsidRPr="00601154">
        <w:rPr>
          <w:rFonts w:asciiTheme="majorBidi" w:hAnsiTheme="majorBidi" w:cstheme="majorBidi"/>
          <w:color w:val="000000" w:themeColor="text1"/>
        </w:rPr>
        <w:t>some of</w:t>
      </w:r>
      <w:r w:rsidRPr="00601154">
        <w:rPr>
          <w:rFonts w:asciiTheme="majorBidi" w:hAnsiTheme="majorBidi" w:cstheme="majorBidi"/>
          <w:color w:val="000000" w:themeColor="text1"/>
        </w:rPr>
        <w:t xml:space="preserve"> the</w:t>
      </w:r>
      <w:r w:rsidR="003A4FBF" w:rsidRPr="00601154">
        <w:rPr>
          <w:rFonts w:asciiTheme="majorBidi" w:hAnsiTheme="majorBidi" w:cstheme="majorBidi"/>
          <w:color w:val="000000" w:themeColor="text1"/>
        </w:rPr>
        <w:t xml:space="preserve"> insights that can be inferred </w:t>
      </w:r>
      <w:r w:rsidR="00B25083" w:rsidRPr="00601154">
        <w:rPr>
          <w:rFonts w:asciiTheme="majorBidi" w:hAnsiTheme="majorBidi" w:cstheme="majorBidi"/>
          <w:color w:val="000000" w:themeColor="text1"/>
        </w:rPr>
        <w:t xml:space="preserve">will be </w:t>
      </w:r>
      <w:r w:rsidR="007653FF" w:rsidRPr="00601154">
        <w:rPr>
          <w:rFonts w:asciiTheme="majorBidi" w:hAnsiTheme="majorBidi" w:cstheme="majorBidi"/>
          <w:color w:val="000000" w:themeColor="text1"/>
        </w:rPr>
        <w:t>less visible</w:t>
      </w:r>
      <w:r w:rsidR="004E7419" w:rsidRPr="00601154">
        <w:rPr>
          <w:rFonts w:asciiTheme="majorBidi" w:hAnsiTheme="majorBidi" w:cstheme="majorBidi"/>
          <w:color w:val="000000" w:themeColor="text1"/>
        </w:rPr>
        <w:t xml:space="preserve">. </w:t>
      </w:r>
      <w:r w:rsidR="004E7419" w:rsidRPr="00601154">
        <w:rPr>
          <w:rFonts w:asciiTheme="majorBidi" w:hAnsiTheme="majorBidi" w:cstheme="majorBidi"/>
          <w:color w:val="000000" w:themeColor="text1"/>
        </w:rPr>
        <w:br/>
      </w:r>
      <w:r w:rsidR="004E7419" w:rsidRPr="00601154">
        <w:rPr>
          <w:rFonts w:asciiTheme="majorBidi" w:hAnsiTheme="majorBidi" w:cstheme="majorBidi"/>
          <w:color w:val="000000" w:themeColor="text1"/>
        </w:rPr>
        <w:br/>
      </w:r>
      <w:r w:rsidR="003A4FBF" w:rsidRPr="00601154">
        <w:rPr>
          <w:rFonts w:asciiTheme="majorBidi" w:hAnsiTheme="majorBidi" w:cstheme="majorBidi"/>
          <w:color w:val="000000" w:themeColor="text1"/>
        </w:rPr>
        <w:t xml:space="preserve">For example, in </w:t>
      </w:r>
      <w:r w:rsidR="00E1275E">
        <w:rPr>
          <w:rFonts w:asciiTheme="majorBidi" w:hAnsiTheme="majorBidi" w:cstheme="majorBidi"/>
          <w:color w:val="000000" w:themeColor="text1"/>
        </w:rPr>
        <w:t>f</w:t>
      </w:r>
      <w:r w:rsidR="003A4FBF" w:rsidRPr="00601154">
        <w:rPr>
          <w:rFonts w:asciiTheme="majorBidi" w:hAnsiTheme="majorBidi" w:cstheme="majorBidi"/>
          <w:color w:val="000000" w:themeColor="text1"/>
        </w:rPr>
        <w:t xml:space="preserve">igure </w:t>
      </w:r>
      <w:r w:rsidR="00AD6C31">
        <w:rPr>
          <w:rFonts w:asciiTheme="majorBidi" w:hAnsiTheme="majorBidi" w:cstheme="majorBidi"/>
          <w:color w:val="000000" w:themeColor="text1"/>
        </w:rPr>
        <w:t>60</w:t>
      </w:r>
      <w:r w:rsidR="003A4FBF" w:rsidRPr="00601154">
        <w:rPr>
          <w:rFonts w:asciiTheme="majorBidi" w:hAnsiTheme="majorBidi" w:cstheme="majorBidi"/>
          <w:color w:val="000000" w:themeColor="text1"/>
        </w:rPr>
        <w:t xml:space="preserve"> we </w:t>
      </w:r>
      <w:r w:rsidR="00733AC3">
        <w:rPr>
          <w:rFonts w:asciiTheme="majorBidi" w:hAnsiTheme="majorBidi" w:cstheme="majorBidi"/>
          <w:color w:val="000000" w:themeColor="text1"/>
        </w:rPr>
        <w:t xml:space="preserve">see </w:t>
      </w:r>
      <w:r w:rsidR="003A4FBF" w:rsidRPr="00601154">
        <w:rPr>
          <w:rFonts w:asciiTheme="majorBidi" w:hAnsiTheme="majorBidi" w:cstheme="majorBidi"/>
          <w:color w:val="000000" w:themeColor="text1"/>
        </w:rPr>
        <w:t>the edge value between the “Team A” node to the “Sold” node is 9 times bigger than the edge between the “Team A” node to the “Not Sold” but since the other relations are much smaller it will skew the visualization.</w:t>
      </w:r>
      <w:r w:rsidR="00E02343" w:rsidRPr="00601154">
        <w:rPr>
          <w:rFonts w:asciiTheme="majorBidi" w:hAnsiTheme="majorBidi" w:cstheme="majorBidi"/>
          <w:color w:val="000000" w:themeColor="text1"/>
        </w:rPr>
        <w:br/>
      </w:r>
      <w:r w:rsidR="003A4FBF" w:rsidRPr="00601154">
        <w:rPr>
          <w:rFonts w:asciiTheme="majorBidi" w:hAnsiTheme="majorBidi" w:cstheme="majorBidi"/>
          <w:color w:val="000000" w:themeColor="text1"/>
        </w:rPr>
        <w:br/>
      </w:r>
      <w:r w:rsidR="003A4FBF" w:rsidRPr="00601154">
        <w:rPr>
          <w:rFonts w:asciiTheme="majorBidi" w:eastAsiaTheme="minorHAnsi" w:hAnsiTheme="majorBidi" w:cstheme="majorBidi"/>
          <w:noProof/>
          <w:color w:val="FF0000"/>
        </w:rPr>
        <w:drawing>
          <wp:inline distT="0" distB="0" distL="0" distR="0" wp14:anchorId="4BB42C84" wp14:editId="3ABE4B9E">
            <wp:extent cx="5727700" cy="1574800"/>
            <wp:effectExtent l="0" t="0" r="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5568" cy="1582462"/>
                    </a:xfrm>
                    <a:prstGeom prst="rect">
                      <a:avLst/>
                    </a:prstGeom>
                  </pic:spPr>
                </pic:pic>
              </a:graphicData>
            </a:graphic>
          </wp:inline>
        </w:drawing>
      </w:r>
    </w:p>
    <w:p w14:paraId="3F590BAB" w14:textId="5D3352FD" w:rsidR="00A52E16" w:rsidRPr="00601154" w:rsidRDefault="003A4FBF" w:rsidP="003A4FBF">
      <w:pPr>
        <w:spacing w:line="360" w:lineRule="auto"/>
        <w:rPr>
          <w:rFonts w:asciiTheme="majorBidi" w:hAnsiTheme="majorBidi" w:cstheme="majorBidi"/>
          <w:lang w:val="en-GB"/>
        </w:rPr>
      </w:pPr>
      <w:r w:rsidRPr="00601154">
        <w:rPr>
          <w:rFonts w:asciiTheme="majorBidi" w:hAnsiTheme="majorBidi" w:cstheme="majorBidi"/>
          <w:b/>
          <w:bCs/>
          <w:color w:val="0000FF"/>
          <w:sz w:val="22"/>
          <w:szCs w:val="22"/>
          <w:vertAlign w:val="subscript"/>
        </w:rPr>
        <w:softHyphen/>
      </w:r>
      <w:r w:rsidRPr="00601154">
        <w:rPr>
          <w:rFonts w:asciiTheme="majorBidi" w:hAnsiTheme="majorBidi" w:cstheme="majorBidi"/>
          <w:b/>
          <w:bCs/>
          <w:color w:val="0000FF"/>
          <w:sz w:val="22"/>
          <w:szCs w:val="22"/>
          <w:vertAlign w:val="subscript"/>
        </w:rPr>
        <w:softHyphen/>
        <w:t xml:space="preserve">                                                                                                   </w:t>
      </w:r>
      <w:r w:rsidRPr="00601154">
        <w:rPr>
          <w:rFonts w:asciiTheme="majorBidi" w:hAnsiTheme="majorBidi" w:cstheme="majorBidi"/>
          <w:b/>
          <w:bCs/>
          <w:lang w:val="en-GB"/>
        </w:rPr>
        <w:t xml:space="preserve">Figure </w:t>
      </w:r>
      <w:r w:rsidR="00AD6C31">
        <w:rPr>
          <w:rFonts w:asciiTheme="majorBidi" w:hAnsiTheme="majorBidi" w:cstheme="majorBidi"/>
          <w:b/>
          <w:bCs/>
          <w:lang w:val="en-GB"/>
        </w:rPr>
        <w:t>60</w:t>
      </w:r>
      <w:r w:rsidR="00400828" w:rsidRPr="00601154">
        <w:rPr>
          <w:rFonts w:asciiTheme="majorBidi" w:hAnsiTheme="majorBidi" w:cstheme="majorBidi"/>
          <w:b/>
          <w:bCs/>
          <w:lang w:val="en-GB"/>
        </w:rPr>
        <w:t xml:space="preserve">- </w:t>
      </w:r>
      <w:r w:rsidR="00400828" w:rsidRPr="00601154">
        <w:rPr>
          <w:rFonts w:asciiTheme="majorBidi" w:hAnsiTheme="majorBidi" w:cstheme="majorBidi"/>
          <w:lang w:val="en-GB"/>
        </w:rPr>
        <w:t>Skew problems</w:t>
      </w:r>
      <w:r w:rsidRPr="00601154">
        <w:rPr>
          <w:rFonts w:asciiTheme="majorBidi" w:hAnsiTheme="majorBidi" w:cstheme="majorBidi"/>
          <w:lang w:val="en-GB"/>
        </w:rPr>
        <w:br/>
      </w:r>
      <w:r w:rsidRPr="00601154">
        <w:rPr>
          <w:rFonts w:asciiTheme="majorBidi" w:hAnsiTheme="majorBidi" w:cstheme="majorBidi"/>
          <w:color w:val="000000" w:themeColor="text1"/>
        </w:rPr>
        <w:br/>
      </w:r>
      <w:r w:rsidR="00B07439">
        <w:rPr>
          <w:rFonts w:asciiTheme="majorBidi" w:hAnsiTheme="majorBidi" w:cstheme="majorBidi"/>
          <w:color w:val="000000" w:themeColor="text1"/>
        </w:rPr>
        <w:t>T</w:t>
      </w:r>
      <w:r w:rsidRPr="00601154">
        <w:rPr>
          <w:rFonts w:asciiTheme="majorBidi" w:hAnsiTheme="majorBidi" w:cstheme="majorBidi"/>
          <w:color w:val="000000" w:themeColor="text1"/>
        </w:rPr>
        <w:t xml:space="preserve">o </w:t>
      </w:r>
      <w:r w:rsidR="007653FF" w:rsidRPr="00601154">
        <w:rPr>
          <w:rFonts w:asciiTheme="majorBidi" w:hAnsiTheme="majorBidi" w:cstheme="majorBidi"/>
          <w:color w:val="000000" w:themeColor="text1"/>
        </w:rPr>
        <w:t>mitigate it</w:t>
      </w:r>
      <w:r w:rsidRPr="00601154">
        <w:rPr>
          <w:rFonts w:asciiTheme="majorBidi" w:hAnsiTheme="majorBidi" w:cstheme="majorBidi"/>
          <w:color w:val="000000" w:themeColor="text1"/>
        </w:rPr>
        <w:t>,</w:t>
      </w:r>
      <w:r w:rsidR="007653FF"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t xml:space="preserve">we can </w:t>
      </w:r>
      <w:r w:rsidR="004E7419" w:rsidRPr="00601154">
        <w:rPr>
          <w:rFonts w:asciiTheme="majorBidi" w:hAnsiTheme="majorBidi" w:cstheme="majorBidi"/>
          <w:color w:val="000000" w:themeColor="text1"/>
        </w:rPr>
        <w:t>represent</w:t>
      </w:r>
      <w:r w:rsidRPr="00601154">
        <w:rPr>
          <w:rFonts w:asciiTheme="majorBidi" w:hAnsiTheme="majorBidi" w:cstheme="majorBidi"/>
          <w:color w:val="000000" w:themeColor="text1"/>
        </w:rPr>
        <w:t xml:space="preserve"> the same metric using </w:t>
      </w:r>
      <w:r w:rsidR="007653FF" w:rsidRPr="00601154">
        <w:rPr>
          <w:rFonts w:asciiTheme="majorBidi" w:hAnsiTheme="majorBidi" w:cstheme="majorBidi"/>
          <w:color w:val="000000" w:themeColor="text1"/>
        </w:rPr>
        <w:t xml:space="preserve">percentage, </w:t>
      </w:r>
      <w:r w:rsidRPr="00601154">
        <w:rPr>
          <w:rFonts w:asciiTheme="majorBidi" w:hAnsiTheme="majorBidi" w:cstheme="majorBidi"/>
          <w:color w:val="000000" w:themeColor="text1"/>
        </w:rPr>
        <w:t xml:space="preserve">this will </w:t>
      </w:r>
      <w:r w:rsidR="004E7419" w:rsidRPr="00601154">
        <w:rPr>
          <w:rFonts w:asciiTheme="majorBidi" w:hAnsiTheme="majorBidi" w:cstheme="majorBidi"/>
          <w:color w:val="000000" w:themeColor="text1"/>
        </w:rPr>
        <w:t xml:space="preserve">reduce the skewness and the visualization will look closer to reality </w:t>
      </w:r>
      <w:r w:rsidRPr="00601154">
        <w:rPr>
          <w:rFonts w:asciiTheme="majorBidi" w:hAnsiTheme="majorBidi" w:cstheme="majorBidi"/>
          <w:color w:val="000000" w:themeColor="text1"/>
        </w:rPr>
        <w:t xml:space="preserve">as can be seen in </w:t>
      </w:r>
      <w:r w:rsidR="00E1275E">
        <w:rPr>
          <w:rFonts w:asciiTheme="majorBidi" w:hAnsiTheme="majorBidi" w:cstheme="majorBidi"/>
          <w:color w:val="000000" w:themeColor="text1"/>
        </w:rPr>
        <w:t>f</w:t>
      </w:r>
      <w:r w:rsidRPr="00601154">
        <w:rPr>
          <w:rFonts w:asciiTheme="majorBidi" w:hAnsiTheme="majorBidi" w:cstheme="majorBidi"/>
          <w:color w:val="000000" w:themeColor="text1"/>
        </w:rPr>
        <w:t xml:space="preserve">igure </w:t>
      </w:r>
      <w:r w:rsidR="00AD6C31">
        <w:rPr>
          <w:rFonts w:asciiTheme="majorBidi" w:hAnsiTheme="majorBidi" w:cstheme="majorBidi"/>
          <w:color w:val="000000" w:themeColor="text1"/>
        </w:rPr>
        <w:t>61.</w:t>
      </w:r>
      <w:ins w:id="315" w:author="Eyal Trabelsi" w:date="2021-10-09T16:18:00Z">
        <w:r w:rsidR="00070028">
          <w:rPr>
            <w:rFonts w:asciiTheme="majorBidi" w:hAnsiTheme="majorBidi" w:cstheme="majorBidi"/>
            <w:color w:val="000000" w:themeColor="text1"/>
          </w:rPr>
          <w:br/>
        </w:r>
      </w:ins>
      <w:r w:rsidR="007653FF" w:rsidRPr="00601154">
        <w:rPr>
          <w:rFonts w:asciiTheme="majorBidi" w:hAnsiTheme="majorBidi" w:cstheme="majorBidi"/>
          <w:color w:val="FF0000"/>
        </w:rPr>
        <w:br/>
      </w:r>
      <w:r w:rsidRPr="00601154">
        <w:rPr>
          <w:rFonts w:asciiTheme="majorBidi" w:eastAsiaTheme="minorHAnsi" w:hAnsiTheme="majorBidi" w:cstheme="majorBidi"/>
          <w:noProof/>
          <w:color w:val="FF0000"/>
        </w:rPr>
        <w:drawing>
          <wp:inline distT="0" distB="0" distL="0" distR="0" wp14:anchorId="2491E916" wp14:editId="5233799F">
            <wp:extent cx="5725795" cy="2167466"/>
            <wp:effectExtent l="0" t="0" r="1905" b="4445"/>
            <wp:docPr id="1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9821" cy="2176561"/>
                    </a:xfrm>
                    <a:prstGeom prst="rect">
                      <a:avLst/>
                    </a:prstGeom>
                  </pic:spPr>
                </pic:pic>
              </a:graphicData>
            </a:graphic>
          </wp:inline>
        </w:drawing>
      </w:r>
    </w:p>
    <w:p w14:paraId="6135185E" w14:textId="7F51819F" w:rsidR="00994563" w:rsidRPr="00601154" w:rsidRDefault="00B25083" w:rsidP="005C43C1">
      <w:pPr>
        <w:pStyle w:val="NormalWeb"/>
        <w:spacing w:line="360" w:lineRule="auto"/>
        <w:rPr>
          <w:rFonts w:asciiTheme="majorBidi" w:eastAsiaTheme="minorHAnsi" w:hAnsiTheme="majorBidi" w:cstheme="majorBidi"/>
          <w:color w:val="FF0000"/>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00400828" w:rsidRPr="00601154">
        <w:rPr>
          <w:rFonts w:asciiTheme="majorBidi" w:hAnsiTheme="majorBidi" w:cstheme="majorBidi"/>
          <w:color w:val="0000FF"/>
          <w:sz w:val="22"/>
          <w:szCs w:val="22"/>
          <w:vertAlign w:val="subscript"/>
        </w:rPr>
        <w:t xml:space="preserve">        </w:t>
      </w:r>
      <w:r w:rsidRPr="00601154">
        <w:rPr>
          <w:rFonts w:asciiTheme="majorBidi" w:hAnsiTheme="majorBidi" w:cstheme="majorBidi"/>
          <w:b/>
          <w:bCs/>
          <w:lang w:val="en-GB"/>
        </w:rPr>
        <w:t xml:space="preserve">Figure </w:t>
      </w:r>
      <w:r w:rsidR="00AD6C31">
        <w:rPr>
          <w:rFonts w:asciiTheme="majorBidi" w:hAnsiTheme="majorBidi" w:cstheme="majorBidi"/>
          <w:b/>
          <w:bCs/>
          <w:lang w:val="en-GB"/>
        </w:rPr>
        <w:t>61</w:t>
      </w:r>
      <w:r w:rsidR="00400828" w:rsidRPr="00601154">
        <w:rPr>
          <w:rFonts w:asciiTheme="majorBidi" w:hAnsiTheme="majorBidi" w:cstheme="majorBidi"/>
          <w:b/>
          <w:bCs/>
          <w:lang w:val="en-GB"/>
        </w:rPr>
        <w:t xml:space="preserve">- </w:t>
      </w:r>
      <w:r w:rsidR="00400828" w:rsidRPr="00601154">
        <w:rPr>
          <w:rFonts w:asciiTheme="majorBidi" w:hAnsiTheme="majorBidi" w:cstheme="majorBidi"/>
          <w:lang w:val="en-GB"/>
        </w:rPr>
        <w:t>Skew problems mitigation</w:t>
      </w:r>
      <w:r w:rsidR="003A4FBF" w:rsidRPr="00601154">
        <w:rPr>
          <w:rFonts w:asciiTheme="majorBidi" w:eastAsiaTheme="minorHAnsi" w:hAnsiTheme="majorBidi" w:cstheme="majorBidi"/>
          <w:color w:val="FF0000"/>
        </w:rPr>
        <w:br/>
      </w:r>
      <w:r w:rsidR="004E7419" w:rsidRPr="00601154">
        <w:rPr>
          <w:rFonts w:asciiTheme="majorBidi" w:hAnsiTheme="majorBidi" w:cstheme="majorBidi"/>
          <w:color w:val="000000" w:themeColor="text1"/>
        </w:rPr>
        <w:br/>
      </w:r>
      <w:r w:rsidRPr="00601154">
        <w:rPr>
          <w:rFonts w:asciiTheme="majorBidi" w:hAnsiTheme="majorBidi" w:cstheme="majorBidi"/>
          <w:color w:val="000000" w:themeColor="text1"/>
        </w:rPr>
        <w:t>In addition, when we have a very complex Sankey-diagram one can be overwhelmed with information</w:t>
      </w:r>
      <w:r w:rsidR="004E7419" w:rsidRPr="00601154">
        <w:rPr>
          <w:rFonts w:asciiTheme="majorBidi" w:hAnsiTheme="majorBidi" w:cstheme="majorBidi"/>
          <w:color w:val="000000" w:themeColor="text1"/>
        </w:rPr>
        <w:t xml:space="preserve">. In </w:t>
      </w:r>
      <w:r w:rsidR="00E1275E">
        <w:rPr>
          <w:rFonts w:asciiTheme="majorBidi" w:hAnsiTheme="majorBidi" w:cstheme="majorBidi"/>
          <w:color w:val="000000" w:themeColor="text1"/>
        </w:rPr>
        <w:t>f</w:t>
      </w:r>
      <w:r w:rsidRPr="00601154">
        <w:rPr>
          <w:rFonts w:asciiTheme="majorBidi" w:hAnsiTheme="majorBidi" w:cstheme="majorBidi"/>
          <w:color w:val="000000" w:themeColor="text1"/>
        </w:rPr>
        <w:t xml:space="preserve">igure </w:t>
      </w:r>
      <w:r w:rsidR="00AD6C31">
        <w:rPr>
          <w:rFonts w:asciiTheme="majorBidi" w:hAnsiTheme="majorBidi" w:cstheme="majorBidi"/>
          <w:color w:val="000000" w:themeColor="text1"/>
        </w:rPr>
        <w:t>62</w:t>
      </w:r>
      <w:r w:rsidR="004E7419" w:rsidRPr="00601154">
        <w:rPr>
          <w:rFonts w:asciiTheme="majorBidi" w:hAnsiTheme="majorBidi" w:cstheme="majorBidi"/>
          <w:color w:val="000000" w:themeColor="text1"/>
        </w:rPr>
        <w:t xml:space="preserve"> </w:t>
      </w:r>
      <w:r w:rsidR="002B083B">
        <w:rPr>
          <w:rFonts w:asciiTheme="majorBidi" w:hAnsiTheme="majorBidi" w:cstheme="majorBidi"/>
          <w:color w:val="000000" w:themeColor="text1"/>
        </w:rPr>
        <w:t>we</w:t>
      </w:r>
      <w:r w:rsidR="004E7419" w:rsidRPr="00601154">
        <w:rPr>
          <w:rFonts w:asciiTheme="majorBidi" w:hAnsiTheme="majorBidi" w:cstheme="majorBidi"/>
          <w:color w:val="000000" w:themeColor="text1"/>
        </w:rPr>
        <w:t xml:space="preserve"> show an example </w:t>
      </w:r>
      <w:r w:rsidR="00AB1025" w:rsidRPr="00601154">
        <w:rPr>
          <w:rFonts w:asciiTheme="majorBidi" w:hAnsiTheme="majorBidi" w:cstheme="majorBidi"/>
          <w:color w:val="000000" w:themeColor="text1"/>
        </w:rPr>
        <w:t xml:space="preserve">of </w:t>
      </w:r>
      <w:r w:rsidR="004E7419" w:rsidRPr="00601154">
        <w:rPr>
          <w:rFonts w:asciiTheme="majorBidi" w:hAnsiTheme="majorBidi" w:cstheme="majorBidi"/>
          <w:color w:val="000000" w:themeColor="text1"/>
        </w:rPr>
        <w:t xml:space="preserve">100 teams with 25 sales </w:t>
      </w:r>
      <w:r w:rsidR="00400828" w:rsidRPr="00601154">
        <w:rPr>
          <w:rFonts w:asciiTheme="majorBidi" w:hAnsiTheme="majorBidi" w:cstheme="majorBidi"/>
          <w:color w:val="000000" w:themeColor="text1"/>
        </w:rPr>
        <w:t>phases,</w:t>
      </w:r>
      <w:r w:rsidR="004E7419" w:rsidRPr="00601154">
        <w:rPr>
          <w:rFonts w:asciiTheme="majorBidi" w:hAnsiTheme="majorBidi" w:cstheme="majorBidi"/>
          <w:color w:val="000000" w:themeColor="text1"/>
        </w:rPr>
        <w:t xml:space="preserve"> and we can see that it’s </w:t>
      </w:r>
      <w:r w:rsidR="007F67B4" w:rsidRPr="00601154">
        <w:rPr>
          <w:rFonts w:asciiTheme="majorBidi" w:hAnsiTheme="majorBidi" w:cstheme="majorBidi"/>
          <w:color w:val="000000" w:themeColor="text1"/>
        </w:rPr>
        <w:t>hard</w:t>
      </w:r>
      <w:r w:rsidR="004E7419" w:rsidRPr="00601154">
        <w:rPr>
          <w:rFonts w:asciiTheme="majorBidi" w:hAnsiTheme="majorBidi" w:cstheme="majorBidi"/>
          <w:color w:val="000000" w:themeColor="text1"/>
        </w:rPr>
        <w:t xml:space="preserve"> to make sense which ones are bigger. </w:t>
      </w:r>
    </w:p>
    <w:p w14:paraId="630DED5D" w14:textId="35817EA1" w:rsidR="001D3D56" w:rsidRPr="00601154" w:rsidRDefault="00B25083" w:rsidP="00B25083">
      <w:pPr>
        <w:pStyle w:val="NormalWeb"/>
        <w:spacing w:line="360" w:lineRule="auto"/>
        <w:rPr>
          <w:rFonts w:asciiTheme="majorBidi" w:eastAsiaTheme="minorHAnsi" w:hAnsiTheme="majorBidi" w:cstheme="majorBidi"/>
          <w:color w:val="FF0000"/>
        </w:rPr>
      </w:pPr>
      <w:r w:rsidRPr="00601154">
        <w:rPr>
          <w:rFonts w:asciiTheme="majorBidi" w:eastAsiaTheme="minorHAnsi" w:hAnsiTheme="majorBidi" w:cstheme="majorBidi"/>
          <w:noProof/>
          <w:color w:val="FF0000"/>
        </w:rPr>
        <w:lastRenderedPageBreak/>
        <w:drawing>
          <wp:inline distT="0" distB="0" distL="0" distR="0" wp14:anchorId="79F61849" wp14:editId="03E196BC">
            <wp:extent cx="5727316" cy="3383378"/>
            <wp:effectExtent l="0" t="0" r="635" b="0"/>
            <wp:docPr id="15"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2205" cy="3386266"/>
                    </a:xfrm>
                    <a:prstGeom prst="rect">
                      <a:avLst/>
                    </a:prstGeom>
                  </pic:spPr>
                </pic:pic>
              </a:graphicData>
            </a:graphic>
          </wp:inline>
        </w:drawing>
      </w:r>
    </w:p>
    <w:p w14:paraId="264C4C34" w14:textId="7CEFBC20" w:rsidR="00FD24BF" w:rsidRPr="00601154" w:rsidRDefault="00B25083" w:rsidP="00B25083">
      <w:pPr>
        <w:spacing w:line="360" w:lineRule="auto"/>
        <w:rPr>
          <w:rFonts w:asciiTheme="majorBidi" w:hAnsiTheme="majorBidi" w:cstheme="majorBidi"/>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AD6C31">
        <w:rPr>
          <w:rFonts w:asciiTheme="majorBidi" w:hAnsiTheme="majorBidi" w:cstheme="majorBidi"/>
          <w:b/>
          <w:bCs/>
          <w:lang w:val="en-GB"/>
        </w:rPr>
        <w:t>62</w:t>
      </w:r>
      <w:r w:rsidR="00400828" w:rsidRPr="00601154">
        <w:rPr>
          <w:rFonts w:asciiTheme="majorBidi" w:hAnsiTheme="majorBidi" w:cstheme="majorBidi"/>
          <w:b/>
          <w:bCs/>
          <w:lang w:val="en-GB"/>
        </w:rPr>
        <w:t xml:space="preserve">- </w:t>
      </w:r>
      <w:r w:rsidR="00400828" w:rsidRPr="00601154">
        <w:rPr>
          <w:rFonts w:asciiTheme="majorBidi" w:hAnsiTheme="majorBidi" w:cstheme="majorBidi"/>
          <w:lang w:val="en-GB"/>
        </w:rPr>
        <w:t>complexity problem</w:t>
      </w:r>
    </w:p>
    <w:p w14:paraId="65575841" w14:textId="44821BA3" w:rsidR="00B25083" w:rsidRPr="00601154" w:rsidRDefault="00B25083" w:rsidP="00B25083">
      <w:pPr>
        <w:pStyle w:val="NormalWeb"/>
        <w:spacing w:line="360" w:lineRule="auto"/>
        <w:rPr>
          <w:rFonts w:asciiTheme="majorBidi" w:eastAsiaTheme="minorHAnsi" w:hAnsiTheme="majorBidi" w:cstheme="majorBidi"/>
          <w:color w:val="000000" w:themeColor="text1"/>
        </w:rPr>
      </w:pPr>
      <w:r w:rsidRPr="00601154">
        <w:rPr>
          <w:rFonts w:asciiTheme="majorBidi" w:eastAsiaTheme="minorHAnsi" w:hAnsiTheme="majorBidi" w:cstheme="majorBidi"/>
          <w:color w:val="000000" w:themeColor="text1"/>
        </w:rPr>
        <w:t xml:space="preserve">This can be mitigated by filtering and visualizing only promising candidates, and in chapter 5 </w:t>
      </w:r>
      <w:r w:rsidR="002B083B">
        <w:rPr>
          <w:rFonts w:asciiTheme="majorBidi" w:eastAsiaTheme="minorHAnsi" w:hAnsiTheme="majorBidi" w:cstheme="majorBidi"/>
          <w:color w:val="000000" w:themeColor="text1"/>
        </w:rPr>
        <w:t>we</w:t>
      </w:r>
      <w:r w:rsidRPr="00601154">
        <w:rPr>
          <w:rFonts w:asciiTheme="majorBidi" w:eastAsiaTheme="minorHAnsi" w:hAnsiTheme="majorBidi" w:cstheme="majorBidi"/>
          <w:color w:val="000000" w:themeColor="text1"/>
        </w:rPr>
        <w:t xml:space="preserve"> will show an example on TPC-H.  </w:t>
      </w:r>
    </w:p>
    <w:p w14:paraId="3699226D" w14:textId="56286C00" w:rsidR="001E4BF5" w:rsidRPr="00EA761B" w:rsidRDefault="004E7419" w:rsidP="00EA761B">
      <w:pPr>
        <w:spacing w:line="360" w:lineRule="auto"/>
        <w:rPr>
          <w:rFonts w:asciiTheme="majorBidi" w:hAnsiTheme="majorBidi" w:cstheme="majorBidi"/>
        </w:rPr>
      </w:pPr>
      <w:r w:rsidRPr="00601154">
        <w:rPr>
          <w:rFonts w:asciiTheme="majorBidi" w:hAnsiTheme="majorBidi" w:cstheme="majorBidi"/>
          <w:color w:val="000000" w:themeColor="text1"/>
        </w:rPr>
        <w:t xml:space="preserve">Another limitation of </w:t>
      </w:r>
      <w:proofErr w:type="spellStart"/>
      <w:r w:rsidRPr="00601154">
        <w:rPr>
          <w:rFonts w:asciiTheme="majorBidi" w:hAnsiTheme="majorBidi" w:cstheme="majorBidi"/>
          <w:color w:val="000000" w:themeColor="text1"/>
        </w:rPr>
        <w:t>QueryFlow</w:t>
      </w:r>
      <w:proofErr w:type="spellEnd"/>
      <w:r w:rsidRPr="00601154">
        <w:rPr>
          <w:rFonts w:asciiTheme="majorBidi" w:hAnsiTheme="majorBidi" w:cstheme="majorBidi"/>
          <w:color w:val="000000" w:themeColor="text1"/>
        </w:rPr>
        <w:t xml:space="preserve"> is that it rel</w:t>
      </w:r>
      <w:r w:rsidR="00AB1025" w:rsidRPr="00601154">
        <w:rPr>
          <w:rFonts w:asciiTheme="majorBidi" w:hAnsiTheme="majorBidi" w:cstheme="majorBidi"/>
          <w:color w:val="000000" w:themeColor="text1"/>
        </w:rPr>
        <w:t>ie</w:t>
      </w:r>
      <w:r w:rsidRPr="00601154">
        <w:rPr>
          <w:rFonts w:asciiTheme="majorBidi" w:hAnsiTheme="majorBidi" w:cstheme="majorBidi"/>
          <w:color w:val="000000" w:themeColor="text1"/>
        </w:rPr>
        <w:t xml:space="preserve">s on the execution plan information. If the root cause can’t be identified using any of the statistics from the execution plan, </w:t>
      </w:r>
      <w:proofErr w:type="spellStart"/>
      <w:r w:rsidRPr="00601154">
        <w:rPr>
          <w:rFonts w:asciiTheme="majorBidi" w:hAnsiTheme="majorBidi" w:cstheme="majorBidi"/>
          <w:color w:val="000000" w:themeColor="text1"/>
        </w:rPr>
        <w:t>QueryFlow</w:t>
      </w:r>
      <w:proofErr w:type="spellEnd"/>
      <w:r w:rsidRPr="00601154">
        <w:rPr>
          <w:rFonts w:asciiTheme="majorBidi" w:hAnsiTheme="majorBidi" w:cstheme="majorBidi"/>
          <w:color w:val="000000" w:themeColor="text1"/>
        </w:rPr>
        <w:t xml:space="preserve"> won’t be able to help either. </w:t>
      </w:r>
      <w:r w:rsidRPr="00601154">
        <w:rPr>
          <w:rFonts w:asciiTheme="majorBidi" w:hAnsiTheme="majorBidi" w:cstheme="majorBidi"/>
          <w:color w:val="000000" w:themeColor="text1"/>
        </w:rPr>
        <w:br/>
      </w:r>
      <w:bookmarkStart w:id="316" w:name="_Toc62286991"/>
      <w:r w:rsidR="003C0B8A">
        <w:rPr>
          <w:rFonts w:asciiTheme="majorBidi" w:hAnsiTheme="majorBidi" w:cstheme="majorBidi"/>
        </w:rPr>
        <w:br/>
      </w:r>
      <w:r w:rsidR="003C0B8A">
        <w:rPr>
          <w:rFonts w:asciiTheme="majorBidi" w:hAnsiTheme="majorBidi" w:cstheme="majorBidi"/>
        </w:rPr>
        <w:br/>
      </w:r>
      <w:r w:rsidR="0022616A">
        <w:rPr>
          <w:rFonts w:asciiTheme="majorBidi" w:hAnsiTheme="majorBidi" w:cstheme="majorBidi"/>
        </w:rPr>
        <w:br/>
      </w:r>
      <w:r w:rsidR="0022616A">
        <w:rPr>
          <w:rFonts w:asciiTheme="majorBidi" w:hAnsiTheme="majorBidi" w:cstheme="majorBidi"/>
        </w:rPr>
        <w:br/>
      </w:r>
      <w:r w:rsidR="0022616A">
        <w:rPr>
          <w:rFonts w:asciiTheme="majorBidi" w:hAnsiTheme="majorBidi" w:cstheme="majorBidi"/>
        </w:rPr>
        <w:br/>
      </w:r>
      <w:r w:rsidR="0022616A">
        <w:rPr>
          <w:rFonts w:asciiTheme="majorBidi" w:hAnsiTheme="majorBidi" w:cstheme="majorBidi"/>
        </w:rPr>
        <w:br/>
      </w:r>
      <w:r w:rsidR="003C0B8A">
        <w:rPr>
          <w:rFonts w:asciiTheme="majorBidi" w:hAnsiTheme="majorBidi" w:cstheme="majorBidi"/>
        </w:rPr>
        <w:br/>
      </w:r>
    </w:p>
    <w:p w14:paraId="13BB7D34" w14:textId="54AAC6CA" w:rsidR="00F77307" w:rsidRPr="00601154" w:rsidRDefault="00D9085A" w:rsidP="00F77307">
      <w:pPr>
        <w:pStyle w:val="Heading1"/>
        <w:rPr>
          <w:rFonts w:asciiTheme="majorBidi" w:hAnsiTheme="majorBidi"/>
        </w:rPr>
      </w:pPr>
      <w:r w:rsidRPr="00F77307">
        <w:rPr>
          <w:rFonts w:asciiTheme="majorBidi" w:hAnsiTheme="majorBidi"/>
        </w:rPr>
        <w:lastRenderedPageBreak/>
        <w:t xml:space="preserve">Chapter 5: </w:t>
      </w:r>
      <w:r w:rsidR="00E42F6C" w:rsidRPr="00F77307">
        <w:rPr>
          <w:rFonts w:asciiTheme="majorBidi" w:hAnsiTheme="majorBidi"/>
        </w:rPr>
        <w:t>Evaluation</w:t>
      </w:r>
      <w:bookmarkEnd w:id="316"/>
      <w:r w:rsidR="00F77307" w:rsidRPr="00F77307">
        <w:rPr>
          <w:rFonts w:asciiTheme="majorBidi" w:hAnsiTheme="majorBidi"/>
        </w:rPr>
        <w:t xml:space="preserve"> </w:t>
      </w:r>
    </w:p>
    <w:p w14:paraId="49FBD0F4" w14:textId="152112B0" w:rsidR="00E42F6C" w:rsidRPr="005D5202" w:rsidRDefault="00E42F6C" w:rsidP="00175C6B">
      <w:pPr>
        <w:pStyle w:val="Heading1"/>
        <w:rPr>
          <w:rFonts w:asciiTheme="majorBidi" w:hAnsiTheme="majorBidi"/>
          <w:color w:val="000000" w:themeColor="text1"/>
        </w:rPr>
      </w:pPr>
    </w:p>
    <w:p w14:paraId="5BC7D5C3" w14:textId="6F0A34E3" w:rsidR="000817D5" w:rsidRPr="005D5202" w:rsidRDefault="00046133" w:rsidP="00E91927">
      <w:pPr>
        <w:autoSpaceDE w:val="0"/>
        <w:autoSpaceDN w:val="0"/>
        <w:adjustRightInd w:val="0"/>
        <w:spacing w:line="360" w:lineRule="auto"/>
        <w:rPr>
          <w:rFonts w:asciiTheme="majorBidi" w:hAnsiTheme="majorBidi" w:cstheme="majorBidi"/>
          <w:color w:val="000000" w:themeColor="text1"/>
        </w:rPr>
      </w:pPr>
      <w:r w:rsidRPr="005D5202">
        <w:rPr>
          <w:rFonts w:asciiTheme="majorBidi" w:hAnsiTheme="majorBidi" w:cstheme="majorBidi"/>
          <w:color w:val="000000" w:themeColor="text1"/>
        </w:rPr>
        <w:t xml:space="preserve">The goal of this evaluation is to objectively quantify the impact and benefits that can be achieved using </w:t>
      </w:r>
      <w:proofErr w:type="spellStart"/>
      <w:r w:rsidRPr="005D5202">
        <w:rPr>
          <w:rFonts w:asciiTheme="majorBidi" w:hAnsiTheme="majorBidi" w:cstheme="majorBidi"/>
          <w:color w:val="000000" w:themeColor="text1"/>
        </w:rPr>
        <w:t>QueryFlow</w:t>
      </w:r>
      <w:proofErr w:type="spellEnd"/>
      <w:r w:rsidR="0026700F" w:rsidRPr="005D5202">
        <w:rPr>
          <w:rFonts w:asciiTheme="majorBidi" w:hAnsiTheme="majorBidi" w:cstheme="majorBidi"/>
          <w:color w:val="000000" w:themeColor="text1"/>
        </w:rPr>
        <w:t xml:space="preserve"> for performance optimization</w:t>
      </w:r>
      <w:r w:rsidRPr="005D5202">
        <w:rPr>
          <w:rFonts w:asciiTheme="majorBidi" w:hAnsiTheme="majorBidi" w:cstheme="majorBidi"/>
          <w:color w:val="000000" w:themeColor="text1"/>
        </w:rPr>
        <w:t>.</w:t>
      </w:r>
      <w:r w:rsidR="00E91927" w:rsidRPr="005D5202">
        <w:rPr>
          <w:rFonts w:asciiTheme="majorBidi" w:hAnsiTheme="majorBidi" w:cstheme="majorBidi"/>
          <w:color w:val="000000" w:themeColor="text1"/>
        </w:rPr>
        <w:t xml:space="preserve"> </w:t>
      </w:r>
      <w:r w:rsidR="0026700F" w:rsidRPr="005D5202">
        <w:rPr>
          <w:rFonts w:asciiTheme="majorBidi" w:hAnsiTheme="majorBidi" w:cstheme="majorBidi"/>
          <w:color w:val="000000" w:themeColor="text1"/>
        </w:rPr>
        <w:t xml:space="preserve">To evaluate our solution, </w:t>
      </w:r>
      <w:r w:rsidRPr="005D5202">
        <w:rPr>
          <w:rFonts w:asciiTheme="majorBidi" w:hAnsiTheme="majorBidi" w:cstheme="majorBidi"/>
          <w:color w:val="000000" w:themeColor="text1"/>
        </w:rPr>
        <w:t>I’m going to use the TPC-H benchmark</w:t>
      </w:r>
      <w:r w:rsidR="0026700F" w:rsidRPr="005D5202">
        <w:rPr>
          <w:rFonts w:asciiTheme="majorBidi" w:hAnsiTheme="majorBidi" w:cstheme="majorBidi"/>
          <w:color w:val="000000" w:themeColor="text1"/>
        </w:rPr>
        <w:t xml:space="preserve"> </w:t>
      </w:r>
      <w:r w:rsidR="005D5202" w:rsidRPr="005D5202">
        <w:rPr>
          <w:rFonts w:asciiTheme="majorBidi" w:hAnsiTheme="majorBidi" w:cstheme="majorBidi"/>
          <w:color w:val="000000" w:themeColor="text1"/>
        </w:rPr>
        <w:t xml:space="preserve">queries (22) </w:t>
      </w:r>
      <w:r w:rsidR="0026700F" w:rsidRPr="005D5202">
        <w:rPr>
          <w:rFonts w:asciiTheme="majorBidi" w:hAnsiTheme="majorBidi" w:cstheme="majorBidi"/>
          <w:color w:val="000000" w:themeColor="text1"/>
        </w:rPr>
        <w:t>on PostgreSQL</w:t>
      </w:r>
      <w:r w:rsidRPr="005D5202">
        <w:rPr>
          <w:rFonts w:asciiTheme="majorBidi" w:hAnsiTheme="majorBidi" w:cstheme="majorBidi"/>
          <w:color w:val="000000" w:themeColor="text1"/>
        </w:rPr>
        <w:t xml:space="preserve">. </w:t>
      </w:r>
    </w:p>
    <w:p w14:paraId="088B8FDB" w14:textId="5C2EC329" w:rsidR="0026700F" w:rsidRPr="005D5202" w:rsidRDefault="00E174E7" w:rsidP="00E174E7">
      <w:pPr>
        <w:spacing w:before="100" w:beforeAutospacing="1" w:after="100" w:afterAutospacing="1"/>
        <w:rPr>
          <w:rFonts w:asciiTheme="majorBidi" w:hAnsiTheme="majorBidi" w:cstheme="majorBidi"/>
          <w:color w:val="000000" w:themeColor="text1"/>
        </w:rPr>
      </w:pPr>
      <w:r w:rsidRPr="005D5202">
        <w:rPr>
          <w:rFonts w:asciiTheme="majorBidi" w:hAnsiTheme="majorBidi" w:cstheme="majorBidi"/>
          <w:color w:val="000000" w:themeColor="text1"/>
        </w:rPr>
        <w:t>The rest of this chapter is structured as follows:</w:t>
      </w:r>
    </w:p>
    <w:p w14:paraId="6816F791" w14:textId="77777777" w:rsidR="00E91927" w:rsidRPr="005D5202" w:rsidRDefault="008E0714" w:rsidP="009007B9">
      <w:pPr>
        <w:pStyle w:val="ListParagraph"/>
        <w:numPr>
          <w:ilvl w:val="0"/>
          <w:numId w:val="31"/>
        </w:numPr>
        <w:spacing w:before="100" w:beforeAutospacing="1" w:after="100" w:afterAutospacing="1"/>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Section 5.</w:t>
      </w:r>
      <w:r w:rsidRPr="005D5202">
        <w:rPr>
          <w:rFonts w:asciiTheme="majorBidi" w:hAnsiTheme="majorBidi" w:cstheme="majorBidi"/>
          <w:color w:val="000000" w:themeColor="text1"/>
        </w:rPr>
        <w:t xml:space="preserve">1 provides </w:t>
      </w:r>
      <w:r w:rsidRPr="005D5202">
        <w:rPr>
          <w:rFonts w:asciiTheme="majorBidi" w:hAnsiTheme="majorBidi" w:cstheme="majorBidi"/>
          <w:color w:val="000000" w:themeColor="text1"/>
          <w:lang w:val="en-US"/>
        </w:rPr>
        <w:t xml:space="preserve">an overview of </w:t>
      </w:r>
      <w:r w:rsidR="00E91927" w:rsidRPr="005D5202">
        <w:rPr>
          <w:rFonts w:asciiTheme="majorBidi" w:hAnsiTheme="majorBidi" w:cstheme="majorBidi"/>
          <w:color w:val="000000" w:themeColor="text1"/>
          <w:lang w:val="en-US"/>
        </w:rPr>
        <w:t>TPC-H</w:t>
      </w:r>
    </w:p>
    <w:p w14:paraId="711837E0" w14:textId="286D2B75" w:rsidR="00E91927" w:rsidRPr="005D5202" w:rsidRDefault="00E91927" w:rsidP="009007B9">
      <w:pPr>
        <w:pStyle w:val="ListParagraph"/>
        <w:numPr>
          <w:ilvl w:val="0"/>
          <w:numId w:val="31"/>
        </w:numPr>
        <w:spacing w:before="100" w:beforeAutospacing="1" w:after="100" w:afterAutospacing="1"/>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Section 5.2 provide</w:t>
      </w:r>
      <w:r w:rsidR="009777BF" w:rsidRPr="005D5202">
        <w:rPr>
          <w:rFonts w:asciiTheme="majorBidi" w:hAnsiTheme="majorBidi" w:cstheme="majorBidi"/>
          <w:color w:val="000000" w:themeColor="text1"/>
          <w:lang w:val="en-US"/>
        </w:rPr>
        <w:t>s</w:t>
      </w:r>
      <w:r w:rsidRPr="005D5202">
        <w:rPr>
          <w:rFonts w:asciiTheme="majorBidi" w:hAnsiTheme="majorBidi" w:cstheme="majorBidi"/>
          <w:color w:val="000000" w:themeColor="text1"/>
          <w:lang w:val="en-US"/>
        </w:rPr>
        <w:t xml:space="preserve"> an overview of </w:t>
      </w:r>
      <w:r w:rsidR="009777BF" w:rsidRPr="005D5202">
        <w:rPr>
          <w:rFonts w:asciiTheme="majorBidi" w:hAnsiTheme="majorBidi" w:cstheme="majorBidi"/>
          <w:color w:val="000000" w:themeColor="text1"/>
          <w:lang w:val="en-US"/>
        </w:rPr>
        <w:t xml:space="preserve">the </w:t>
      </w:r>
      <w:r w:rsidRPr="005D5202">
        <w:rPr>
          <w:rFonts w:asciiTheme="majorBidi" w:hAnsiTheme="majorBidi" w:cstheme="majorBidi"/>
          <w:color w:val="000000" w:themeColor="text1"/>
          <w:lang w:val="en-US"/>
        </w:rPr>
        <w:t xml:space="preserve">evaluation </w:t>
      </w:r>
      <w:r w:rsidR="008E0714" w:rsidRPr="005D5202">
        <w:rPr>
          <w:rFonts w:asciiTheme="majorBidi" w:hAnsiTheme="majorBidi" w:cstheme="majorBidi"/>
          <w:color w:val="000000" w:themeColor="text1"/>
          <w:lang w:val="en-US"/>
        </w:rPr>
        <w:t>setup</w:t>
      </w:r>
      <w:r w:rsidR="008E0714" w:rsidRPr="005D5202">
        <w:rPr>
          <w:rFonts w:asciiTheme="majorBidi" w:hAnsiTheme="majorBidi" w:cstheme="majorBidi"/>
          <w:color w:val="000000" w:themeColor="text1"/>
        </w:rPr>
        <w:t xml:space="preserve">. </w:t>
      </w:r>
    </w:p>
    <w:p w14:paraId="4F05420A" w14:textId="00EEA51D" w:rsidR="00E174E7" w:rsidRPr="005D5202" w:rsidRDefault="008E0714" w:rsidP="009007B9">
      <w:pPr>
        <w:pStyle w:val="ListParagraph"/>
        <w:numPr>
          <w:ilvl w:val="0"/>
          <w:numId w:val="31"/>
        </w:numPr>
        <w:spacing w:before="100" w:beforeAutospacing="1" w:after="100" w:afterAutospacing="1"/>
        <w:rPr>
          <w:rFonts w:asciiTheme="majorBidi" w:hAnsiTheme="majorBidi" w:cstheme="majorBidi"/>
          <w:color w:val="000000" w:themeColor="text1"/>
          <w:lang w:val="en-US"/>
        </w:rPr>
      </w:pPr>
      <w:r w:rsidRPr="005D5202">
        <w:rPr>
          <w:rFonts w:asciiTheme="majorBidi" w:hAnsiTheme="majorBidi" w:cstheme="majorBidi"/>
          <w:color w:val="000000" w:themeColor="text1"/>
        </w:rPr>
        <w:t xml:space="preserve">Section </w:t>
      </w:r>
      <w:r w:rsidRPr="005D5202">
        <w:rPr>
          <w:rFonts w:asciiTheme="majorBidi" w:hAnsiTheme="majorBidi" w:cstheme="majorBidi"/>
          <w:color w:val="000000" w:themeColor="text1"/>
          <w:lang w:val="en-US"/>
        </w:rPr>
        <w:t>5</w:t>
      </w:r>
      <w:r w:rsidRPr="005D5202">
        <w:rPr>
          <w:rFonts w:asciiTheme="majorBidi" w:hAnsiTheme="majorBidi" w:cstheme="majorBidi"/>
          <w:color w:val="000000" w:themeColor="text1"/>
        </w:rPr>
        <w:t>.</w:t>
      </w:r>
      <w:r w:rsidR="004E6A95">
        <w:rPr>
          <w:rFonts w:asciiTheme="majorBidi" w:hAnsiTheme="majorBidi" w:cstheme="majorBidi"/>
          <w:color w:val="000000" w:themeColor="text1"/>
        </w:rPr>
        <w:t>3</w:t>
      </w:r>
      <w:r w:rsidRPr="005D5202">
        <w:rPr>
          <w:rFonts w:asciiTheme="majorBidi" w:hAnsiTheme="majorBidi" w:cstheme="majorBidi"/>
          <w:color w:val="000000" w:themeColor="text1"/>
        </w:rPr>
        <w:t xml:space="preserve"> </w:t>
      </w:r>
      <w:r w:rsidRPr="005D5202">
        <w:rPr>
          <w:rFonts w:asciiTheme="majorBidi" w:hAnsiTheme="majorBidi" w:cstheme="majorBidi"/>
          <w:color w:val="000000" w:themeColor="text1"/>
          <w:lang w:val="en-US"/>
        </w:rPr>
        <w:t>evaluate</w:t>
      </w:r>
      <w:r w:rsidR="00FA1BFF">
        <w:rPr>
          <w:rFonts w:asciiTheme="majorBidi" w:hAnsiTheme="majorBidi" w:cstheme="majorBidi"/>
          <w:color w:val="000000" w:themeColor="text1"/>
          <w:lang w:val="en-US"/>
        </w:rPr>
        <w:t>s</w:t>
      </w:r>
      <w:r w:rsidRPr="005D5202">
        <w:rPr>
          <w:rFonts w:asciiTheme="majorBidi" w:hAnsiTheme="majorBidi" w:cstheme="majorBidi"/>
          <w:color w:val="000000" w:themeColor="text1"/>
          <w:lang w:val="en-US"/>
        </w:rPr>
        <w:t xml:space="preserve"> optimizations </w:t>
      </w:r>
      <w:r w:rsidR="00844FE2" w:rsidRPr="005D5202">
        <w:rPr>
          <w:rFonts w:asciiTheme="majorBidi" w:hAnsiTheme="majorBidi" w:cstheme="majorBidi"/>
          <w:color w:val="000000" w:themeColor="text1"/>
          <w:lang w:val="en-US"/>
        </w:rPr>
        <w:t xml:space="preserve">for scale factor </w:t>
      </w:r>
      <w:r w:rsidR="004E6A95">
        <w:rPr>
          <w:rFonts w:asciiTheme="majorBidi" w:hAnsiTheme="majorBidi" w:cstheme="majorBidi"/>
          <w:color w:val="000000" w:themeColor="text1"/>
          <w:lang w:val="en-US"/>
        </w:rPr>
        <w:t>5</w:t>
      </w:r>
      <w:r w:rsidRPr="005D5202">
        <w:rPr>
          <w:rFonts w:asciiTheme="majorBidi" w:hAnsiTheme="majorBidi" w:cstheme="majorBidi"/>
          <w:color w:val="000000" w:themeColor="text1"/>
        </w:rPr>
        <w:t xml:space="preserve">. </w:t>
      </w:r>
    </w:p>
    <w:p w14:paraId="703E4C22" w14:textId="7BBF618B" w:rsidR="00E91927" w:rsidRPr="001E4BF5" w:rsidRDefault="008E0714" w:rsidP="001E4BF5">
      <w:pPr>
        <w:pStyle w:val="ListParagraph"/>
        <w:numPr>
          <w:ilvl w:val="0"/>
          <w:numId w:val="31"/>
        </w:numPr>
        <w:spacing w:before="100" w:beforeAutospacing="1" w:after="100" w:afterAutospacing="1"/>
        <w:rPr>
          <w:rFonts w:asciiTheme="majorBidi" w:hAnsiTheme="majorBidi" w:cstheme="majorBidi"/>
          <w:color w:val="000000" w:themeColor="text1"/>
          <w:lang w:val="en-US"/>
        </w:rPr>
      </w:pPr>
      <w:r w:rsidRPr="005D5202">
        <w:rPr>
          <w:rFonts w:asciiTheme="majorBidi" w:hAnsiTheme="majorBidi" w:cstheme="majorBidi"/>
          <w:color w:val="000000" w:themeColor="text1"/>
        </w:rPr>
        <w:t xml:space="preserve">Section 5.4 </w:t>
      </w:r>
      <w:r w:rsidRPr="005D5202">
        <w:rPr>
          <w:rFonts w:asciiTheme="majorBidi" w:hAnsiTheme="majorBidi" w:cstheme="majorBidi"/>
          <w:color w:val="000000" w:themeColor="text1"/>
          <w:lang w:val="en-US"/>
        </w:rPr>
        <w:t>provide</w:t>
      </w:r>
      <w:r w:rsidR="009777BF" w:rsidRPr="005D5202">
        <w:rPr>
          <w:rFonts w:asciiTheme="majorBidi" w:hAnsiTheme="majorBidi" w:cstheme="majorBidi"/>
          <w:color w:val="000000" w:themeColor="text1"/>
          <w:lang w:val="en-US"/>
        </w:rPr>
        <w:t>s</w:t>
      </w:r>
      <w:r w:rsidRPr="005D5202">
        <w:rPr>
          <w:rFonts w:asciiTheme="majorBidi" w:hAnsiTheme="majorBidi" w:cstheme="majorBidi"/>
          <w:color w:val="000000" w:themeColor="text1"/>
          <w:lang w:val="en-US"/>
        </w:rPr>
        <w:t xml:space="preserve"> an overview of lessons that can be learned for </w:t>
      </w:r>
      <w:r w:rsidRPr="005D5202">
        <w:rPr>
          <w:rFonts w:asciiTheme="majorBidi" w:hAnsiTheme="majorBidi" w:cstheme="majorBidi"/>
          <w:color w:val="000000" w:themeColor="text1"/>
        </w:rPr>
        <w:t xml:space="preserve">SQL </w:t>
      </w:r>
      <w:r w:rsidRPr="005D5202">
        <w:rPr>
          <w:rFonts w:asciiTheme="majorBidi" w:hAnsiTheme="majorBidi" w:cstheme="majorBidi"/>
          <w:color w:val="000000" w:themeColor="text1"/>
          <w:lang w:val="en-US"/>
        </w:rPr>
        <w:t xml:space="preserve">best </w:t>
      </w:r>
      <w:r w:rsidRPr="005D5202">
        <w:rPr>
          <w:rFonts w:asciiTheme="majorBidi" w:hAnsiTheme="majorBidi" w:cstheme="majorBidi"/>
          <w:color w:val="000000" w:themeColor="text1"/>
        </w:rPr>
        <w:t>practices.</w:t>
      </w:r>
      <w:r w:rsidR="001E4BF5">
        <w:rPr>
          <w:rFonts w:asciiTheme="majorBidi" w:hAnsiTheme="majorBidi" w:cstheme="majorBidi"/>
          <w:color w:val="000000" w:themeColor="text1"/>
        </w:rPr>
        <w:br/>
      </w:r>
    </w:p>
    <w:p w14:paraId="742D9330" w14:textId="0E054509" w:rsidR="00E91927" w:rsidRPr="001E4BF5" w:rsidRDefault="00E91927" w:rsidP="001E4BF5">
      <w:pPr>
        <w:pStyle w:val="Heading5"/>
        <w:rPr>
          <w:rFonts w:asciiTheme="majorBidi" w:eastAsiaTheme="minorHAnsi" w:hAnsiTheme="majorBidi"/>
        </w:rPr>
      </w:pPr>
      <w:r w:rsidRPr="005D5202">
        <w:rPr>
          <w:rFonts w:asciiTheme="majorBidi" w:eastAsiaTheme="minorHAnsi" w:hAnsiTheme="majorBidi"/>
        </w:rPr>
        <w:t>5.1 TPC-H</w:t>
      </w:r>
      <w:r w:rsidR="001E4BF5">
        <w:rPr>
          <w:rFonts w:asciiTheme="majorBidi" w:eastAsiaTheme="minorHAnsi" w:hAnsiTheme="majorBidi"/>
        </w:rPr>
        <w:br/>
      </w:r>
    </w:p>
    <w:p w14:paraId="59AA2D6D" w14:textId="555255A6" w:rsidR="00E91927" w:rsidRPr="005D5202" w:rsidRDefault="00E91927" w:rsidP="00733AC3">
      <w:pPr>
        <w:autoSpaceDE w:val="0"/>
        <w:autoSpaceDN w:val="0"/>
        <w:adjustRightInd w:val="0"/>
        <w:spacing w:line="360" w:lineRule="auto"/>
        <w:rPr>
          <w:rFonts w:asciiTheme="majorBidi" w:hAnsiTheme="majorBidi" w:cstheme="majorBidi"/>
          <w:color w:val="000000" w:themeColor="text1"/>
        </w:rPr>
      </w:pPr>
      <w:r w:rsidRPr="005D5202">
        <w:rPr>
          <w:rFonts w:asciiTheme="majorBidi" w:hAnsiTheme="majorBidi" w:cstheme="majorBidi"/>
          <w:color w:val="000000" w:themeColor="text1"/>
        </w:rPr>
        <w:t xml:space="preserve">To evaluate our solution, </w:t>
      </w:r>
      <w:r w:rsidR="00733AC3">
        <w:rPr>
          <w:rFonts w:asciiTheme="majorBidi" w:hAnsiTheme="majorBidi" w:cstheme="majorBidi"/>
          <w:color w:val="000000" w:themeColor="text1"/>
        </w:rPr>
        <w:t>we have used</w:t>
      </w:r>
      <w:r w:rsidRPr="005D5202">
        <w:rPr>
          <w:rFonts w:asciiTheme="majorBidi" w:hAnsiTheme="majorBidi" w:cstheme="majorBidi"/>
          <w:color w:val="000000" w:themeColor="text1"/>
        </w:rPr>
        <w:t xml:space="preserve"> the TPC-H benchmark on PostgreSQL. TPC-H benchmark as a tool to help database vendors develop their database engines. TPC-H consists of a suite of business-oriented ad-hoc queries and concurrent data modifications, that examine large volumes of data, execute queries with a high degree of complexity, and give answers to critical business questions. </w:t>
      </w:r>
    </w:p>
    <w:p w14:paraId="697080DD" w14:textId="77777777" w:rsidR="00E91927" w:rsidRPr="005D5202" w:rsidRDefault="00E91927" w:rsidP="00E91927">
      <w:pPr>
        <w:autoSpaceDE w:val="0"/>
        <w:autoSpaceDN w:val="0"/>
        <w:adjustRightInd w:val="0"/>
        <w:spacing w:line="360" w:lineRule="auto"/>
        <w:rPr>
          <w:rFonts w:asciiTheme="majorBidi" w:hAnsiTheme="majorBidi" w:cstheme="majorBidi"/>
          <w:color w:val="000000" w:themeColor="text1"/>
        </w:rPr>
      </w:pPr>
    </w:p>
    <w:p w14:paraId="37525544" w14:textId="56B33A8D" w:rsidR="00C349E9" w:rsidRPr="005D5202" w:rsidRDefault="00E91927" w:rsidP="00733AC3">
      <w:pPr>
        <w:spacing w:line="360" w:lineRule="auto"/>
        <w:rPr>
          <w:rFonts w:asciiTheme="majorBidi" w:hAnsiTheme="majorBidi" w:cstheme="majorBidi"/>
          <w:color w:val="000000" w:themeColor="text1"/>
        </w:rPr>
      </w:pPr>
      <w:r w:rsidRPr="005D5202">
        <w:rPr>
          <w:rFonts w:asciiTheme="majorBidi" w:hAnsiTheme="majorBidi" w:cstheme="majorBidi"/>
          <w:color w:val="000000" w:themeColor="text1"/>
        </w:rPr>
        <w:t>TPC-H dataset contains a total of eight tables (</w:t>
      </w:r>
      <w:r w:rsidRPr="005D5202">
        <w:rPr>
          <w:rFonts w:asciiTheme="majorBidi" w:hAnsiTheme="majorBidi" w:cstheme="majorBidi"/>
          <w:i/>
          <w:iCs/>
          <w:color w:val="000000" w:themeColor="text1"/>
        </w:rPr>
        <w:t>region,</w:t>
      </w:r>
      <w:r w:rsidR="00D95EF8" w:rsidRPr="005D5202">
        <w:rPr>
          <w:rFonts w:asciiTheme="majorBidi" w:hAnsiTheme="majorBidi" w:cstheme="majorBidi"/>
          <w:i/>
          <w:iCs/>
          <w:color w:val="000000" w:themeColor="text1"/>
        </w:rPr>
        <w:t xml:space="preserve"> nation, part, supplier, </w:t>
      </w:r>
      <w:proofErr w:type="spellStart"/>
      <w:r w:rsidR="00D95EF8" w:rsidRPr="005D5202">
        <w:rPr>
          <w:rFonts w:asciiTheme="majorBidi" w:hAnsiTheme="majorBidi" w:cstheme="majorBidi"/>
          <w:i/>
          <w:iCs/>
          <w:color w:val="000000" w:themeColor="text1"/>
        </w:rPr>
        <w:t>partsupp</w:t>
      </w:r>
      <w:proofErr w:type="spellEnd"/>
      <w:r w:rsidR="00D95EF8" w:rsidRPr="005D5202">
        <w:rPr>
          <w:rFonts w:asciiTheme="majorBidi" w:hAnsiTheme="majorBidi" w:cstheme="majorBidi"/>
          <w:i/>
          <w:iCs/>
          <w:color w:val="000000" w:themeColor="text1"/>
        </w:rPr>
        <w:t xml:space="preserve">, </w:t>
      </w:r>
      <w:r w:rsidRPr="005D5202">
        <w:rPr>
          <w:rFonts w:asciiTheme="majorBidi" w:hAnsiTheme="majorBidi" w:cstheme="majorBidi"/>
          <w:i/>
          <w:iCs/>
          <w:color w:val="000000" w:themeColor="text1"/>
        </w:rPr>
        <w:t>customer, orders</w:t>
      </w:r>
      <w:r w:rsidR="00AF7213" w:rsidRPr="005D5202">
        <w:rPr>
          <w:rFonts w:asciiTheme="majorBidi" w:hAnsiTheme="majorBidi" w:cstheme="majorBidi"/>
          <w:i/>
          <w:iCs/>
          <w:color w:val="000000" w:themeColor="text1"/>
        </w:rPr>
        <w:t>,</w:t>
      </w:r>
      <w:r w:rsidR="00D95EF8" w:rsidRPr="005D5202">
        <w:rPr>
          <w:rFonts w:asciiTheme="majorBidi" w:hAnsiTheme="majorBidi" w:cstheme="majorBidi"/>
          <w:i/>
          <w:iCs/>
          <w:color w:val="000000" w:themeColor="text1"/>
        </w:rPr>
        <w:t xml:space="preserve"> </w:t>
      </w:r>
      <w:r w:rsidR="00D95EF8" w:rsidRPr="005D5202">
        <w:rPr>
          <w:rFonts w:asciiTheme="majorBidi" w:hAnsiTheme="majorBidi" w:cstheme="majorBidi"/>
          <w:color w:val="000000" w:themeColor="text1"/>
        </w:rPr>
        <w:t>and</w:t>
      </w:r>
      <w:r w:rsidRPr="005D5202">
        <w:rPr>
          <w:rFonts w:asciiTheme="majorBidi" w:hAnsiTheme="majorBidi" w:cstheme="majorBidi"/>
          <w:i/>
          <w:iCs/>
          <w:color w:val="000000" w:themeColor="text1"/>
        </w:rPr>
        <w:t xml:space="preserve"> </w:t>
      </w:r>
      <w:proofErr w:type="spellStart"/>
      <w:r w:rsidRPr="005D5202">
        <w:rPr>
          <w:rFonts w:asciiTheme="majorBidi" w:hAnsiTheme="majorBidi" w:cstheme="majorBidi"/>
          <w:i/>
          <w:iCs/>
          <w:color w:val="000000" w:themeColor="text1"/>
        </w:rPr>
        <w:t>lineitem</w:t>
      </w:r>
      <w:proofErr w:type="spellEnd"/>
      <w:r w:rsidR="00D95EF8" w:rsidRPr="005D5202">
        <w:rPr>
          <w:rFonts w:asciiTheme="majorBidi" w:hAnsiTheme="majorBidi" w:cstheme="majorBidi"/>
          <w:color w:val="000000" w:themeColor="text1"/>
        </w:rPr>
        <w:t>)</w:t>
      </w:r>
      <w:r w:rsidRPr="005D5202">
        <w:rPr>
          <w:rFonts w:asciiTheme="majorBidi" w:hAnsiTheme="majorBidi" w:cstheme="majorBidi"/>
          <w:color w:val="000000" w:themeColor="text1"/>
        </w:rPr>
        <w:t xml:space="preserve">. The tables and their relations </w:t>
      </w:r>
      <w:r w:rsidR="00733AC3">
        <w:rPr>
          <w:rFonts w:asciiTheme="majorBidi" w:hAnsiTheme="majorBidi" w:cstheme="majorBidi"/>
          <w:color w:val="000000" w:themeColor="text1"/>
        </w:rPr>
        <w:t>are presented</w:t>
      </w:r>
      <w:r w:rsidRPr="005D5202">
        <w:rPr>
          <w:rFonts w:asciiTheme="majorBidi" w:hAnsiTheme="majorBidi" w:cstheme="majorBidi"/>
          <w:color w:val="000000" w:themeColor="text1"/>
        </w:rPr>
        <w:t xml:space="preserve"> in </w:t>
      </w:r>
      <w:r w:rsidR="00E1275E">
        <w:rPr>
          <w:rFonts w:asciiTheme="majorBidi" w:hAnsiTheme="majorBidi" w:cstheme="majorBidi"/>
          <w:color w:val="000000" w:themeColor="text1"/>
        </w:rPr>
        <w:t>f</w:t>
      </w:r>
      <w:r w:rsidRPr="005D5202">
        <w:rPr>
          <w:rFonts w:asciiTheme="majorBidi" w:hAnsiTheme="majorBidi" w:cstheme="majorBidi"/>
          <w:color w:val="000000" w:themeColor="text1"/>
        </w:rPr>
        <w:t xml:space="preserve">igure </w:t>
      </w:r>
      <w:r w:rsidR="00AD6C31">
        <w:rPr>
          <w:rFonts w:asciiTheme="majorBidi" w:hAnsiTheme="majorBidi" w:cstheme="majorBidi"/>
          <w:color w:val="000000" w:themeColor="text1"/>
        </w:rPr>
        <w:t>63</w:t>
      </w:r>
      <w:r w:rsidRPr="005D5202">
        <w:rPr>
          <w:rFonts w:asciiTheme="majorBidi" w:hAnsiTheme="majorBidi" w:cstheme="majorBidi"/>
          <w:color w:val="000000" w:themeColor="text1"/>
        </w:rPr>
        <w:t>.</w:t>
      </w:r>
      <w:r w:rsidRPr="00D910DD">
        <w:rPr>
          <w:rFonts w:asciiTheme="majorBidi" w:hAnsiTheme="majorBidi" w:cstheme="majorBidi"/>
          <w:color w:val="FF0000"/>
        </w:rPr>
        <w:br/>
        <w:t xml:space="preserve"> </w:t>
      </w:r>
      <w:r w:rsidRPr="00D910DD">
        <w:rPr>
          <w:rFonts w:asciiTheme="majorBidi" w:hAnsiTheme="majorBidi" w:cstheme="majorBidi"/>
          <w:color w:val="FF0000"/>
        </w:rPr>
        <w:br/>
      </w:r>
      <w:r w:rsidRPr="00D910DD">
        <w:rPr>
          <w:rFonts w:asciiTheme="majorBidi" w:hAnsiTheme="majorBidi" w:cstheme="majorBidi"/>
          <w:noProof/>
          <w:color w:val="FF0000"/>
        </w:rPr>
        <w:drawing>
          <wp:inline distT="0" distB="0" distL="0" distR="0" wp14:anchorId="27B21B0C" wp14:editId="3B87B60D">
            <wp:extent cx="5209813" cy="1760193"/>
            <wp:effectExtent l="0" t="0" r="0" b="571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242648" cy="1771287"/>
                    </a:xfrm>
                    <a:prstGeom prst="rect">
                      <a:avLst/>
                    </a:prstGeom>
                  </pic:spPr>
                </pic:pic>
              </a:graphicData>
            </a:graphic>
          </wp:inline>
        </w:drawing>
      </w:r>
      <w:r w:rsidRPr="00D910DD">
        <w:rPr>
          <w:rFonts w:asciiTheme="majorBidi" w:hAnsiTheme="majorBidi" w:cstheme="majorBidi"/>
          <w:color w:val="FF0000"/>
        </w:rPr>
        <w:br/>
      </w:r>
      <w:r w:rsidR="00D95EF8" w:rsidRPr="00D910DD">
        <w:rPr>
          <w:rFonts w:asciiTheme="majorBidi" w:hAnsiTheme="majorBidi" w:cstheme="majorBidi"/>
          <w:color w:val="FF0000"/>
          <w:sz w:val="22"/>
          <w:szCs w:val="22"/>
          <w:vertAlign w:val="subscript"/>
        </w:rPr>
        <w:softHyphen/>
      </w:r>
      <w:r w:rsidR="00D95EF8" w:rsidRPr="00D910DD">
        <w:rPr>
          <w:rFonts w:asciiTheme="majorBidi" w:hAnsiTheme="majorBidi" w:cstheme="majorBidi"/>
          <w:color w:val="FF0000"/>
          <w:sz w:val="22"/>
          <w:szCs w:val="22"/>
          <w:vertAlign w:val="subscript"/>
        </w:rPr>
        <w:softHyphen/>
        <w:t xml:space="preserve">.      </w:t>
      </w:r>
      <w:r w:rsidR="00D95EF8" w:rsidRPr="005D5202">
        <w:rPr>
          <w:rFonts w:asciiTheme="majorBidi" w:hAnsiTheme="majorBidi" w:cstheme="majorBidi"/>
          <w:color w:val="000000" w:themeColor="text1"/>
          <w:sz w:val="22"/>
          <w:szCs w:val="22"/>
          <w:vertAlign w:val="subscript"/>
        </w:rPr>
        <w:t xml:space="preserve">                                                           </w:t>
      </w:r>
      <w:r w:rsidR="00400828" w:rsidRPr="005D5202">
        <w:rPr>
          <w:rFonts w:asciiTheme="majorBidi" w:hAnsiTheme="majorBidi" w:cstheme="majorBidi"/>
          <w:color w:val="000000" w:themeColor="text1"/>
          <w:sz w:val="22"/>
          <w:szCs w:val="22"/>
          <w:vertAlign w:val="subscript"/>
        </w:rPr>
        <w:t xml:space="preserve">               </w:t>
      </w:r>
      <w:r w:rsidR="00D95EF8" w:rsidRPr="005D5202">
        <w:rPr>
          <w:rFonts w:asciiTheme="majorBidi" w:hAnsiTheme="majorBidi" w:cstheme="majorBidi"/>
          <w:b/>
          <w:bCs/>
          <w:color w:val="000000" w:themeColor="text1"/>
          <w:lang w:val="en-GB"/>
        </w:rPr>
        <w:t xml:space="preserve">Figure </w:t>
      </w:r>
      <w:r w:rsidR="00AD6C31">
        <w:rPr>
          <w:rFonts w:asciiTheme="majorBidi" w:hAnsiTheme="majorBidi" w:cstheme="majorBidi"/>
          <w:b/>
          <w:bCs/>
          <w:color w:val="000000" w:themeColor="text1"/>
          <w:lang w:val="en-GB"/>
        </w:rPr>
        <w:t>63</w:t>
      </w:r>
      <w:r w:rsidR="00400828" w:rsidRPr="005D5202">
        <w:rPr>
          <w:rFonts w:asciiTheme="majorBidi" w:hAnsiTheme="majorBidi" w:cstheme="majorBidi"/>
          <w:b/>
          <w:bCs/>
          <w:color w:val="000000" w:themeColor="text1"/>
          <w:lang w:val="en-GB"/>
        </w:rPr>
        <w:t xml:space="preserve">- </w:t>
      </w:r>
      <w:r w:rsidR="00400828" w:rsidRPr="005D5202">
        <w:rPr>
          <w:rFonts w:asciiTheme="majorBidi" w:hAnsiTheme="majorBidi" w:cstheme="majorBidi"/>
          <w:color w:val="000000" w:themeColor="text1"/>
          <w:lang w:val="en-GB"/>
        </w:rPr>
        <w:t>TPC-H Schema</w:t>
      </w:r>
      <w:r w:rsidR="00D95EF8" w:rsidRPr="005D5202">
        <w:rPr>
          <w:rFonts w:asciiTheme="majorBidi" w:hAnsiTheme="majorBidi" w:cstheme="majorBidi"/>
          <w:color w:val="000000" w:themeColor="text1"/>
        </w:rPr>
        <w:br/>
      </w:r>
    </w:p>
    <w:p w14:paraId="4C96F26F" w14:textId="344949C3" w:rsidR="00323B63" w:rsidRPr="00323B63" w:rsidRDefault="00E91927" w:rsidP="00733AC3">
      <w:pPr>
        <w:autoSpaceDE w:val="0"/>
        <w:autoSpaceDN w:val="0"/>
        <w:adjustRightInd w:val="0"/>
        <w:spacing w:line="360" w:lineRule="auto"/>
        <w:rPr>
          <w:rFonts w:asciiTheme="majorBidi" w:hAnsiTheme="majorBidi" w:cstheme="majorBidi"/>
          <w:color w:val="000000" w:themeColor="text1"/>
        </w:rPr>
      </w:pPr>
      <w:r w:rsidRPr="005D5202">
        <w:rPr>
          <w:rFonts w:asciiTheme="majorBidi" w:hAnsiTheme="majorBidi" w:cstheme="majorBidi"/>
          <w:color w:val="000000" w:themeColor="text1"/>
        </w:rPr>
        <w:lastRenderedPageBreak/>
        <w:t xml:space="preserve">The reason </w:t>
      </w:r>
      <w:r w:rsidR="00323B63">
        <w:rPr>
          <w:rFonts w:asciiTheme="majorBidi" w:hAnsiTheme="majorBidi" w:cstheme="majorBidi"/>
          <w:color w:val="000000" w:themeColor="text1"/>
        </w:rPr>
        <w:t>we</w:t>
      </w:r>
      <w:r w:rsidRPr="005D5202">
        <w:rPr>
          <w:rFonts w:asciiTheme="majorBidi" w:hAnsiTheme="majorBidi" w:cstheme="majorBidi"/>
          <w:color w:val="000000" w:themeColor="text1"/>
        </w:rPr>
        <w:t xml:space="preserve"> picked TPC-H is that it</w:t>
      </w:r>
      <w:r w:rsidR="00733AC3">
        <w:rPr>
          <w:rFonts w:asciiTheme="majorBidi" w:hAnsiTheme="majorBidi" w:cstheme="majorBidi"/>
          <w:color w:val="000000" w:themeColor="text1"/>
        </w:rPr>
        <w:t xml:space="preserve"> is</w:t>
      </w:r>
      <w:r w:rsidRPr="005D5202">
        <w:rPr>
          <w:rFonts w:asciiTheme="majorBidi" w:hAnsiTheme="majorBidi" w:cstheme="majorBidi"/>
          <w:color w:val="000000" w:themeColor="text1"/>
        </w:rPr>
        <w:t xml:space="preserve"> well understood in academ</w:t>
      </w:r>
      <w:r w:rsidR="00733AC3">
        <w:rPr>
          <w:rFonts w:asciiTheme="majorBidi" w:hAnsiTheme="majorBidi" w:cstheme="majorBidi"/>
          <w:color w:val="000000" w:themeColor="text1"/>
        </w:rPr>
        <w:t>ia</w:t>
      </w:r>
      <w:r w:rsidRPr="005D5202">
        <w:rPr>
          <w:rFonts w:asciiTheme="majorBidi" w:hAnsiTheme="majorBidi" w:cstheme="majorBidi"/>
          <w:color w:val="000000" w:themeColor="text1"/>
        </w:rPr>
        <w:t>, and the queries and the data have been chosen to have broad industry-wide relevance</w:t>
      </w:r>
      <w:r w:rsidR="00323B63">
        <w:rPr>
          <w:rFonts w:asciiTheme="majorBidi" w:hAnsiTheme="majorBidi" w:cstheme="majorBidi"/>
          <w:color w:val="000000" w:themeColor="text1"/>
        </w:rPr>
        <w:t xml:space="preserve">. </w:t>
      </w:r>
      <w:r w:rsidR="00323B63" w:rsidRPr="005D5202">
        <w:rPr>
          <w:rFonts w:asciiTheme="majorBidi" w:hAnsiTheme="majorBidi" w:cstheme="majorBidi"/>
          <w:color w:val="000000" w:themeColor="text1"/>
        </w:rPr>
        <w:t xml:space="preserve">In addition, TPC-H is very strict in nature to </w:t>
      </w:r>
      <w:r w:rsidR="00733AC3">
        <w:rPr>
          <w:rFonts w:asciiTheme="majorBidi" w:hAnsiTheme="majorBidi" w:cstheme="majorBidi"/>
          <w:color w:val="000000" w:themeColor="text1"/>
        </w:rPr>
        <w:t>enable</w:t>
      </w:r>
      <w:r w:rsidR="00733AC3" w:rsidRPr="005D5202">
        <w:rPr>
          <w:rFonts w:asciiTheme="majorBidi" w:hAnsiTheme="majorBidi" w:cstheme="majorBidi"/>
          <w:color w:val="000000" w:themeColor="text1"/>
        </w:rPr>
        <w:t xml:space="preserve"> </w:t>
      </w:r>
      <w:r w:rsidR="00323B63" w:rsidRPr="005D5202">
        <w:rPr>
          <w:rFonts w:asciiTheme="majorBidi" w:hAnsiTheme="majorBidi" w:cstheme="majorBidi"/>
          <w:color w:val="000000" w:themeColor="text1"/>
        </w:rPr>
        <w:t xml:space="preserve">a fair engine comparison. This is understandable, as allowing tricks like materialized views would make it trivial to tune the workload. </w:t>
      </w:r>
    </w:p>
    <w:p w14:paraId="3A95FCB4" w14:textId="77777777" w:rsidR="00323B63" w:rsidRPr="00323B63" w:rsidRDefault="00323B63" w:rsidP="005D5202">
      <w:pPr>
        <w:autoSpaceDE w:val="0"/>
        <w:autoSpaceDN w:val="0"/>
        <w:adjustRightInd w:val="0"/>
        <w:spacing w:line="360" w:lineRule="auto"/>
        <w:rPr>
          <w:rFonts w:asciiTheme="majorBidi" w:hAnsiTheme="majorBidi" w:cstheme="majorBidi"/>
          <w:color w:val="000000" w:themeColor="text1"/>
        </w:rPr>
      </w:pPr>
    </w:p>
    <w:p w14:paraId="012A3B4D" w14:textId="0050B595" w:rsidR="00C349E9" w:rsidRPr="00323B63" w:rsidRDefault="00323B63" w:rsidP="005D5202">
      <w:pPr>
        <w:autoSpaceDE w:val="0"/>
        <w:autoSpaceDN w:val="0"/>
        <w:adjustRightInd w:val="0"/>
        <w:spacing w:line="360" w:lineRule="auto"/>
        <w:rPr>
          <w:rFonts w:asciiTheme="majorBidi" w:hAnsiTheme="majorBidi" w:cstheme="majorBidi"/>
          <w:color w:val="000000" w:themeColor="text1"/>
        </w:rPr>
      </w:pPr>
      <w:r>
        <w:rPr>
          <w:rFonts w:asciiTheme="majorBidi" w:hAnsiTheme="majorBidi" w:cstheme="majorBidi"/>
          <w:color w:val="000000" w:themeColor="text1"/>
        </w:rPr>
        <w:t xml:space="preserve">TPC-H queries cover </w:t>
      </w:r>
      <w:r w:rsidR="00FA1BFF">
        <w:rPr>
          <w:rFonts w:asciiTheme="majorBidi" w:hAnsiTheme="majorBidi" w:cstheme="majorBidi"/>
          <w:color w:val="000000" w:themeColor="text1"/>
        </w:rPr>
        <w:t xml:space="preserve">a </w:t>
      </w:r>
      <w:r>
        <w:rPr>
          <w:rFonts w:asciiTheme="majorBidi" w:hAnsiTheme="majorBidi" w:cstheme="majorBidi"/>
          <w:color w:val="000000" w:themeColor="text1"/>
        </w:rPr>
        <w:t xml:space="preserve">wide range of </w:t>
      </w:r>
      <w:r w:rsidRPr="00601154">
        <w:rPr>
          <w:rFonts w:asciiTheme="majorBidi" w:hAnsiTheme="majorBidi" w:cstheme="majorBidi"/>
          <w:color w:val="000000" w:themeColor="text1"/>
        </w:rPr>
        <w:t>behavior</w:t>
      </w:r>
      <w:r>
        <w:rPr>
          <w:rFonts w:asciiTheme="majorBidi" w:hAnsiTheme="majorBidi" w:cstheme="majorBidi"/>
          <w:color w:val="000000" w:themeColor="text1"/>
        </w:rPr>
        <w:t>s,</w:t>
      </w:r>
      <w:r w:rsidRPr="00601154">
        <w:rPr>
          <w:rFonts w:asciiTheme="majorBidi" w:hAnsiTheme="majorBidi" w:cstheme="majorBidi"/>
          <w:color w:val="000000" w:themeColor="text1"/>
        </w:rPr>
        <w:t xml:space="preserve"> </w:t>
      </w:r>
      <w:r>
        <w:rPr>
          <w:rFonts w:asciiTheme="majorBidi" w:hAnsiTheme="majorBidi" w:cstheme="majorBidi"/>
          <w:color w:val="000000" w:themeColor="text1"/>
        </w:rPr>
        <w:t xml:space="preserve">and the queries can be </w:t>
      </w:r>
      <w:r w:rsidR="00C349E9" w:rsidRPr="00323B63">
        <w:rPr>
          <w:rFonts w:asciiTheme="majorBidi" w:hAnsiTheme="majorBidi" w:cstheme="majorBidi"/>
          <w:color w:val="000000" w:themeColor="text1"/>
        </w:rPr>
        <w:t xml:space="preserve">divided </w:t>
      </w:r>
      <w:r w:rsidR="009777BF" w:rsidRPr="00323B63">
        <w:rPr>
          <w:rFonts w:asciiTheme="majorBidi" w:hAnsiTheme="majorBidi" w:cstheme="majorBidi"/>
          <w:color w:val="000000" w:themeColor="text1"/>
        </w:rPr>
        <w:t>in</w:t>
      </w:r>
      <w:r w:rsidR="00C349E9" w:rsidRPr="00323B63">
        <w:rPr>
          <w:rFonts w:asciiTheme="majorBidi" w:hAnsiTheme="majorBidi" w:cstheme="majorBidi"/>
          <w:color w:val="000000" w:themeColor="text1"/>
        </w:rPr>
        <w:t>to the following groups:</w:t>
      </w:r>
    </w:p>
    <w:p w14:paraId="299A5EFA" w14:textId="77777777" w:rsidR="00C349E9" w:rsidRPr="00323B63" w:rsidRDefault="00C349E9" w:rsidP="00C349E9">
      <w:pPr>
        <w:autoSpaceDE w:val="0"/>
        <w:autoSpaceDN w:val="0"/>
        <w:adjustRightInd w:val="0"/>
        <w:spacing w:line="360" w:lineRule="auto"/>
        <w:rPr>
          <w:rFonts w:asciiTheme="majorBidi" w:hAnsiTheme="majorBidi" w:cstheme="majorBidi"/>
          <w:color w:val="FF0000"/>
        </w:rPr>
      </w:pPr>
    </w:p>
    <w:tbl>
      <w:tblPr>
        <w:tblStyle w:val="TableGrid"/>
        <w:tblW w:w="0" w:type="auto"/>
        <w:tblLook w:val="04A0" w:firstRow="1" w:lastRow="0" w:firstColumn="1" w:lastColumn="0" w:noHBand="0" w:noVBand="1"/>
      </w:tblPr>
      <w:tblGrid>
        <w:gridCol w:w="1129"/>
        <w:gridCol w:w="4678"/>
        <w:gridCol w:w="3119"/>
      </w:tblGrid>
      <w:tr w:rsidR="00D910DD" w:rsidRPr="00D910DD" w14:paraId="76AFC80B" w14:textId="77777777" w:rsidTr="00C349E9">
        <w:trPr>
          <w:trHeight w:val="629"/>
        </w:trPr>
        <w:tc>
          <w:tcPr>
            <w:tcW w:w="1129" w:type="dxa"/>
            <w:vAlign w:val="bottom"/>
          </w:tcPr>
          <w:p w14:paraId="18E0010F" w14:textId="77777777" w:rsidR="00C349E9" w:rsidRPr="005D5202" w:rsidRDefault="00C349E9" w:rsidP="00323B63">
            <w:pPr>
              <w:spacing w:line="276" w:lineRule="auto"/>
              <w:jc w:val="center"/>
              <w:rPr>
                <w:rFonts w:asciiTheme="majorBidi" w:hAnsiTheme="majorBidi" w:cstheme="majorBidi"/>
                <w:b/>
                <w:bCs/>
                <w:color w:val="000000" w:themeColor="text1"/>
              </w:rPr>
            </w:pPr>
            <w:r w:rsidRPr="00323B63">
              <w:rPr>
                <w:rFonts w:asciiTheme="majorBidi" w:hAnsiTheme="majorBidi" w:cstheme="majorBidi"/>
                <w:b/>
                <w:bCs/>
                <w:color w:val="000000" w:themeColor="text1"/>
              </w:rPr>
              <w:br/>
            </w:r>
            <w:r w:rsidRPr="005D5202">
              <w:rPr>
                <w:rFonts w:asciiTheme="majorBidi" w:hAnsiTheme="majorBidi" w:cstheme="majorBidi"/>
                <w:b/>
                <w:bCs/>
                <w:color w:val="000000" w:themeColor="text1"/>
              </w:rPr>
              <w:t>Group</w:t>
            </w:r>
            <w:r w:rsidRPr="005D5202">
              <w:rPr>
                <w:rFonts w:asciiTheme="majorBidi" w:hAnsiTheme="majorBidi" w:cstheme="majorBidi"/>
                <w:b/>
                <w:bCs/>
                <w:color w:val="000000" w:themeColor="text1"/>
              </w:rPr>
              <w:br/>
            </w:r>
          </w:p>
        </w:tc>
        <w:tc>
          <w:tcPr>
            <w:tcW w:w="4678" w:type="dxa"/>
            <w:vAlign w:val="bottom"/>
          </w:tcPr>
          <w:p w14:paraId="6495667A" w14:textId="77777777" w:rsidR="00C349E9" w:rsidRPr="005D5202" w:rsidRDefault="00C349E9" w:rsidP="00323B63">
            <w:pPr>
              <w:spacing w:line="276" w:lineRule="auto"/>
              <w:jc w:val="center"/>
              <w:rPr>
                <w:rFonts w:asciiTheme="majorBidi" w:hAnsiTheme="majorBidi" w:cstheme="majorBidi"/>
                <w:b/>
                <w:bCs/>
                <w:color w:val="000000" w:themeColor="text1"/>
              </w:rPr>
            </w:pPr>
            <w:r w:rsidRPr="005D5202">
              <w:rPr>
                <w:rFonts w:asciiTheme="majorBidi" w:hAnsiTheme="majorBidi" w:cstheme="majorBidi"/>
                <w:b/>
                <w:bCs/>
                <w:color w:val="000000" w:themeColor="text1"/>
              </w:rPr>
              <w:t>Features</w:t>
            </w:r>
            <w:r w:rsidRPr="005D5202">
              <w:rPr>
                <w:rFonts w:asciiTheme="majorBidi" w:hAnsiTheme="majorBidi" w:cstheme="majorBidi"/>
                <w:b/>
                <w:bCs/>
                <w:color w:val="000000" w:themeColor="text1"/>
              </w:rPr>
              <w:br/>
            </w:r>
          </w:p>
        </w:tc>
        <w:tc>
          <w:tcPr>
            <w:tcW w:w="3119" w:type="dxa"/>
            <w:vAlign w:val="bottom"/>
          </w:tcPr>
          <w:p w14:paraId="528941D7" w14:textId="77777777" w:rsidR="00C349E9" w:rsidRPr="005D5202" w:rsidRDefault="00C349E9" w:rsidP="00323B63">
            <w:pPr>
              <w:spacing w:line="276" w:lineRule="auto"/>
              <w:jc w:val="center"/>
              <w:rPr>
                <w:rFonts w:asciiTheme="majorBidi" w:hAnsiTheme="majorBidi" w:cstheme="majorBidi"/>
                <w:b/>
                <w:bCs/>
                <w:color w:val="000000" w:themeColor="text1"/>
              </w:rPr>
            </w:pPr>
            <w:r w:rsidRPr="005D5202">
              <w:rPr>
                <w:rFonts w:asciiTheme="majorBidi" w:hAnsiTheme="majorBidi" w:cstheme="majorBidi"/>
                <w:b/>
                <w:bCs/>
                <w:color w:val="000000" w:themeColor="text1"/>
              </w:rPr>
              <w:t>Queries</w:t>
            </w:r>
            <w:r w:rsidRPr="005D5202">
              <w:rPr>
                <w:rFonts w:asciiTheme="majorBidi" w:hAnsiTheme="majorBidi" w:cstheme="majorBidi"/>
                <w:b/>
                <w:bCs/>
                <w:color w:val="000000" w:themeColor="text1"/>
              </w:rPr>
              <w:br/>
            </w:r>
          </w:p>
        </w:tc>
      </w:tr>
      <w:tr w:rsidR="00D910DD" w:rsidRPr="00D910DD" w14:paraId="0A3FC168" w14:textId="77777777" w:rsidTr="00C349E9">
        <w:tc>
          <w:tcPr>
            <w:tcW w:w="1129" w:type="dxa"/>
            <w:vAlign w:val="bottom"/>
          </w:tcPr>
          <w:p w14:paraId="48A02454" w14:textId="44C122D6" w:rsidR="00C349E9" w:rsidRPr="00323B63" w:rsidRDefault="00323B63" w:rsidP="00323B63">
            <w:pPr>
              <w:spacing w:line="360" w:lineRule="auto"/>
              <w:jc w:val="center"/>
              <w:rPr>
                <w:rFonts w:asciiTheme="majorBidi" w:hAnsiTheme="majorBidi" w:cstheme="majorBidi"/>
                <w:color w:val="000000" w:themeColor="text1"/>
                <w:sz w:val="20"/>
                <w:szCs w:val="20"/>
              </w:rPr>
            </w:pPr>
            <w:r w:rsidRPr="00323B63">
              <w:rPr>
                <w:rFonts w:asciiTheme="majorBidi" w:hAnsiTheme="majorBidi" w:cstheme="majorBidi"/>
                <w:color w:val="000000" w:themeColor="text1"/>
                <w:sz w:val="20"/>
                <w:szCs w:val="20"/>
              </w:rPr>
              <w:t>A</w:t>
            </w:r>
          </w:p>
        </w:tc>
        <w:tc>
          <w:tcPr>
            <w:tcW w:w="4678" w:type="dxa"/>
            <w:vAlign w:val="bottom"/>
          </w:tcPr>
          <w:p w14:paraId="537AA152" w14:textId="77777777" w:rsidR="00323B63" w:rsidRDefault="00C349E9" w:rsidP="00323B63">
            <w:pPr>
              <w:pStyle w:val="ListParagraph"/>
              <w:numPr>
                <w:ilvl w:val="0"/>
                <w:numId w:val="7"/>
              </w:numPr>
              <w:rPr>
                <w:rFonts w:asciiTheme="majorBidi" w:hAnsiTheme="majorBidi" w:cstheme="majorBidi"/>
                <w:color w:val="000000" w:themeColor="text1"/>
                <w:sz w:val="20"/>
                <w:szCs w:val="20"/>
                <w:lang w:val="en-US"/>
              </w:rPr>
            </w:pPr>
            <w:r w:rsidRPr="00323B63">
              <w:rPr>
                <w:rFonts w:asciiTheme="majorBidi" w:hAnsiTheme="majorBidi" w:cstheme="majorBidi"/>
                <w:color w:val="000000" w:themeColor="text1"/>
                <w:sz w:val="20"/>
                <w:szCs w:val="20"/>
                <w:lang w:val="en-US"/>
              </w:rPr>
              <w:t>Medium dimensionality</w:t>
            </w:r>
          </w:p>
          <w:p w14:paraId="5725BEC5" w14:textId="771DF631" w:rsidR="00C349E9" w:rsidRPr="00323B63" w:rsidRDefault="00C349E9" w:rsidP="00323B63">
            <w:pPr>
              <w:pStyle w:val="ListParagraph"/>
              <w:numPr>
                <w:ilvl w:val="0"/>
                <w:numId w:val="7"/>
              </w:numPr>
              <w:spacing w:after="0"/>
              <w:ind w:left="714" w:hanging="357"/>
              <w:rPr>
                <w:rFonts w:asciiTheme="majorBidi" w:hAnsiTheme="majorBidi" w:cstheme="majorBidi"/>
                <w:color w:val="000000" w:themeColor="text1"/>
                <w:sz w:val="20"/>
                <w:szCs w:val="20"/>
                <w:lang w:val="en-US"/>
              </w:rPr>
            </w:pPr>
            <w:r w:rsidRPr="00323B63">
              <w:rPr>
                <w:rFonts w:asciiTheme="majorBidi" w:hAnsiTheme="majorBidi" w:cstheme="majorBidi"/>
                <w:color w:val="000000" w:themeColor="text1"/>
                <w:sz w:val="20"/>
                <w:szCs w:val="20"/>
                <w:lang w:val="en-US"/>
              </w:rPr>
              <w:t>Result is TPC-H scale factor independent</w:t>
            </w:r>
          </w:p>
        </w:tc>
        <w:tc>
          <w:tcPr>
            <w:tcW w:w="3119" w:type="dxa"/>
            <w:vAlign w:val="bottom"/>
          </w:tcPr>
          <w:p w14:paraId="53A208FD" w14:textId="6AB7EDAA" w:rsidR="00C349E9" w:rsidRPr="00323B63" w:rsidRDefault="00C349E9" w:rsidP="00323B63">
            <w:pPr>
              <w:spacing w:line="360" w:lineRule="auto"/>
              <w:jc w:val="center"/>
              <w:rPr>
                <w:rFonts w:asciiTheme="majorBidi" w:hAnsiTheme="majorBidi" w:cstheme="majorBidi"/>
                <w:color w:val="000000" w:themeColor="text1"/>
                <w:sz w:val="20"/>
                <w:szCs w:val="20"/>
              </w:rPr>
            </w:pPr>
            <w:r w:rsidRPr="00323B63">
              <w:rPr>
                <w:rFonts w:asciiTheme="majorBidi" w:hAnsiTheme="majorBidi" w:cstheme="majorBidi"/>
                <w:color w:val="000000" w:themeColor="text1"/>
                <w:sz w:val="20"/>
                <w:szCs w:val="20"/>
              </w:rPr>
              <w:t>Q1, Q3, Q4, Q5, Q6, Q7, Q8, Q9, Q12, Q13, Q14, Q16, Q19, Q22</w:t>
            </w:r>
          </w:p>
        </w:tc>
      </w:tr>
      <w:tr w:rsidR="00D910DD" w:rsidRPr="00D910DD" w14:paraId="33DE9ACE" w14:textId="77777777" w:rsidTr="00C349E9">
        <w:tc>
          <w:tcPr>
            <w:tcW w:w="1129" w:type="dxa"/>
            <w:vAlign w:val="bottom"/>
          </w:tcPr>
          <w:p w14:paraId="4AEB710C" w14:textId="77777777" w:rsidR="00C349E9" w:rsidRPr="00323B63" w:rsidRDefault="00C349E9" w:rsidP="00323B63">
            <w:pPr>
              <w:spacing w:line="360" w:lineRule="auto"/>
              <w:jc w:val="center"/>
              <w:rPr>
                <w:rFonts w:asciiTheme="majorBidi" w:hAnsiTheme="majorBidi" w:cstheme="majorBidi"/>
                <w:color w:val="000000" w:themeColor="text1"/>
                <w:sz w:val="20"/>
                <w:szCs w:val="20"/>
              </w:rPr>
            </w:pPr>
            <w:r w:rsidRPr="00323B63">
              <w:rPr>
                <w:rFonts w:asciiTheme="majorBidi" w:hAnsiTheme="majorBidi" w:cstheme="majorBidi"/>
                <w:color w:val="000000" w:themeColor="text1"/>
                <w:sz w:val="20"/>
                <w:szCs w:val="20"/>
              </w:rPr>
              <w:t>B</w:t>
            </w:r>
          </w:p>
          <w:p w14:paraId="455CB107" w14:textId="77777777" w:rsidR="00C349E9" w:rsidRPr="00323B63" w:rsidRDefault="00C349E9" w:rsidP="00323B63">
            <w:pPr>
              <w:spacing w:line="360" w:lineRule="auto"/>
              <w:jc w:val="center"/>
              <w:rPr>
                <w:rFonts w:asciiTheme="majorBidi" w:hAnsiTheme="majorBidi" w:cstheme="majorBidi"/>
                <w:color w:val="000000" w:themeColor="text1"/>
                <w:sz w:val="20"/>
                <w:szCs w:val="20"/>
              </w:rPr>
            </w:pPr>
          </w:p>
        </w:tc>
        <w:tc>
          <w:tcPr>
            <w:tcW w:w="4678" w:type="dxa"/>
            <w:vAlign w:val="bottom"/>
          </w:tcPr>
          <w:p w14:paraId="2641E813" w14:textId="77777777" w:rsidR="00323B63" w:rsidRDefault="00C349E9" w:rsidP="00323B63">
            <w:pPr>
              <w:pStyle w:val="ListParagraph"/>
              <w:numPr>
                <w:ilvl w:val="0"/>
                <w:numId w:val="7"/>
              </w:numPr>
              <w:rPr>
                <w:rFonts w:asciiTheme="majorBidi" w:hAnsiTheme="majorBidi" w:cstheme="majorBidi"/>
                <w:color w:val="000000" w:themeColor="text1"/>
                <w:sz w:val="20"/>
                <w:szCs w:val="20"/>
                <w:lang w:val="en-US"/>
              </w:rPr>
            </w:pPr>
            <w:r w:rsidRPr="00323B63">
              <w:rPr>
                <w:rFonts w:asciiTheme="majorBidi" w:hAnsiTheme="majorBidi" w:cstheme="majorBidi"/>
                <w:color w:val="000000" w:themeColor="text1"/>
                <w:sz w:val="20"/>
                <w:szCs w:val="20"/>
                <w:lang w:val="en-US"/>
              </w:rPr>
              <w:t>High dimensionality</w:t>
            </w:r>
          </w:p>
          <w:p w14:paraId="6FFCE816" w14:textId="4F846C77" w:rsidR="00C349E9" w:rsidRPr="00323B63" w:rsidRDefault="00C349E9" w:rsidP="00323B63">
            <w:pPr>
              <w:pStyle w:val="ListParagraph"/>
              <w:numPr>
                <w:ilvl w:val="0"/>
                <w:numId w:val="7"/>
              </w:numPr>
              <w:spacing w:after="0"/>
              <w:ind w:left="714" w:hanging="357"/>
              <w:rPr>
                <w:rFonts w:asciiTheme="majorBidi" w:hAnsiTheme="majorBidi" w:cstheme="majorBidi"/>
                <w:color w:val="000000" w:themeColor="text1"/>
                <w:sz w:val="20"/>
                <w:szCs w:val="20"/>
                <w:lang w:val="en-US"/>
              </w:rPr>
            </w:pPr>
            <w:r w:rsidRPr="00323B63">
              <w:rPr>
                <w:rFonts w:asciiTheme="majorBidi" w:hAnsiTheme="majorBidi" w:cstheme="majorBidi"/>
                <w:color w:val="000000" w:themeColor="text1"/>
                <w:sz w:val="20"/>
                <w:szCs w:val="20"/>
                <w:lang w:val="en-US"/>
              </w:rPr>
              <w:t>Few results, lots of empty cells</w:t>
            </w:r>
          </w:p>
        </w:tc>
        <w:tc>
          <w:tcPr>
            <w:tcW w:w="3119" w:type="dxa"/>
            <w:vAlign w:val="bottom"/>
          </w:tcPr>
          <w:p w14:paraId="54607DB7" w14:textId="3D24A9E6" w:rsidR="00C349E9" w:rsidRPr="00323B63" w:rsidRDefault="00C349E9" w:rsidP="00323B63">
            <w:pPr>
              <w:spacing w:line="360" w:lineRule="auto"/>
              <w:jc w:val="center"/>
              <w:rPr>
                <w:rFonts w:asciiTheme="majorBidi" w:hAnsiTheme="majorBidi" w:cstheme="majorBidi"/>
                <w:color w:val="000000" w:themeColor="text1"/>
                <w:sz w:val="20"/>
                <w:szCs w:val="20"/>
              </w:rPr>
            </w:pPr>
            <w:r w:rsidRPr="00323B63">
              <w:rPr>
                <w:rFonts w:asciiTheme="majorBidi" w:hAnsiTheme="majorBidi" w:cstheme="majorBidi"/>
                <w:color w:val="000000" w:themeColor="text1"/>
                <w:sz w:val="20"/>
                <w:szCs w:val="20"/>
              </w:rPr>
              <w:t>Q15, Q18</w:t>
            </w:r>
          </w:p>
          <w:p w14:paraId="14C3BAB6" w14:textId="77777777" w:rsidR="00C349E9" w:rsidRPr="00323B63" w:rsidRDefault="00C349E9" w:rsidP="00323B63">
            <w:pPr>
              <w:spacing w:line="360" w:lineRule="auto"/>
              <w:jc w:val="center"/>
              <w:rPr>
                <w:rFonts w:asciiTheme="majorBidi" w:hAnsiTheme="majorBidi" w:cstheme="majorBidi"/>
                <w:b/>
                <w:bCs/>
                <w:color w:val="000000" w:themeColor="text1"/>
                <w:sz w:val="20"/>
                <w:szCs w:val="20"/>
              </w:rPr>
            </w:pPr>
          </w:p>
        </w:tc>
      </w:tr>
      <w:tr w:rsidR="00C349E9" w:rsidRPr="00D910DD" w14:paraId="787270C3" w14:textId="77777777" w:rsidTr="00C349E9">
        <w:tc>
          <w:tcPr>
            <w:tcW w:w="1129" w:type="dxa"/>
            <w:vAlign w:val="bottom"/>
          </w:tcPr>
          <w:p w14:paraId="7DE59DA2" w14:textId="77777777" w:rsidR="00C349E9" w:rsidRPr="00323B63" w:rsidRDefault="00C349E9" w:rsidP="00323B63">
            <w:pPr>
              <w:spacing w:line="360" w:lineRule="auto"/>
              <w:jc w:val="center"/>
              <w:rPr>
                <w:rFonts w:asciiTheme="majorBidi" w:hAnsiTheme="majorBidi" w:cstheme="majorBidi"/>
                <w:color w:val="000000" w:themeColor="text1"/>
                <w:sz w:val="20"/>
                <w:szCs w:val="20"/>
              </w:rPr>
            </w:pPr>
            <w:r w:rsidRPr="00323B63">
              <w:rPr>
                <w:rFonts w:asciiTheme="majorBidi" w:hAnsiTheme="majorBidi" w:cstheme="majorBidi"/>
                <w:color w:val="000000" w:themeColor="text1"/>
                <w:sz w:val="20"/>
                <w:szCs w:val="20"/>
              </w:rPr>
              <w:t>C</w:t>
            </w:r>
          </w:p>
          <w:p w14:paraId="6CDD5705" w14:textId="77777777" w:rsidR="00C349E9" w:rsidRPr="00323B63" w:rsidRDefault="00C349E9" w:rsidP="00323B63">
            <w:pPr>
              <w:spacing w:line="360" w:lineRule="auto"/>
              <w:jc w:val="center"/>
              <w:rPr>
                <w:rFonts w:asciiTheme="majorBidi" w:hAnsiTheme="majorBidi" w:cstheme="majorBidi"/>
                <w:color w:val="000000" w:themeColor="text1"/>
                <w:sz w:val="20"/>
                <w:szCs w:val="20"/>
              </w:rPr>
            </w:pPr>
          </w:p>
        </w:tc>
        <w:tc>
          <w:tcPr>
            <w:tcW w:w="4678" w:type="dxa"/>
            <w:vAlign w:val="bottom"/>
          </w:tcPr>
          <w:p w14:paraId="25BDFDF8" w14:textId="77777777" w:rsidR="00323B63" w:rsidRDefault="00C349E9" w:rsidP="00323B63">
            <w:pPr>
              <w:pStyle w:val="ListParagraph"/>
              <w:numPr>
                <w:ilvl w:val="0"/>
                <w:numId w:val="7"/>
              </w:numPr>
              <w:rPr>
                <w:rFonts w:asciiTheme="majorBidi" w:hAnsiTheme="majorBidi" w:cstheme="majorBidi"/>
                <w:color w:val="000000" w:themeColor="text1"/>
                <w:sz w:val="20"/>
                <w:szCs w:val="20"/>
                <w:lang w:val="en-US"/>
              </w:rPr>
            </w:pPr>
            <w:r w:rsidRPr="00323B63">
              <w:rPr>
                <w:rFonts w:asciiTheme="majorBidi" w:hAnsiTheme="majorBidi" w:cstheme="majorBidi"/>
                <w:color w:val="000000" w:themeColor="text1"/>
                <w:sz w:val="20"/>
                <w:szCs w:val="20"/>
                <w:lang w:val="en-US"/>
              </w:rPr>
              <w:t>High dimensionality</w:t>
            </w:r>
          </w:p>
          <w:p w14:paraId="43B935C6" w14:textId="33C4F37E" w:rsidR="00C349E9" w:rsidRPr="00323B63" w:rsidRDefault="00C349E9" w:rsidP="00323B63">
            <w:pPr>
              <w:pStyle w:val="ListParagraph"/>
              <w:numPr>
                <w:ilvl w:val="0"/>
                <w:numId w:val="7"/>
              </w:numPr>
              <w:spacing w:after="0"/>
              <w:ind w:left="714" w:hanging="357"/>
              <w:rPr>
                <w:rFonts w:asciiTheme="majorBidi" w:hAnsiTheme="majorBidi" w:cstheme="majorBidi"/>
                <w:color w:val="000000" w:themeColor="text1"/>
                <w:sz w:val="20"/>
                <w:szCs w:val="20"/>
                <w:lang w:val="en-US"/>
              </w:rPr>
            </w:pPr>
            <w:r w:rsidRPr="00323B63">
              <w:rPr>
                <w:rFonts w:asciiTheme="majorBidi" w:hAnsiTheme="majorBidi" w:cstheme="majorBidi"/>
                <w:color w:val="000000" w:themeColor="text1"/>
                <w:sz w:val="20"/>
                <w:szCs w:val="20"/>
                <w:lang w:val="en-US"/>
              </w:rPr>
              <w:t>Result is TPC-H scale factor dependent</w:t>
            </w:r>
          </w:p>
        </w:tc>
        <w:tc>
          <w:tcPr>
            <w:tcW w:w="3119" w:type="dxa"/>
            <w:vAlign w:val="bottom"/>
          </w:tcPr>
          <w:p w14:paraId="3350BE9B" w14:textId="28A740E3" w:rsidR="00C349E9" w:rsidRPr="00323B63" w:rsidRDefault="00C349E9" w:rsidP="00323B63">
            <w:pPr>
              <w:spacing w:line="360" w:lineRule="auto"/>
              <w:jc w:val="center"/>
              <w:rPr>
                <w:rFonts w:asciiTheme="majorBidi" w:hAnsiTheme="majorBidi" w:cstheme="majorBidi"/>
                <w:color w:val="000000" w:themeColor="text1"/>
                <w:sz w:val="20"/>
                <w:szCs w:val="20"/>
              </w:rPr>
            </w:pPr>
            <w:r w:rsidRPr="00323B63">
              <w:rPr>
                <w:rFonts w:asciiTheme="majorBidi" w:hAnsiTheme="majorBidi" w:cstheme="majorBidi"/>
                <w:color w:val="000000" w:themeColor="text1"/>
                <w:sz w:val="20"/>
                <w:szCs w:val="20"/>
              </w:rPr>
              <w:t>Q2, Q9, Q10, Q11, Q17, Q20, Q21</w:t>
            </w:r>
          </w:p>
          <w:p w14:paraId="3BAD0A57" w14:textId="77777777" w:rsidR="00C349E9" w:rsidRPr="00323B63" w:rsidRDefault="00C349E9" w:rsidP="00323B63">
            <w:pPr>
              <w:spacing w:line="360" w:lineRule="auto"/>
              <w:jc w:val="center"/>
              <w:rPr>
                <w:rFonts w:asciiTheme="majorBidi" w:hAnsiTheme="majorBidi" w:cstheme="majorBidi"/>
                <w:b/>
                <w:bCs/>
                <w:color w:val="000000" w:themeColor="text1"/>
                <w:sz w:val="20"/>
                <w:szCs w:val="20"/>
              </w:rPr>
            </w:pPr>
          </w:p>
        </w:tc>
      </w:tr>
    </w:tbl>
    <w:p w14:paraId="32229F7F" w14:textId="77777777" w:rsidR="00C349E9" w:rsidRPr="00D910DD" w:rsidRDefault="00C349E9" w:rsidP="00E91927">
      <w:pPr>
        <w:autoSpaceDE w:val="0"/>
        <w:autoSpaceDN w:val="0"/>
        <w:adjustRightInd w:val="0"/>
        <w:spacing w:line="360" w:lineRule="auto"/>
        <w:rPr>
          <w:rFonts w:asciiTheme="majorBidi" w:hAnsiTheme="majorBidi" w:cstheme="majorBidi"/>
          <w:color w:val="FF0000"/>
        </w:rPr>
      </w:pPr>
    </w:p>
    <w:p w14:paraId="03E09A60" w14:textId="6DEF5C90" w:rsidR="004E6A95" w:rsidRDefault="00D95EF8" w:rsidP="00D95EF8">
      <w:pPr>
        <w:shd w:val="clear" w:color="auto" w:fill="FFFFFF"/>
        <w:spacing w:before="100" w:beforeAutospacing="1" w:after="100" w:afterAutospacing="1" w:line="360" w:lineRule="auto"/>
        <w:rPr>
          <w:rFonts w:asciiTheme="majorBidi" w:hAnsiTheme="majorBidi" w:cstheme="majorBidi"/>
          <w:color w:val="000000" w:themeColor="text1"/>
        </w:rPr>
      </w:pPr>
      <w:r w:rsidRPr="005D5202">
        <w:rPr>
          <w:rFonts w:asciiTheme="majorBidi" w:hAnsiTheme="majorBidi" w:cstheme="majorBidi"/>
          <w:color w:val="000000" w:themeColor="text1"/>
        </w:rPr>
        <w:t>When evaluating TPC-H results, it is important to understand the concept of Scale Factor (SF). T</w:t>
      </w:r>
      <w:r w:rsidRPr="004E6A95">
        <w:rPr>
          <w:rFonts w:asciiTheme="majorBidi" w:hAnsiTheme="majorBidi" w:cstheme="majorBidi"/>
          <w:color w:val="000000" w:themeColor="text1"/>
        </w:rPr>
        <w:t>he scale factor measures the size of the input data</w:t>
      </w:r>
      <w:r w:rsidR="004E6A95">
        <w:rPr>
          <w:rFonts w:asciiTheme="majorBidi" w:hAnsiTheme="majorBidi" w:cstheme="majorBidi"/>
          <w:color w:val="000000" w:themeColor="text1"/>
        </w:rPr>
        <w:t>, for example:</w:t>
      </w:r>
    </w:p>
    <w:p w14:paraId="40398B1A" w14:textId="59771C7D" w:rsidR="004E6A95" w:rsidRPr="004E6A95" w:rsidRDefault="004E6A95" w:rsidP="004E6A95">
      <w:pPr>
        <w:pStyle w:val="ListParagraph"/>
        <w:numPr>
          <w:ilvl w:val="0"/>
          <w:numId w:val="13"/>
        </w:numPr>
        <w:spacing w:before="100" w:beforeAutospacing="1" w:after="100" w:afterAutospacing="1"/>
        <w:rPr>
          <w:rFonts w:asciiTheme="majorBidi" w:hAnsiTheme="majorBidi" w:cstheme="majorBidi"/>
          <w:color w:val="000000" w:themeColor="text1"/>
          <w:szCs w:val="24"/>
          <w:lang w:val="en-US"/>
        </w:rPr>
      </w:pPr>
      <w:r w:rsidRPr="004E6A95">
        <w:rPr>
          <w:rFonts w:asciiTheme="majorBidi" w:hAnsiTheme="majorBidi" w:cstheme="majorBidi"/>
          <w:color w:val="000000" w:themeColor="text1"/>
          <w:szCs w:val="24"/>
          <w:lang w:val="en-US"/>
        </w:rPr>
        <w:t xml:space="preserve">Scale 1 </w:t>
      </w:r>
      <w:r w:rsidR="00ED2B47">
        <w:rPr>
          <w:rFonts w:asciiTheme="majorBidi" w:hAnsiTheme="majorBidi" w:cstheme="majorBidi"/>
          <w:color w:val="000000" w:themeColor="text1"/>
          <w:szCs w:val="24"/>
          <w:lang w:val="en-US"/>
        </w:rPr>
        <w:t>–</w:t>
      </w:r>
      <w:r w:rsidRPr="004E6A95">
        <w:rPr>
          <w:rFonts w:asciiTheme="majorBidi" w:hAnsiTheme="majorBidi" w:cstheme="majorBidi"/>
          <w:color w:val="000000" w:themeColor="text1"/>
          <w:szCs w:val="24"/>
          <w:lang w:val="en-US"/>
        </w:rPr>
        <w:t xml:space="preserve"> Consists of the base row size (several million </w:t>
      </w:r>
      <w:r w:rsidR="00FF2D5D" w:rsidRPr="004E6A95">
        <w:rPr>
          <w:rFonts w:asciiTheme="majorBidi" w:hAnsiTheme="majorBidi" w:cstheme="majorBidi"/>
          <w:color w:val="000000" w:themeColor="text1"/>
          <w:szCs w:val="24"/>
          <w:lang w:val="en-US"/>
        </w:rPr>
        <w:t>elements) and</w:t>
      </w:r>
      <w:r w:rsidRPr="004E6A95">
        <w:rPr>
          <w:rFonts w:asciiTheme="majorBidi" w:hAnsiTheme="majorBidi" w:cstheme="majorBidi"/>
          <w:color w:val="000000" w:themeColor="text1"/>
          <w:szCs w:val="24"/>
          <w:lang w:val="en-US"/>
        </w:rPr>
        <w:t xml:space="preserve"> is 1 GB in size.</w:t>
      </w:r>
    </w:p>
    <w:p w14:paraId="5C2936A7" w14:textId="1A20E5D8" w:rsidR="004E6A95" w:rsidRPr="004E6A95" w:rsidRDefault="004E6A95" w:rsidP="004E6A95">
      <w:pPr>
        <w:pStyle w:val="ListParagraph"/>
        <w:numPr>
          <w:ilvl w:val="0"/>
          <w:numId w:val="13"/>
        </w:numPr>
        <w:spacing w:before="100" w:beforeAutospacing="1" w:after="100" w:afterAutospacing="1"/>
        <w:rPr>
          <w:rFonts w:asciiTheme="majorBidi" w:hAnsiTheme="majorBidi" w:cstheme="majorBidi"/>
          <w:color w:val="000000" w:themeColor="text1"/>
          <w:szCs w:val="24"/>
          <w:lang w:val="en-US"/>
        </w:rPr>
      </w:pPr>
      <w:r w:rsidRPr="004E6A95">
        <w:rPr>
          <w:rFonts w:asciiTheme="majorBidi" w:hAnsiTheme="majorBidi" w:cstheme="majorBidi"/>
          <w:color w:val="000000" w:themeColor="text1"/>
          <w:szCs w:val="24"/>
          <w:lang w:val="en-US"/>
        </w:rPr>
        <w:t xml:space="preserve">Scale 5 </w:t>
      </w:r>
      <w:r w:rsidR="00ED2B47">
        <w:rPr>
          <w:rFonts w:asciiTheme="majorBidi" w:hAnsiTheme="majorBidi" w:cstheme="majorBidi"/>
          <w:color w:val="000000" w:themeColor="text1"/>
          <w:szCs w:val="24"/>
          <w:lang w:val="en-US"/>
        </w:rPr>
        <w:t>–</w:t>
      </w:r>
      <w:r w:rsidRPr="004E6A95">
        <w:rPr>
          <w:rFonts w:asciiTheme="majorBidi" w:hAnsiTheme="majorBidi" w:cstheme="majorBidi"/>
          <w:color w:val="000000" w:themeColor="text1"/>
          <w:szCs w:val="24"/>
          <w:lang w:val="en-US"/>
        </w:rPr>
        <w:t xml:space="preserve"> Consists of the base row size x 5 and is 5 GB in size.</w:t>
      </w:r>
    </w:p>
    <w:p w14:paraId="12BEE3E5" w14:textId="06D0B7B4" w:rsidR="004E6A95" w:rsidRPr="004E6A95" w:rsidRDefault="004E6A95" w:rsidP="00483A26">
      <w:pPr>
        <w:pStyle w:val="ListParagraph"/>
        <w:numPr>
          <w:ilvl w:val="0"/>
          <w:numId w:val="13"/>
        </w:numPr>
        <w:spacing w:before="100" w:beforeAutospacing="1" w:after="100" w:afterAutospacing="1"/>
        <w:rPr>
          <w:rFonts w:asciiTheme="majorBidi" w:hAnsiTheme="majorBidi" w:cstheme="majorBidi"/>
          <w:color w:val="000000" w:themeColor="text1"/>
          <w:szCs w:val="24"/>
          <w:lang w:val="en-US"/>
        </w:rPr>
      </w:pPr>
      <w:r w:rsidRPr="004E6A95">
        <w:rPr>
          <w:rFonts w:asciiTheme="majorBidi" w:hAnsiTheme="majorBidi" w:cstheme="majorBidi"/>
          <w:color w:val="000000" w:themeColor="text1"/>
          <w:szCs w:val="24"/>
          <w:lang w:val="en-US"/>
        </w:rPr>
        <w:t xml:space="preserve">Scale </w:t>
      </w:r>
      <w:r w:rsidRPr="004E6A95">
        <w:rPr>
          <w:rFonts w:asciiTheme="majorBidi" w:hAnsiTheme="majorBidi" w:cstheme="majorBidi"/>
          <w:color w:val="000000" w:themeColor="text1"/>
          <w:szCs w:val="24"/>
          <w:rtl/>
          <w:lang w:val="en-US"/>
        </w:rPr>
        <w:t>10</w:t>
      </w:r>
      <w:r w:rsidRPr="004E6A95">
        <w:rPr>
          <w:rFonts w:asciiTheme="majorBidi" w:hAnsiTheme="majorBidi" w:cstheme="majorBidi"/>
          <w:color w:val="000000" w:themeColor="text1"/>
          <w:szCs w:val="24"/>
          <w:lang w:val="en-US"/>
        </w:rPr>
        <w:t xml:space="preserve"> </w:t>
      </w:r>
      <w:r w:rsidR="00ED2B47">
        <w:rPr>
          <w:rFonts w:asciiTheme="majorBidi" w:hAnsiTheme="majorBidi" w:cstheme="majorBidi"/>
          <w:color w:val="000000" w:themeColor="text1"/>
          <w:szCs w:val="24"/>
          <w:lang w:val="en-US"/>
        </w:rPr>
        <w:t>–</w:t>
      </w:r>
      <w:r w:rsidRPr="004E6A95">
        <w:rPr>
          <w:rFonts w:asciiTheme="majorBidi" w:hAnsiTheme="majorBidi" w:cstheme="majorBidi"/>
          <w:color w:val="000000" w:themeColor="text1"/>
          <w:szCs w:val="24"/>
          <w:lang w:val="en-US"/>
        </w:rPr>
        <w:t xml:space="preserve"> Consists of the base row size x 10 and is 10 GB in size.</w:t>
      </w:r>
    </w:p>
    <w:p w14:paraId="4689395A" w14:textId="32453A7F" w:rsidR="00D95EF8" w:rsidRPr="005D5202" w:rsidRDefault="00B07439" w:rsidP="00733AC3">
      <w:pPr>
        <w:shd w:val="clear" w:color="auto" w:fill="FFFFFF"/>
        <w:spacing w:before="100" w:beforeAutospacing="1" w:after="100" w:afterAutospacing="1" w:line="360" w:lineRule="auto"/>
        <w:rPr>
          <w:rFonts w:asciiTheme="majorBidi" w:hAnsiTheme="majorBidi" w:cstheme="majorBidi"/>
          <w:color w:val="000000" w:themeColor="text1"/>
        </w:rPr>
      </w:pPr>
      <w:r w:rsidRPr="005D5202">
        <w:rPr>
          <w:rFonts w:asciiTheme="majorBidi" w:hAnsiTheme="majorBidi" w:cstheme="majorBidi"/>
          <w:color w:val="000000" w:themeColor="text1"/>
        </w:rPr>
        <w:t>T</w:t>
      </w:r>
      <w:r w:rsidR="00D95EF8" w:rsidRPr="005D5202">
        <w:rPr>
          <w:rFonts w:asciiTheme="majorBidi" w:hAnsiTheme="majorBidi" w:cstheme="majorBidi"/>
          <w:color w:val="000000" w:themeColor="text1"/>
        </w:rPr>
        <w:t xml:space="preserve">o load TPC-H data, we </w:t>
      </w:r>
      <w:r w:rsidR="00733AC3">
        <w:rPr>
          <w:rFonts w:asciiTheme="majorBidi" w:hAnsiTheme="majorBidi" w:cstheme="majorBidi"/>
          <w:color w:val="000000" w:themeColor="text1"/>
        </w:rPr>
        <w:t>have used</w:t>
      </w:r>
      <w:r w:rsidR="00D95EF8" w:rsidRPr="005D5202">
        <w:rPr>
          <w:rFonts w:asciiTheme="majorBidi" w:hAnsiTheme="majorBidi" w:cstheme="majorBidi"/>
          <w:color w:val="000000" w:themeColor="text1"/>
        </w:rPr>
        <w:t xml:space="preserve"> </w:t>
      </w:r>
      <w:proofErr w:type="spellStart"/>
      <w:r w:rsidR="00D95EF8" w:rsidRPr="00323B63">
        <w:rPr>
          <w:rFonts w:asciiTheme="majorBidi" w:hAnsiTheme="majorBidi" w:cstheme="majorBidi"/>
          <w:i/>
          <w:iCs/>
          <w:color w:val="000000" w:themeColor="text1"/>
        </w:rPr>
        <w:t>dbgen</w:t>
      </w:r>
      <w:proofErr w:type="spellEnd"/>
      <w:r w:rsidR="00D95EF8" w:rsidRPr="005D5202">
        <w:rPr>
          <w:rFonts w:asciiTheme="majorBidi" w:hAnsiTheme="majorBidi" w:cstheme="majorBidi"/>
          <w:color w:val="000000" w:themeColor="text1"/>
        </w:rPr>
        <w:t xml:space="preserve"> to generate CSV files representing our tables and we then load</w:t>
      </w:r>
      <w:r w:rsidR="00733AC3">
        <w:rPr>
          <w:rFonts w:asciiTheme="majorBidi" w:hAnsiTheme="majorBidi" w:cstheme="majorBidi"/>
          <w:color w:val="000000" w:themeColor="text1"/>
        </w:rPr>
        <w:t>ed</w:t>
      </w:r>
      <w:r w:rsidR="00D95EF8" w:rsidRPr="005D5202">
        <w:rPr>
          <w:rFonts w:asciiTheme="majorBidi" w:hAnsiTheme="majorBidi" w:cstheme="majorBidi"/>
          <w:color w:val="000000" w:themeColor="text1"/>
        </w:rPr>
        <w:t xml:space="preserve"> them</w:t>
      </w:r>
      <w:r w:rsidR="00323B63">
        <w:rPr>
          <w:rFonts w:asciiTheme="majorBidi" w:hAnsiTheme="majorBidi" w:cstheme="majorBidi"/>
          <w:color w:val="000000" w:themeColor="text1"/>
        </w:rPr>
        <w:t xml:space="preserve"> </w:t>
      </w:r>
      <w:r w:rsidR="00733AC3">
        <w:rPr>
          <w:rFonts w:asciiTheme="majorBidi" w:hAnsiTheme="majorBidi" w:cstheme="majorBidi"/>
          <w:color w:val="000000" w:themeColor="text1"/>
        </w:rPr>
        <w:t>in</w:t>
      </w:r>
      <w:r w:rsidR="00323B63">
        <w:rPr>
          <w:rFonts w:asciiTheme="majorBidi" w:hAnsiTheme="majorBidi" w:cstheme="majorBidi"/>
          <w:color w:val="000000" w:themeColor="text1"/>
        </w:rPr>
        <w:t xml:space="preserve">to </w:t>
      </w:r>
      <w:r w:rsidR="00323B63" w:rsidRPr="00323B63">
        <w:rPr>
          <w:rFonts w:asciiTheme="majorBidi" w:hAnsiTheme="majorBidi" w:cstheme="majorBidi"/>
          <w:i/>
          <w:iCs/>
          <w:color w:val="000000" w:themeColor="text1"/>
        </w:rPr>
        <w:t>PostgreSQL</w:t>
      </w:r>
      <w:r w:rsidR="00D95EF8" w:rsidRPr="005D5202">
        <w:rPr>
          <w:rFonts w:asciiTheme="majorBidi" w:hAnsiTheme="majorBidi" w:cstheme="majorBidi"/>
          <w:color w:val="000000" w:themeColor="text1"/>
        </w:rPr>
        <w:t xml:space="preserve">. </w:t>
      </w:r>
      <w:r w:rsidR="00D95EF8" w:rsidRPr="005D5202">
        <w:rPr>
          <w:rFonts w:asciiTheme="majorBidi" w:hAnsiTheme="majorBidi" w:cstheme="majorBidi"/>
          <w:color w:val="000000" w:themeColor="text1"/>
        </w:rPr>
        <w:br/>
      </w:r>
    </w:p>
    <w:p w14:paraId="60ED6DFF" w14:textId="2FE43656" w:rsidR="009B189E" w:rsidRPr="005D5202" w:rsidRDefault="0026700F" w:rsidP="00175C6B">
      <w:pPr>
        <w:pStyle w:val="Heading5"/>
        <w:rPr>
          <w:rFonts w:asciiTheme="majorBidi" w:eastAsiaTheme="minorHAnsi" w:hAnsiTheme="majorBidi"/>
        </w:rPr>
      </w:pPr>
      <w:r w:rsidRPr="005D5202">
        <w:rPr>
          <w:rFonts w:asciiTheme="majorBidi" w:eastAsiaTheme="minorHAnsi" w:hAnsiTheme="majorBidi"/>
        </w:rPr>
        <w:t>5</w:t>
      </w:r>
      <w:r w:rsidR="009B189E" w:rsidRPr="005D5202">
        <w:rPr>
          <w:rFonts w:asciiTheme="majorBidi" w:eastAsiaTheme="minorHAnsi" w:hAnsiTheme="majorBidi"/>
        </w:rPr>
        <w:t>.</w:t>
      </w:r>
      <w:r w:rsidR="00E91927" w:rsidRPr="005D5202">
        <w:rPr>
          <w:rFonts w:asciiTheme="majorBidi" w:eastAsiaTheme="minorHAnsi" w:hAnsiTheme="majorBidi"/>
        </w:rPr>
        <w:t>2</w:t>
      </w:r>
      <w:r w:rsidR="009B189E" w:rsidRPr="005D5202">
        <w:rPr>
          <w:rFonts w:asciiTheme="majorBidi" w:eastAsiaTheme="minorHAnsi" w:hAnsiTheme="majorBidi"/>
        </w:rPr>
        <w:t xml:space="preserve"> Setup </w:t>
      </w:r>
    </w:p>
    <w:p w14:paraId="1D61D8BF" w14:textId="110EF8D1" w:rsidR="00FB3328" w:rsidRDefault="00FB3328" w:rsidP="00006251">
      <w:pPr>
        <w:spacing w:before="100" w:beforeAutospacing="1" w:after="100" w:afterAutospacing="1" w:line="360" w:lineRule="auto"/>
        <w:rPr>
          <w:rFonts w:asciiTheme="majorBidi" w:hAnsiTheme="majorBidi" w:cstheme="majorBidi"/>
          <w:color w:val="000000" w:themeColor="text1"/>
        </w:rPr>
      </w:pPr>
      <w:r w:rsidRPr="00FB3328">
        <w:rPr>
          <w:rFonts w:asciiTheme="majorBidi" w:hAnsiTheme="majorBidi" w:cstheme="majorBidi"/>
          <w:color w:val="000000" w:themeColor="text1"/>
        </w:rPr>
        <w:t xml:space="preserve">As we described TPC-H consists of a suite of business-oriented ad-hoc queries with a high degree of complexity. </w:t>
      </w:r>
    </w:p>
    <w:p w14:paraId="587732C5" w14:textId="759BCF57" w:rsidR="00142AD2" w:rsidRPr="005D5202" w:rsidRDefault="00D46592" w:rsidP="00006251">
      <w:pPr>
        <w:spacing w:before="100" w:beforeAutospacing="1" w:after="100" w:afterAutospacing="1" w:line="360" w:lineRule="auto"/>
        <w:rPr>
          <w:rFonts w:asciiTheme="majorBidi" w:hAnsiTheme="majorBidi" w:cstheme="majorBidi"/>
          <w:color w:val="000000" w:themeColor="text1"/>
        </w:rPr>
      </w:pPr>
      <w:r w:rsidRPr="005D5202">
        <w:rPr>
          <w:rFonts w:asciiTheme="majorBidi" w:hAnsiTheme="majorBidi" w:cstheme="majorBidi"/>
          <w:color w:val="000000" w:themeColor="text1"/>
        </w:rPr>
        <w:t xml:space="preserve">All the </w:t>
      </w:r>
      <w:r w:rsidR="00FB3328">
        <w:rPr>
          <w:rFonts w:asciiTheme="majorBidi" w:hAnsiTheme="majorBidi" w:cstheme="majorBidi"/>
          <w:color w:val="000000" w:themeColor="text1"/>
        </w:rPr>
        <w:t>evaluations</w:t>
      </w:r>
      <w:r w:rsidR="009B189E" w:rsidRPr="005D5202">
        <w:rPr>
          <w:rFonts w:asciiTheme="majorBidi" w:hAnsiTheme="majorBidi" w:cstheme="majorBidi"/>
          <w:color w:val="000000" w:themeColor="text1"/>
        </w:rPr>
        <w:t xml:space="preserve"> </w:t>
      </w:r>
      <w:r w:rsidRPr="005D5202">
        <w:rPr>
          <w:rFonts w:asciiTheme="majorBidi" w:hAnsiTheme="majorBidi" w:cstheme="majorBidi"/>
          <w:color w:val="000000" w:themeColor="text1"/>
        </w:rPr>
        <w:t>were performed on a single machine with 32 GB memory and 8 cores</w:t>
      </w:r>
      <w:r w:rsidR="00142AD2" w:rsidRPr="005D5202">
        <w:rPr>
          <w:rFonts w:asciiTheme="majorBidi" w:hAnsiTheme="majorBidi" w:cstheme="majorBidi"/>
          <w:color w:val="000000" w:themeColor="text1"/>
        </w:rPr>
        <w:t>, and the o</w:t>
      </w:r>
      <w:r w:rsidRPr="005D5202">
        <w:rPr>
          <w:rFonts w:asciiTheme="majorBidi" w:hAnsiTheme="majorBidi" w:cstheme="majorBidi"/>
          <w:color w:val="000000" w:themeColor="text1"/>
        </w:rPr>
        <w:t xml:space="preserve">ptimization times are measured as CPU time (user + system). </w:t>
      </w:r>
      <w:r w:rsidR="00006251" w:rsidRPr="00D910DD">
        <w:rPr>
          <w:rFonts w:asciiTheme="majorBidi" w:hAnsiTheme="majorBidi" w:cstheme="majorBidi"/>
          <w:color w:val="FF0000"/>
        </w:rPr>
        <w:br/>
      </w:r>
      <w:r w:rsidR="00142AD2" w:rsidRPr="00D910DD">
        <w:rPr>
          <w:rFonts w:asciiTheme="majorBidi" w:hAnsiTheme="majorBidi" w:cstheme="majorBidi"/>
          <w:color w:val="FF0000"/>
        </w:rPr>
        <w:lastRenderedPageBreak/>
        <w:br/>
      </w:r>
      <w:r w:rsidR="00D95EF8" w:rsidRPr="005D5202">
        <w:rPr>
          <w:rFonts w:asciiTheme="majorBidi" w:hAnsiTheme="majorBidi" w:cstheme="majorBidi"/>
          <w:color w:val="000000" w:themeColor="text1"/>
        </w:rPr>
        <w:t xml:space="preserve">We </w:t>
      </w:r>
      <w:r w:rsidR="004E6A95">
        <w:rPr>
          <w:rFonts w:asciiTheme="majorBidi" w:hAnsiTheme="majorBidi" w:cstheme="majorBidi"/>
          <w:color w:val="000000" w:themeColor="text1"/>
        </w:rPr>
        <w:t xml:space="preserve">conducted our </w:t>
      </w:r>
      <w:r w:rsidR="000B2A62">
        <w:rPr>
          <w:rFonts w:asciiTheme="majorBidi" w:hAnsiTheme="majorBidi" w:cstheme="majorBidi"/>
          <w:color w:val="000000" w:themeColor="text1"/>
        </w:rPr>
        <w:t xml:space="preserve">benchmark </w:t>
      </w:r>
      <w:r w:rsidR="004E6A95">
        <w:rPr>
          <w:rFonts w:asciiTheme="majorBidi" w:hAnsiTheme="majorBidi" w:cstheme="majorBidi"/>
          <w:color w:val="000000" w:themeColor="text1"/>
        </w:rPr>
        <w:t xml:space="preserve">with </w:t>
      </w:r>
      <w:r w:rsidR="00FA1BFF">
        <w:rPr>
          <w:rFonts w:asciiTheme="majorBidi" w:hAnsiTheme="majorBidi" w:cstheme="majorBidi"/>
          <w:color w:val="000000" w:themeColor="text1"/>
        </w:rPr>
        <w:t xml:space="preserve">a </w:t>
      </w:r>
      <w:r w:rsidR="000B2A62">
        <w:rPr>
          <w:rFonts w:asciiTheme="majorBidi" w:hAnsiTheme="majorBidi" w:cstheme="majorBidi"/>
          <w:color w:val="000000" w:themeColor="text1"/>
        </w:rPr>
        <w:t xml:space="preserve">scale </w:t>
      </w:r>
      <w:r w:rsidR="00D95EF8" w:rsidRPr="005D5202">
        <w:rPr>
          <w:rFonts w:asciiTheme="majorBidi" w:hAnsiTheme="majorBidi" w:cstheme="majorBidi"/>
          <w:color w:val="000000" w:themeColor="text1"/>
        </w:rPr>
        <w:t xml:space="preserve">factor </w:t>
      </w:r>
      <w:r w:rsidR="004E6A95">
        <w:rPr>
          <w:rFonts w:asciiTheme="majorBidi" w:hAnsiTheme="majorBidi" w:cstheme="majorBidi"/>
          <w:color w:val="000000" w:themeColor="text1"/>
        </w:rPr>
        <w:t>of 5, as it’s big enough to have prominent bottlenecks, yet doesn’t require additional hardware or cloud resources.</w:t>
      </w:r>
      <w:r w:rsidR="001E4BF5">
        <w:rPr>
          <w:rFonts w:asciiTheme="majorBidi" w:hAnsiTheme="majorBidi" w:cstheme="majorBidi"/>
          <w:color w:val="000000" w:themeColor="text1"/>
        </w:rPr>
        <w:br/>
      </w:r>
    </w:p>
    <w:p w14:paraId="010D796E" w14:textId="403E4108" w:rsidR="000B2A62" w:rsidRDefault="008E0714" w:rsidP="003914FF">
      <w:pPr>
        <w:pStyle w:val="Heading5"/>
        <w:spacing w:line="360" w:lineRule="auto"/>
        <w:rPr>
          <w:rFonts w:asciiTheme="majorBidi" w:hAnsiTheme="majorBidi"/>
          <w:color w:val="FF0000"/>
        </w:rPr>
      </w:pPr>
      <w:r w:rsidRPr="00FB3328">
        <w:rPr>
          <w:rFonts w:asciiTheme="majorBidi" w:eastAsiaTheme="minorHAnsi" w:hAnsiTheme="majorBidi"/>
        </w:rPr>
        <w:t>5.</w:t>
      </w:r>
      <w:r w:rsidR="001B0F6C">
        <w:rPr>
          <w:rFonts w:asciiTheme="majorBidi" w:eastAsiaTheme="minorHAnsi" w:hAnsiTheme="majorBidi"/>
        </w:rPr>
        <w:t>3</w:t>
      </w:r>
      <w:r w:rsidR="001B0F6C" w:rsidRPr="00FB3328">
        <w:rPr>
          <w:rFonts w:asciiTheme="majorBidi" w:eastAsiaTheme="minorHAnsi" w:hAnsiTheme="majorBidi"/>
        </w:rPr>
        <w:t xml:space="preserve"> </w:t>
      </w:r>
      <w:r w:rsidR="00844FE2" w:rsidRPr="00FB3328">
        <w:rPr>
          <w:rFonts w:asciiTheme="majorBidi" w:eastAsiaTheme="minorHAnsi" w:hAnsiTheme="majorBidi"/>
        </w:rPr>
        <w:t xml:space="preserve">Evaluate optimizations for scale factor </w:t>
      </w:r>
      <w:r w:rsidR="00FB3328">
        <w:rPr>
          <w:rFonts w:asciiTheme="majorBidi" w:eastAsiaTheme="minorHAnsi" w:hAnsiTheme="majorBidi"/>
        </w:rPr>
        <w:t>5</w:t>
      </w:r>
      <w:r w:rsidR="003914FF" w:rsidRPr="00D910DD">
        <w:rPr>
          <w:rFonts w:asciiTheme="majorBidi" w:hAnsiTheme="majorBidi"/>
          <w:color w:val="FF0000"/>
        </w:rPr>
        <w:br/>
      </w:r>
    </w:p>
    <w:p w14:paraId="7CF82DCD" w14:textId="7B1D0994" w:rsidR="000B2A62" w:rsidRPr="005D5202" w:rsidRDefault="000B2A62" w:rsidP="00733AC3">
      <w:pPr>
        <w:spacing w:line="360" w:lineRule="auto"/>
        <w:rPr>
          <w:rFonts w:asciiTheme="majorBidi" w:hAnsiTheme="majorBidi" w:cstheme="majorBidi"/>
          <w:color w:val="000000" w:themeColor="text1"/>
        </w:rPr>
      </w:pPr>
      <w:r>
        <w:rPr>
          <w:rFonts w:asciiTheme="majorBidi" w:hAnsiTheme="majorBidi" w:cstheme="majorBidi"/>
          <w:color w:val="000000" w:themeColor="text1"/>
        </w:rPr>
        <w:t>W</w:t>
      </w:r>
      <w:r w:rsidRPr="006303C6">
        <w:rPr>
          <w:rFonts w:asciiTheme="majorBidi" w:hAnsiTheme="majorBidi" w:cstheme="majorBidi"/>
          <w:color w:val="000000" w:themeColor="text1"/>
        </w:rPr>
        <w:t xml:space="preserve">hen we run the benchmark </w:t>
      </w:r>
      <w:r>
        <w:rPr>
          <w:rFonts w:asciiTheme="majorBidi" w:hAnsiTheme="majorBidi" w:cstheme="majorBidi"/>
          <w:color w:val="000000" w:themeColor="text1"/>
        </w:rPr>
        <w:t>as is, without generating indices it took unreasonable time to execute</w:t>
      </w:r>
      <w:r w:rsidR="00FB3328">
        <w:rPr>
          <w:rFonts w:asciiTheme="majorBidi" w:hAnsiTheme="majorBidi" w:cstheme="majorBidi"/>
          <w:color w:val="000000" w:themeColor="text1"/>
        </w:rPr>
        <w:t>, even for lower scale factors (scale-factor 1)</w:t>
      </w:r>
      <w:r>
        <w:rPr>
          <w:rFonts w:asciiTheme="majorBidi" w:hAnsiTheme="majorBidi" w:cstheme="majorBidi"/>
          <w:color w:val="000000" w:themeColor="text1"/>
        </w:rPr>
        <w:t>.</w:t>
      </w:r>
      <w:r w:rsidRPr="006303C6">
        <w:rPr>
          <w:rFonts w:asciiTheme="majorBidi" w:hAnsiTheme="majorBidi" w:cstheme="majorBidi"/>
          <w:color w:val="000000" w:themeColor="text1"/>
        </w:rPr>
        <w:t xml:space="preserve"> </w:t>
      </w:r>
      <w:r w:rsidR="00FB3328">
        <w:rPr>
          <w:rFonts w:asciiTheme="majorBidi" w:hAnsiTheme="majorBidi" w:cstheme="majorBidi"/>
          <w:color w:val="000000" w:themeColor="text1"/>
        </w:rPr>
        <w:t xml:space="preserve">For this reason, we </w:t>
      </w:r>
      <w:r w:rsidRPr="006303C6">
        <w:rPr>
          <w:rFonts w:asciiTheme="majorBidi" w:hAnsiTheme="majorBidi" w:cstheme="majorBidi"/>
          <w:color w:val="000000" w:themeColor="text1"/>
        </w:rPr>
        <w:t xml:space="preserve">decided to build </w:t>
      </w:r>
      <w:r w:rsidR="00FB3328">
        <w:rPr>
          <w:rFonts w:asciiTheme="majorBidi" w:hAnsiTheme="majorBidi" w:cstheme="majorBidi"/>
          <w:color w:val="000000" w:themeColor="text1"/>
        </w:rPr>
        <w:t xml:space="preserve">and use </w:t>
      </w:r>
      <w:r w:rsidRPr="006303C6">
        <w:rPr>
          <w:rFonts w:asciiTheme="majorBidi" w:hAnsiTheme="majorBidi" w:cstheme="majorBidi"/>
          <w:color w:val="000000" w:themeColor="text1"/>
        </w:rPr>
        <w:t xml:space="preserve">indices </w:t>
      </w:r>
      <w:r w:rsidR="00FB3328">
        <w:rPr>
          <w:rFonts w:asciiTheme="majorBidi" w:hAnsiTheme="majorBidi" w:cstheme="majorBidi"/>
          <w:color w:val="000000" w:themeColor="text1"/>
        </w:rPr>
        <w:t xml:space="preserve">in our baseline to make the </w:t>
      </w:r>
      <w:r w:rsidRPr="006303C6">
        <w:rPr>
          <w:rFonts w:asciiTheme="majorBidi" w:hAnsiTheme="majorBidi" w:cstheme="majorBidi"/>
          <w:color w:val="000000" w:themeColor="text1"/>
        </w:rPr>
        <w:t xml:space="preserve">queries </w:t>
      </w:r>
      <w:r w:rsidR="00FB3328">
        <w:rPr>
          <w:rFonts w:asciiTheme="majorBidi" w:hAnsiTheme="majorBidi" w:cstheme="majorBidi"/>
          <w:color w:val="000000" w:themeColor="text1"/>
        </w:rPr>
        <w:t xml:space="preserve">execute </w:t>
      </w:r>
      <w:r w:rsidRPr="006303C6">
        <w:rPr>
          <w:rFonts w:asciiTheme="majorBidi" w:hAnsiTheme="majorBidi" w:cstheme="majorBidi"/>
          <w:color w:val="000000" w:themeColor="text1"/>
        </w:rPr>
        <w:t>in</w:t>
      </w:r>
      <w:r w:rsidR="009E2B4F">
        <w:rPr>
          <w:rFonts w:asciiTheme="majorBidi" w:hAnsiTheme="majorBidi" w:cstheme="majorBidi"/>
          <w:color w:val="000000" w:themeColor="text1"/>
        </w:rPr>
        <w:t xml:space="preserve"> a</w:t>
      </w:r>
      <w:r w:rsidRPr="006303C6">
        <w:rPr>
          <w:rFonts w:asciiTheme="majorBidi" w:hAnsiTheme="majorBidi" w:cstheme="majorBidi"/>
          <w:color w:val="000000" w:themeColor="text1"/>
        </w:rPr>
        <w:t xml:space="preserve"> reasonable time</w:t>
      </w:r>
      <w:r>
        <w:rPr>
          <w:rFonts w:asciiTheme="majorBidi" w:hAnsiTheme="majorBidi" w:cstheme="majorBidi"/>
          <w:color w:val="000000" w:themeColor="text1"/>
        </w:rPr>
        <w:br/>
      </w:r>
      <w:r>
        <w:rPr>
          <w:rFonts w:asciiTheme="majorBidi" w:hAnsiTheme="majorBidi" w:cstheme="majorBidi"/>
          <w:color w:val="000000" w:themeColor="text1"/>
        </w:rPr>
        <w:br/>
      </w:r>
      <w:r w:rsidRPr="005D5202">
        <w:rPr>
          <w:rFonts w:asciiTheme="majorBidi" w:hAnsiTheme="majorBidi" w:cstheme="majorBidi"/>
          <w:color w:val="000000" w:themeColor="text1"/>
        </w:rPr>
        <w:t>For indices</w:t>
      </w:r>
      <w:r w:rsidR="00FB3328">
        <w:rPr>
          <w:rFonts w:asciiTheme="majorBidi" w:hAnsiTheme="majorBidi" w:cstheme="majorBidi"/>
          <w:color w:val="000000" w:themeColor="text1"/>
        </w:rPr>
        <w:t xml:space="preserve"> creation</w:t>
      </w:r>
      <w:r w:rsidRPr="005D5202">
        <w:rPr>
          <w:rFonts w:asciiTheme="majorBidi" w:hAnsiTheme="majorBidi" w:cstheme="majorBidi"/>
          <w:color w:val="000000" w:themeColor="text1"/>
        </w:rPr>
        <w:t xml:space="preserve">, we </w:t>
      </w:r>
      <w:r w:rsidR="00733AC3">
        <w:rPr>
          <w:rFonts w:asciiTheme="majorBidi" w:hAnsiTheme="majorBidi" w:cstheme="majorBidi"/>
          <w:color w:val="000000" w:themeColor="text1"/>
        </w:rPr>
        <w:t>have used</w:t>
      </w:r>
      <w:r w:rsidRPr="005D5202">
        <w:rPr>
          <w:rFonts w:asciiTheme="majorBidi" w:hAnsiTheme="majorBidi" w:cstheme="majorBidi"/>
          <w:color w:val="000000" w:themeColor="text1"/>
        </w:rPr>
        <w:t xml:space="preserve"> Dexter</w:t>
      </w:r>
      <w:r>
        <w:rPr>
          <w:rFonts w:asciiTheme="majorBidi" w:hAnsiTheme="majorBidi" w:cstheme="majorBidi"/>
          <w:color w:val="000000" w:themeColor="text1"/>
        </w:rPr>
        <w:t xml:space="preserve"> [20, 21]</w:t>
      </w:r>
      <w:r w:rsidRPr="005D5202">
        <w:rPr>
          <w:rFonts w:asciiTheme="majorBidi" w:hAnsiTheme="majorBidi" w:cstheme="majorBidi"/>
          <w:color w:val="000000" w:themeColor="text1"/>
        </w:rPr>
        <w:t>, an open-source index selection tool for PostgreSQL. Dexter</w:t>
      </w:r>
      <w:r>
        <w:rPr>
          <w:rFonts w:asciiTheme="majorBidi" w:hAnsiTheme="majorBidi" w:cstheme="majorBidi"/>
          <w:color w:val="000000" w:themeColor="text1"/>
        </w:rPr>
        <w:t xml:space="preserve"> </w:t>
      </w:r>
      <w:r w:rsidRPr="005D5202">
        <w:rPr>
          <w:rFonts w:asciiTheme="majorBidi" w:hAnsiTheme="majorBidi" w:cstheme="majorBidi"/>
          <w:color w:val="000000" w:themeColor="text1"/>
        </w:rPr>
        <w:t>identifies and create</w:t>
      </w:r>
      <w:r w:rsidR="009E2B4F">
        <w:rPr>
          <w:rFonts w:asciiTheme="majorBidi" w:hAnsiTheme="majorBidi" w:cstheme="majorBidi"/>
          <w:color w:val="000000" w:themeColor="text1"/>
        </w:rPr>
        <w:t>s</w:t>
      </w:r>
      <w:r w:rsidRPr="005D5202">
        <w:rPr>
          <w:rFonts w:asciiTheme="majorBidi" w:hAnsiTheme="majorBidi" w:cstheme="majorBidi"/>
          <w:color w:val="000000" w:themeColor="text1"/>
        </w:rPr>
        <w:t xml:space="preserve"> suitable index combinations by analyzing the EXPLAIN command and how </w:t>
      </w:r>
      <w:r w:rsidR="009E2B4F">
        <w:rPr>
          <w:rFonts w:asciiTheme="majorBidi" w:hAnsiTheme="majorBidi" w:cstheme="majorBidi"/>
          <w:color w:val="000000" w:themeColor="text1"/>
        </w:rPr>
        <w:t xml:space="preserve">the </w:t>
      </w:r>
      <w:r w:rsidRPr="005D5202">
        <w:rPr>
          <w:rFonts w:asciiTheme="majorBidi" w:hAnsiTheme="majorBidi" w:cstheme="majorBidi"/>
          <w:color w:val="000000" w:themeColor="text1"/>
        </w:rPr>
        <w:t>index creation will affect it. For all scales Dexter decided on the following optimizations:</w:t>
      </w:r>
    </w:p>
    <w:p w14:paraId="5801FE32" w14:textId="77777777" w:rsidR="000B2A62" w:rsidRPr="005D5202" w:rsidRDefault="000B2A62" w:rsidP="000B2A62">
      <w:pPr>
        <w:pStyle w:val="ListParagraph"/>
        <w:numPr>
          <w:ilvl w:val="0"/>
          <w:numId w:val="42"/>
        </w:numPr>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 xml:space="preserve">Indices on </w:t>
      </w:r>
      <w:proofErr w:type="spellStart"/>
      <w:r w:rsidRPr="005D5202">
        <w:rPr>
          <w:rFonts w:asciiTheme="majorBidi" w:hAnsiTheme="majorBidi" w:cstheme="majorBidi"/>
          <w:i/>
          <w:iCs/>
          <w:color w:val="000000" w:themeColor="text1"/>
          <w:lang w:val="en-US"/>
        </w:rPr>
        <w:t>lineitem</w:t>
      </w:r>
      <w:proofErr w:type="spellEnd"/>
      <w:r w:rsidRPr="005D5202">
        <w:rPr>
          <w:rFonts w:asciiTheme="majorBidi" w:hAnsiTheme="majorBidi" w:cstheme="majorBidi"/>
          <w:color w:val="000000" w:themeColor="text1"/>
          <w:lang w:val="en-US"/>
        </w:rPr>
        <w:t xml:space="preserve"> relation:</w:t>
      </w:r>
    </w:p>
    <w:p w14:paraId="5F8198C2" w14:textId="7FF31EA0" w:rsidR="000B2A62" w:rsidRPr="005D5202" w:rsidRDefault="000B2A62" w:rsidP="000B2A62">
      <w:pPr>
        <w:pStyle w:val="ListParagraph"/>
        <w:numPr>
          <w:ilvl w:val="1"/>
          <w:numId w:val="42"/>
        </w:numPr>
        <w:rPr>
          <w:rFonts w:asciiTheme="majorBidi" w:hAnsiTheme="majorBidi" w:cstheme="majorBidi"/>
          <w:i/>
          <w:iCs/>
          <w:color w:val="000000" w:themeColor="text1"/>
          <w:lang w:val="en-US"/>
        </w:rPr>
      </w:pPr>
      <w:r w:rsidRPr="005D5202">
        <w:rPr>
          <w:rFonts w:asciiTheme="majorBidi" w:hAnsiTheme="majorBidi" w:cstheme="majorBidi"/>
          <w:i/>
          <w:iCs/>
          <w:color w:val="000000" w:themeColor="text1"/>
          <w:lang w:val="en-US"/>
        </w:rPr>
        <w:t xml:space="preserve">CREATE INDEX ON </w:t>
      </w:r>
      <w:r w:rsidR="00ED2B47">
        <w:rPr>
          <w:rFonts w:asciiTheme="majorBidi" w:hAnsiTheme="majorBidi" w:cstheme="majorBidi"/>
          <w:i/>
          <w:iCs/>
          <w:color w:val="000000" w:themeColor="text1"/>
          <w:lang w:val="en-US"/>
        </w:rPr>
        <w:t>“</w:t>
      </w:r>
      <w:proofErr w:type="spellStart"/>
      <w:r w:rsidRPr="005D5202">
        <w:rPr>
          <w:rFonts w:asciiTheme="majorBidi" w:hAnsiTheme="majorBidi" w:cstheme="majorBidi"/>
          <w:i/>
          <w:iCs/>
          <w:color w:val="000000" w:themeColor="text1"/>
          <w:lang w:val="en-US"/>
        </w:rPr>
        <w:t>lineitem</w:t>
      </w:r>
      <w:proofErr w:type="spellEnd"/>
      <w:r w:rsidR="00ED2B47">
        <w:rPr>
          <w:rFonts w:asciiTheme="majorBidi" w:hAnsiTheme="majorBidi" w:cstheme="majorBidi"/>
          <w:i/>
          <w:iCs/>
          <w:color w:val="000000" w:themeColor="text1"/>
          <w:lang w:val="en-US"/>
        </w:rPr>
        <w:t>”</w:t>
      </w:r>
      <w:r w:rsidRPr="005D5202">
        <w:rPr>
          <w:rFonts w:asciiTheme="majorBidi" w:hAnsiTheme="majorBidi" w:cstheme="majorBidi"/>
          <w:i/>
          <w:iCs/>
          <w:color w:val="000000" w:themeColor="text1"/>
          <w:lang w:val="en-US"/>
        </w:rPr>
        <w:t xml:space="preserve"> (</w:t>
      </w:r>
      <w:r w:rsidR="00ED2B47">
        <w:rPr>
          <w:rFonts w:asciiTheme="majorBidi" w:hAnsiTheme="majorBidi" w:cstheme="majorBidi"/>
          <w:i/>
          <w:iCs/>
          <w:color w:val="000000" w:themeColor="text1"/>
          <w:lang w:val="en-US"/>
        </w:rPr>
        <w:t>“</w:t>
      </w:r>
      <w:proofErr w:type="spellStart"/>
      <w:r w:rsidRPr="005D5202">
        <w:rPr>
          <w:rFonts w:asciiTheme="majorBidi" w:hAnsiTheme="majorBidi" w:cstheme="majorBidi"/>
          <w:i/>
          <w:iCs/>
          <w:color w:val="000000" w:themeColor="text1"/>
          <w:lang w:val="en-US"/>
        </w:rPr>
        <w:t>l_orderkey</w:t>
      </w:r>
      <w:proofErr w:type="spellEnd"/>
      <w:r w:rsidR="00ED2B47">
        <w:rPr>
          <w:rFonts w:asciiTheme="majorBidi" w:hAnsiTheme="majorBidi" w:cstheme="majorBidi"/>
          <w:i/>
          <w:iCs/>
          <w:color w:val="000000" w:themeColor="text1"/>
          <w:lang w:val="en-US"/>
        </w:rPr>
        <w:t>”</w:t>
      </w:r>
      <w:r w:rsidRPr="005D5202">
        <w:rPr>
          <w:rFonts w:asciiTheme="majorBidi" w:hAnsiTheme="majorBidi" w:cstheme="majorBidi"/>
          <w:i/>
          <w:iCs/>
          <w:color w:val="000000" w:themeColor="text1"/>
          <w:lang w:val="en-US"/>
        </w:rPr>
        <w:t>)</w:t>
      </w:r>
    </w:p>
    <w:p w14:paraId="09CE2717" w14:textId="38FD0B8E" w:rsidR="000B2A62" w:rsidRPr="005D5202" w:rsidRDefault="000B2A62" w:rsidP="000B2A62">
      <w:pPr>
        <w:pStyle w:val="ListParagraph"/>
        <w:numPr>
          <w:ilvl w:val="1"/>
          <w:numId w:val="42"/>
        </w:numPr>
        <w:rPr>
          <w:rFonts w:asciiTheme="majorBidi" w:hAnsiTheme="majorBidi" w:cstheme="majorBidi"/>
          <w:i/>
          <w:iCs/>
          <w:color w:val="000000" w:themeColor="text1"/>
          <w:lang w:val="en-US"/>
        </w:rPr>
      </w:pPr>
      <w:r w:rsidRPr="005D5202">
        <w:rPr>
          <w:rFonts w:asciiTheme="majorBidi" w:hAnsiTheme="majorBidi" w:cstheme="majorBidi"/>
          <w:i/>
          <w:iCs/>
          <w:color w:val="000000" w:themeColor="text1"/>
          <w:lang w:val="en-US"/>
        </w:rPr>
        <w:t xml:space="preserve">CREATE INDEX ON </w:t>
      </w:r>
      <w:r w:rsidR="00ED2B47">
        <w:rPr>
          <w:rFonts w:asciiTheme="majorBidi" w:hAnsiTheme="majorBidi" w:cstheme="majorBidi"/>
          <w:i/>
          <w:iCs/>
          <w:color w:val="000000" w:themeColor="text1"/>
          <w:lang w:val="en-US"/>
        </w:rPr>
        <w:t>“</w:t>
      </w:r>
      <w:proofErr w:type="spellStart"/>
      <w:r w:rsidRPr="005D5202">
        <w:rPr>
          <w:rFonts w:asciiTheme="majorBidi" w:hAnsiTheme="majorBidi" w:cstheme="majorBidi"/>
          <w:i/>
          <w:iCs/>
          <w:color w:val="000000" w:themeColor="text1"/>
          <w:lang w:val="en-US"/>
        </w:rPr>
        <w:t>lineitem</w:t>
      </w:r>
      <w:proofErr w:type="spellEnd"/>
      <w:r w:rsidR="00ED2B47">
        <w:rPr>
          <w:rFonts w:asciiTheme="majorBidi" w:hAnsiTheme="majorBidi" w:cstheme="majorBidi"/>
          <w:i/>
          <w:iCs/>
          <w:color w:val="000000" w:themeColor="text1"/>
          <w:lang w:val="en-US"/>
        </w:rPr>
        <w:t>”</w:t>
      </w:r>
      <w:r w:rsidRPr="005D5202">
        <w:rPr>
          <w:rFonts w:asciiTheme="majorBidi" w:hAnsiTheme="majorBidi" w:cstheme="majorBidi"/>
          <w:i/>
          <w:iCs/>
          <w:color w:val="000000" w:themeColor="text1"/>
          <w:lang w:val="en-US"/>
        </w:rPr>
        <w:t xml:space="preserve"> (</w:t>
      </w:r>
      <w:r w:rsidR="00ED2B47">
        <w:rPr>
          <w:rFonts w:asciiTheme="majorBidi" w:hAnsiTheme="majorBidi" w:cstheme="majorBidi"/>
          <w:i/>
          <w:iCs/>
          <w:color w:val="000000" w:themeColor="text1"/>
          <w:lang w:val="en-US"/>
        </w:rPr>
        <w:t>“</w:t>
      </w:r>
      <w:proofErr w:type="spellStart"/>
      <w:r w:rsidRPr="005D5202">
        <w:rPr>
          <w:rFonts w:asciiTheme="majorBidi" w:hAnsiTheme="majorBidi" w:cstheme="majorBidi"/>
          <w:i/>
          <w:iCs/>
          <w:color w:val="000000" w:themeColor="text1"/>
          <w:lang w:val="en-US"/>
        </w:rPr>
        <w:t>l_partkey</w:t>
      </w:r>
      <w:proofErr w:type="spellEnd"/>
      <w:r w:rsidR="00ED2B47">
        <w:rPr>
          <w:rFonts w:asciiTheme="majorBidi" w:hAnsiTheme="majorBidi" w:cstheme="majorBidi"/>
          <w:i/>
          <w:iCs/>
          <w:color w:val="000000" w:themeColor="text1"/>
          <w:lang w:val="en-US"/>
        </w:rPr>
        <w:t>”</w:t>
      </w:r>
      <w:r w:rsidRPr="005D5202">
        <w:rPr>
          <w:rFonts w:asciiTheme="majorBidi" w:hAnsiTheme="majorBidi" w:cstheme="majorBidi"/>
          <w:i/>
          <w:iCs/>
          <w:color w:val="000000" w:themeColor="text1"/>
          <w:lang w:val="en-US"/>
        </w:rPr>
        <w:t>)</w:t>
      </w:r>
      <w:r w:rsidR="001E4BF5">
        <w:rPr>
          <w:rFonts w:asciiTheme="majorBidi" w:hAnsiTheme="majorBidi" w:cstheme="majorBidi"/>
          <w:i/>
          <w:iCs/>
          <w:color w:val="000000" w:themeColor="text1"/>
          <w:lang w:val="en-US"/>
        </w:rPr>
        <w:br/>
      </w:r>
    </w:p>
    <w:p w14:paraId="571B2B6D" w14:textId="77777777" w:rsidR="000B2A62" w:rsidRPr="005D5202" w:rsidRDefault="000B2A62" w:rsidP="000B2A62">
      <w:pPr>
        <w:pStyle w:val="ListParagraph"/>
        <w:numPr>
          <w:ilvl w:val="0"/>
          <w:numId w:val="42"/>
        </w:numPr>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 xml:space="preserve">Indices on </w:t>
      </w:r>
      <w:proofErr w:type="spellStart"/>
      <w:r w:rsidRPr="005D5202">
        <w:rPr>
          <w:rFonts w:asciiTheme="majorBidi" w:hAnsiTheme="majorBidi" w:cstheme="majorBidi"/>
          <w:i/>
          <w:iCs/>
          <w:color w:val="000000" w:themeColor="text1"/>
          <w:lang w:val="en-US"/>
        </w:rPr>
        <w:t>partsupp</w:t>
      </w:r>
      <w:proofErr w:type="spellEnd"/>
      <w:r w:rsidRPr="005D5202">
        <w:rPr>
          <w:rFonts w:asciiTheme="majorBidi" w:hAnsiTheme="majorBidi" w:cstheme="majorBidi"/>
          <w:color w:val="000000" w:themeColor="text1"/>
          <w:lang w:val="en-US"/>
        </w:rPr>
        <w:t xml:space="preserve"> relation:</w:t>
      </w:r>
    </w:p>
    <w:p w14:paraId="485DD0AF" w14:textId="407BB31D" w:rsidR="000B2A62" w:rsidRPr="005D5202" w:rsidRDefault="000B2A62" w:rsidP="000B2A62">
      <w:pPr>
        <w:pStyle w:val="ListParagraph"/>
        <w:numPr>
          <w:ilvl w:val="1"/>
          <w:numId w:val="42"/>
        </w:numPr>
        <w:rPr>
          <w:rFonts w:asciiTheme="majorBidi" w:hAnsiTheme="majorBidi" w:cstheme="majorBidi"/>
          <w:i/>
          <w:iCs/>
          <w:color w:val="000000" w:themeColor="text1"/>
          <w:lang w:val="en-US"/>
        </w:rPr>
      </w:pPr>
      <w:r w:rsidRPr="005D5202">
        <w:rPr>
          <w:rFonts w:asciiTheme="majorBidi" w:hAnsiTheme="majorBidi" w:cstheme="majorBidi"/>
          <w:i/>
          <w:iCs/>
          <w:color w:val="000000" w:themeColor="text1"/>
          <w:lang w:val="en-US"/>
        </w:rPr>
        <w:t xml:space="preserve">CREATE INDEX ON </w:t>
      </w:r>
      <w:r w:rsidR="00ED2B47">
        <w:rPr>
          <w:rFonts w:asciiTheme="majorBidi" w:hAnsiTheme="majorBidi" w:cstheme="majorBidi"/>
          <w:i/>
          <w:iCs/>
          <w:color w:val="000000" w:themeColor="text1"/>
          <w:lang w:val="en-US"/>
        </w:rPr>
        <w:t>“</w:t>
      </w:r>
      <w:proofErr w:type="spellStart"/>
      <w:r w:rsidRPr="005D5202">
        <w:rPr>
          <w:rFonts w:asciiTheme="majorBidi" w:hAnsiTheme="majorBidi" w:cstheme="majorBidi"/>
          <w:i/>
          <w:iCs/>
          <w:color w:val="000000" w:themeColor="text1"/>
          <w:lang w:val="en-US"/>
        </w:rPr>
        <w:t>partsupp</w:t>
      </w:r>
      <w:proofErr w:type="spellEnd"/>
      <w:r w:rsidR="00ED2B47">
        <w:rPr>
          <w:rFonts w:asciiTheme="majorBidi" w:hAnsiTheme="majorBidi" w:cstheme="majorBidi"/>
          <w:i/>
          <w:iCs/>
          <w:color w:val="000000" w:themeColor="text1"/>
          <w:lang w:val="en-US"/>
        </w:rPr>
        <w:t>”</w:t>
      </w:r>
      <w:r w:rsidRPr="005D5202">
        <w:rPr>
          <w:rFonts w:asciiTheme="majorBidi" w:hAnsiTheme="majorBidi" w:cstheme="majorBidi"/>
          <w:i/>
          <w:iCs/>
          <w:color w:val="000000" w:themeColor="text1"/>
          <w:lang w:val="en-US"/>
        </w:rPr>
        <w:t xml:space="preserve"> (</w:t>
      </w:r>
      <w:r w:rsidR="00ED2B47">
        <w:rPr>
          <w:rFonts w:asciiTheme="majorBidi" w:hAnsiTheme="majorBidi" w:cstheme="majorBidi"/>
          <w:i/>
          <w:iCs/>
          <w:color w:val="000000" w:themeColor="text1"/>
          <w:lang w:val="en-US"/>
        </w:rPr>
        <w:t>“</w:t>
      </w:r>
      <w:proofErr w:type="spellStart"/>
      <w:r w:rsidRPr="005D5202">
        <w:rPr>
          <w:rFonts w:asciiTheme="majorBidi" w:hAnsiTheme="majorBidi" w:cstheme="majorBidi"/>
          <w:i/>
          <w:iCs/>
          <w:color w:val="000000" w:themeColor="text1"/>
          <w:lang w:val="en-US"/>
        </w:rPr>
        <w:t>ps_partkey</w:t>
      </w:r>
      <w:proofErr w:type="spellEnd"/>
      <w:r w:rsidR="00ED2B47">
        <w:rPr>
          <w:rFonts w:asciiTheme="majorBidi" w:hAnsiTheme="majorBidi" w:cstheme="majorBidi"/>
          <w:i/>
          <w:iCs/>
          <w:color w:val="000000" w:themeColor="text1"/>
          <w:lang w:val="en-US"/>
        </w:rPr>
        <w:t>”</w:t>
      </w:r>
      <w:r w:rsidRPr="005D5202">
        <w:rPr>
          <w:rFonts w:asciiTheme="majorBidi" w:hAnsiTheme="majorBidi" w:cstheme="majorBidi"/>
          <w:i/>
          <w:iCs/>
          <w:color w:val="000000" w:themeColor="text1"/>
          <w:lang w:val="en-US"/>
        </w:rPr>
        <w:t>)</w:t>
      </w:r>
    </w:p>
    <w:p w14:paraId="521BAC7B" w14:textId="3E3C032B" w:rsidR="000B2A62" w:rsidRPr="005D5202" w:rsidRDefault="000B2A62" w:rsidP="000B2A62">
      <w:pPr>
        <w:pStyle w:val="ListParagraph"/>
        <w:numPr>
          <w:ilvl w:val="1"/>
          <w:numId w:val="42"/>
        </w:numPr>
        <w:rPr>
          <w:rFonts w:asciiTheme="majorBidi" w:hAnsiTheme="majorBidi" w:cstheme="majorBidi"/>
          <w:i/>
          <w:iCs/>
          <w:color w:val="000000" w:themeColor="text1"/>
          <w:lang w:val="en-US"/>
        </w:rPr>
      </w:pPr>
      <w:r w:rsidRPr="005D5202">
        <w:rPr>
          <w:rFonts w:asciiTheme="majorBidi" w:hAnsiTheme="majorBidi" w:cstheme="majorBidi"/>
          <w:i/>
          <w:iCs/>
          <w:color w:val="000000" w:themeColor="text1"/>
          <w:lang w:val="en-US"/>
        </w:rPr>
        <w:t xml:space="preserve">CREATE INDEX ON </w:t>
      </w:r>
      <w:r w:rsidR="00ED2B47">
        <w:rPr>
          <w:rFonts w:asciiTheme="majorBidi" w:hAnsiTheme="majorBidi" w:cstheme="majorBidi"/>
          <w:i/>
          <w:iCs/>
          <w:color w:val="000000" w:themeColor="text1"/>
          <w:lang w:val="en-US"/>
        </w:rPr>
        <w:t>“</w:t>
      </w:r>
      <w:proofErr w:type="spellStart"/>
      <w:r w:rsidRPr="005D5202">
        <w:rPr>
          <w:rFonts w:asciiTheme="majorBidi" w:hAnsiTheme="majorBidi" w:cstheme="majorBidi"/>
          <w:i/>
          <w:iCs/>
          <w:color w:val="000000" w:themeColor="text1"/>
          <w:lang w:val="en-US"/>
        </w:rPr>
        <w:t>partsupp</w:t>
      </w:r>
      <w:proofErr w:type="spellEnd"/>
      <w:r w:rsidR="00ED2B47">
        <w:rPr>
          <w:rFonts w:asciiTheme="majorBidi" w:hAnsiTheme="majorBidi" w:cstheme="majorBidi"/>
          <w:i/>
          <w:iCs/>
          <w:color w:val="000000" w:themeColor="text1"/>
          <w:lang w:val="en-US"/>
        </w:rPr>
        <w:t>”</w:t>
      </w:r>
      <w:r w:rsidRPr="005D5202">
        <w:rPr>
          <w:rFonts w:asciiTheme="majorBidi" w:hAnsiTheme="majorBidi" w:cstheme="majorBidi"/>
          <w:i/>
          <w:iCs/>
          <w:color w:val="000000" w:themeColor="text1"/>
          <w:lang w:val="en-US"/>
        </w:rPr>
        <w:t xml:space="preserve"> (</w:t>
      </w:r>
      <w:r w:rsidR="00ED2B47">
        <w:rPr>
          <w:rFonts w:asciiTheme="majorBidi" w:hAnsiTheme="majorBidi" w:cstheme="majorBidi"/>
          <w:i/>
          <w:iCs/>
          <w:color w:val="000000" w:themeColor="text1"/>
          <w:lang w:val="en-US"/>
        </w:rPr>
        <w:t>“</w:t>
      </w:r>
      <w:proofErr w:type="spellStart"/>
      <w:r w:rsidRPr="005D5202">
        <w:rPr>
          <w:rFonts w:asciiTheme="majorBidi" w:hAnsiTheme="majorBidi" w:cstheme="majorBidi"/>
          <w:i/>
          <w:iCs/>
          <w:color w:val="000000" w:themeColor="text1"/>
          <w:lang w:val="en-US"/>
        </w:rPr>
        <w:t>ps_suppkey</w:t>
      </w:r>
      <w:proofErr w:type="spellEnd"/>
      <w:r w:rsidR="00ED2B47">
        <w:rPr>
          <w:rFonts w:asciiTheme="majorBidi" w:hAnsiTheme="majorBidi" w:cstheme="majorBidi"/>
          <w:i/>
          <w:iCs/>
          <w:color w:val="000000" w:themeColor="text1"/>
          <w:lang w:val="en-US"/>
        </w:rPr>
        <w:t>”</w:t>
      </w:r>
      <w:r w:rsidRPr="005D5202">
        <w:rPr>
          <w:rFonts w:asciiTheme="majorBidi" w:hAnsiTheme="majorBidi" w:cstheme="majorBidi"/>
          <w:i/>
          <w:iCs/>
          <w:color w:val="000000" w:themeColor="text1"/>
          <w:lang w:val="en-US"/>
        </w:rPr>
        <w:t>)</w:t>
      </w:r>
    </w:p>
    <w:p w14:paraId="528B29DF" w14:textId="10936D31" w:rsidR="000B2A62" w:rsidRPr="00B12365" w:rsidRDefault="000B2A62" w:rsidP="00733AC3">
      <w:pPr>
        <w:spacing w:line="360" w:lineRule="auto"/>
        <w:rPr>
          <w:rFonts w:asciiTheme="majorBidi" w:hAnsiTheme="majorBidi" w:cstheme="majorBidi"/>
          <w:color w:val="000000" w:themeColor="text1"/>
        </w:rPr>
      </w:pPr>
      <w:r w:rsidRPr="000B4D82">
        <w:rPr>
          <w:rFonts w:asciiTheme="majorBidi" w:hAnsiTheme="majorBidi" w:cstheme="majorBidi"/>
          <w:color w:val="000000" w:themeColor="text1"/>
        </w:rPr>
        <w:t>As we can it suggest</w:t>
      </w:r>
      <w:r w:rsidR="00733AC3">
        <w:rPr>
          <w:rFonts w:asciiTheme="majorBidi" w:hAnsiTheme="majorBidi" w:cstheme="majorBidi"/>
          <w:color w:val="000000" w:themeColor="text1"/>
        </w:rPr>
        <w:t>ed</w:t>
      </w:r>
      <w:r w:rsidRPr="000B4D82">
        <w:rPr>
          <w:rFonts w:asciiTheme="majorBidi" w:hAnsiTheme="majorBidi" w:cstheme="majorBidi"/>
          <w:color w:val="000000" w:themeColor="text1"/>
        </w:rPr>
        <w:t xml:space="preserve"> indices on the </w:t>
      </w:r>
      <w:r w:rsidR="000B4D82" w:rsidRPr="000B4D82">
        <w:rPr>
          <w:rFonts w:asciiTheme="majorBidi" w:hAnsiTheme="majorBidi" w:cstheme="majorBidi"/>
          <w:color w:val="000000" w:themeColor="text1"/>
        </w:rPr>
        <w:t xml:space="preserve">biggest </w:t>
      </w:r>
      <w:r w:rsidRPr="000B4D82">
        <w:rPr>
          <w:rFonts w:asciiTheme="majorBidi" w:hAnsiTheme="majorBidi" w:cstheme="majorBidi"/>
          <w:color w:val="000000" w:themeColor="text1"/>
        </w:rPr>
        <w:t>facts</w:t>
      </w:r>
      <w:r w:rsidR="000B4D82" w:rsidRPr="000B4D82">
        <w:rPr>
          <w:rFonts w:asciiTheme="majorBidi" w:hAnsiTheme="majorBidi" w:cstheme="majorBidi"/>
          <w:color w:val="000000" w:themeColor="text1"/>
        </w:rPr>
        <w:t xml:space="preserve"> </w:t>
      </w:r>
      <w:proofErr w:type="spellStart"/>
      <w:r w:rsidR="000B4D82" w:rsidRPr="000B4D82">
        <w:rPr>
          <w:rFonts w:asciiTheme="majorBidi" w:hAnsiTheme="majorBidi" w:cstheme="majorBidi"/>
          <w:i/>
          <w:iCs/>
          <w:color w:val="000000" w:themeColor="text1"/>
        </w:rPr>
        <w:t>partsupp</w:t>
      </w:r>
      <w:proofErr w:type="spellEnd"/>
      <w:r w:rsidR="000B4D82" w:rsidRPr="000B4D82">
        <w:rPr>
          <w:rFonts w:asciiTheme="majorBidi" w:hAnsiTheme="majorBidi" w:cstheme="majorBidi"/>
          <w:i/>
          <w:iCs/>
          <w:color w:val="000000" w:themeColor="text1"/>
        </w:rPr>
        <w:t xml:space="preserve"> </w:t>
      </w:r>
      <w:r w:rsidR="000B4D82" w:rsidRPr="000B4D82">
        <w:rPr>
          <w:rFonts w:asciiTheme="majorBidi" w:hAnsiTheme="majorBidi" w:cstheme="majorBidi"/>
          <w:color w:val="000000" w:themeColor="text1"/>
        </w:rPr>
        <w:t xml:space="preserve">and </w:t>
      </w:r>
      <w:proofErr w:type="spellStart"/>
      <w:r w:rsidR="000B4D82" w:rsidRPr="000B4D82">
        <w:rPr>
          <w:rFonts w:asciiTheme="majorBidi" w:hAnsiTheme="majorBidi" w:cstheme="majorBidi"/>
          <w:i/>
          <w:iCs/>
          <w:color w:val="000000" w:themeColor="text1"/>
        </w:rPr>
        <w:t>lineitem</w:t>
      </w:r>
      <w:proofErr w:type="spellEnd"/>
      <w:r w:rsidRPr="000B4D82">
        <w:rPr>
          <w:rFonts w:asciiTheme="majorBidi" w:hAnsiTheme="majorBidi" w:cstheme="majorBidi"/>
          <w:color w:val="000000" w:themeColor="text1"/>
        </w:rPr>
        <w:t xml:space="preserve">, and as we can see those indices </w:t>
      </w:r>
      <w:r w:rsidR="000B4D82" w:rsidRPr="000B4D82">
        <w:rPr>
          <w:rFonts w:asciiTheme="majorBidi" w:hAnsiTheme="majorBidi" w:cstheme="majorBidi"/>
          <w:color w:val="000000" w:themeColor="text1"/>
        </w:rPr>
        <w:t xml:space="preserve">do not have </w:t>
      </w:r>
      <w:r w:rsidR="009E2B4F">
        <w:rPr>
          <w:rFonts w:asciiTheme="majorBidi" w:hAnsiTheme="majorBidi" w:cstheme="majorBidi"/>
          <w:color w:val="000000" w:themeColor="text1"/>
        </w:rPr>
        <w:t>any</w:t>
      </w:r>
      <w:r w:rsidRPr="000B4D82">
        <w:rPr>
          <w:rFonts w:asciiTheme="majorBidi" w:hAnsiTheme="majorBidi" w:cstheme="majorBidi"/>
          <w:color w:val="000000" w:themeColor="text1"/>
        </w:rPr>
        <w:t xml:space="preserve"> partial indices or ordered indices.</w:t>
      </w:r>
      <w:r w:rsidR="00F60C85">
        <w:rPr>
          <w:rFonts w:asciiTheme="majorBidi" w:hAnsiTheme="majorBidi" w:cstheme="majorBidi"/>
          <w:color w:val="000000" w:themeColor="text1"/>
        </w:rPr>
        <w:t xml:space="preserve"> After the indices creation</w:t>
      </w:r>
      <w:r w:rsidR="009E2B4F">
        <w:rPr>
          <w:rFonts w:asciiTheme="majorBidi" w:hAnsiTheme="majorBidi" w:cstheme="majorBidi"/>
          <w:color w:val="000000" w:themeColor="text1"/>
        </w:rPr>
        <w:t>,</w:t>
      </w:r>
      <w:r w:rsidR="00F60C85">
        <w:rPr>
          <w:rFonts w:asciiTheme="majorBidi" w:hAnsiTheme="majorBidi" w:cstheme="majorBidi"/>
          <w:color w:val="000000" w:themeColor="text1"/>
        </w:rPr>
        <w:t xml:space="preserve"> our benchmark </w:t>
      </w:r>
      <w:r w:rsidR="00733AC3">
        <w:rPr>
          <w:rFonts w:asciiTheme="majorBidi" w:hAnsiTheme="majorBidi" w:cstheme="majorBidi"/>
          <w:color w:val="000000" w:themeColor="text1"/>
        </w:rPr>
        <w:t xml:space="preserve">took </w:t>
      </w:r>
      <w:r w:rsidR="00B12365" w:rsidRPr="00F24DAB">
        <w:rPr>
          <w:rFonts w:asciiTheme="majorBidi" w:hAnsiTheme="majorBidi" w:cstheme="majorBidi"/>
          <w:b/>
          <w:bCs/>
          <w:color w:val="000000" w:themeColor="text1"/>
        </w:rPr>
        <w:t>~280 seconds</w:t>
      </w:r>
      <w:r w:rsidR="00B12365">
        <w:rPr>
          <w:rFonts w:asciiTheme="majorBidi" w:hAnsiTheme="majorBidi" w:cstheme="majorBidi"/>
          <w:color w:val="000000" w:themeColor="text1"/>
        </w:rPr>
        <w:t xml:space="preserve"> to execute, and the queries’ execution time can be seen in </w:t>
      </w:r>
      <w:r w:rsidR="00E1275E">
        <w:rPr>
          <w:rFonts w:asciiTheme="majorBidi" w:hAnsiTheme="majorBidi" w:cstheme="majorBidi"/>
          <w:color w:val="000000" w:themeColor="text1"/>
        </w:rPr>
        <w:t>f</w:t>
      </w:r>
      <w:r w:rsidR="00B12365">
        <w:rPr>
          <w:rFonts w:asciiTheme="majorBidi" w:hAnsiTheme="majorBidi" w:cstheme="majorBidi"/>
          <w:color w:val="000000" w:themeColor="text1"/>
        </w:rPr>
        <w:t>igure 64.</w:t>
      </w:r>
      <w:r w:rsidR="00B12365">
        <w:rPr>
          <w:rFonts w:asciiTheme="majorBidi" w:hAnsiTheme="majorBidi" w:cstheme="majorBidi"/>
          <w:noProof/>
          <w:color w:val="000000" w:themeColor="text1"/>
        </w:rPr>
        <w:lastRenderedPageBreak/>
        <w:drawing>
          <wp:inline distT="0" distB="0" distL="0" distR="0" wp14:anchorId="028E6525" wp14:editId="564CF135">
            <wp:extent cx="5536194" cy="2954867"/>
            <wp:effectExtent l="0" t="0" r="1270" b="4445"/>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579799" cy="2978141"/>
                    </a:xfrm>
                    <a:prstGeom prst="rect">
                      <a:avLst/>
                    </a:prstGeom>
                  </pic:spPr>
                </pic:pic>
              </a:graphicData>
            </a:graphic>
          </wp:inline>
        </w:drawing>
      </w:r>
      <w:r w:rsidRPr="00B12365">
        <w:rPr>
          <w:rFonts w:asciiTheme="majorBidi" w:hAnsiTheme="majorBidi" w:cstheme="majorBidi"/>
          <w:color w:val="000000" w:themeColor="text1"/>
          <w:sz w:val="22"/>
          <w:vertAlign w:val="subscript"/>
        </w:rPr>
        <w:t xml:space="preserve">                                                                            </w:t>
      </w:r>
      <w:r w:rsidRPr="00B12365">
        <w:rPr>
          <w:rFonts w:asciiTheme="majorBidi" w:hAnsiTheme="majorBidi" w:cstheme="majorBidi"/>
          <w:color w:val="000000" w:themeColor="text1"/>
          <w:sz w:val="22"/>
          <w:vertAlign w:val="subscript"/>
        </w:rPr>
        <w:br/>
        <w:t xml:space="preserve">                                                       </w:t>
      </w:r>
      <w:r w:rsidRPr="00B12365">
        <w:rPr>
          <w:rFonts w:asciiTheme="majorBidi" w:hAnsiTheme="majorBidi" w:cstheme="majorBidi"/>
          <w:b/>
          <w:bCs/>
          <w:color w:val="000000" w:themeColor="text1"/>
          <w:lang w:val="en-GB"/>
        </w:rPr>
        <w:t>Figure 64</w:t>
      </w:r>
      <w:r w:rsidRPr="00B12365">
        <w:rPr>
          <w:rFonts w:asciiTheme="majorBidi" w:hAnsiTheme="majorBidi" w:cstheme="majorBidi"/>
          <w:b/>
          <w:bCs/>
          <w:color w:val="000000" w:themeColor="text1"/>
        </w:rPr>
        <w:t xml:space="preserve">- </w:t>
      </w:r>
      <w:r w:rsidRPr="00B12365">
        <w:rPr>
          <w:rFonts w:asciiTheme="majorBidi" w:hAnsiTheme="majorBidi" w:cstheme="majorBidi"/>
          <w:color w:val="000000" w:themeColor="text1"/>
        </w:rPr>
        <w:t>TPC-H SF-</w:t>
      </w:r>
      <w:r w:rsidR="00F60C85" w:rsidRPr="00B12365">
        <w:rPr>
          <w:rFonts w:asciiTheme="majorBidi" w:hAnsiTheme="majorBidi" w:cstheme="majorBidi"/>
          <w:color w:val="000000" w:themeColor="text1"/>
        </w:rPr>
        <w:t>5</w:t>
      </w:r>
      <w:r w:rsidRPr="00B12365">
        <w:rPr>
          <w:rFonts w:asciiTheme="majorBidi" w:hAnsiTheme="majorBidi" w:cstheme="majorBidi"/>
          <w:color w:val="000000" w:themeColor="text1"/>
        </w:rPr>
        <w:t xml:space="preserve"> Baseline Histogram</w:t>
      </w:r>
    </w:p>
    <w:p w14:paraId="7E6D5703" w14:textId="51A6AAB0" w:rsidR="008E0714" w:rsidRPr="00B12365" w:rsidRDefault="003914FF" w:rsidP="00733AC3">
      <w:pPr>
        <w:pStyle w:val="Heading5"/>
        <w:spacing w:line="360" w:lineRule="auto"/>
        <w:rPr>
          <w:rFonts w:asciiTheme="majorBidi" w:eastAsiaTheme="minorHAnsi" w:hAnsiTheme="majorBidi"/>
          <w:color w:val="000000" w:themeColor="text1"/>
        </w:rPr>
      </w:pPr>
      <w:r w:rsidRPr="00D910DD">
        <w:rPr>
          <w:rFonts w:asciiTheme="majorBidi" w:hAnsiTheme="majorBidi"/>
          <w:color w:val="FF0000"/>
        </w:rPr>
        <w:br/>
      </w:r>
      <w:r w:rsidRPr="00B12365">
        <w:rPr>
          <w:rFonts w:asciiTheme="majorBidi" w:hAnsiTheme="majorBidi"/>
          <w:color w:val="000000" w:themeColor="text1"/>
        </w:rPr>
        <w:t xml:space="preserve">We </w:t>
      </w:r>
      <w:r w:rsidR="001B0F6C">
        <w:rPr>
          <w:rFonts w:asciiTheme="majorBidi" w:hAnsiTheme="majorBidi"/>
          <w:color w:val="000000" w:themeColor="text1"/>
        </w:rPr>
        <w:t xml:space="preserve">then </w:t>
      </w:r>
      <w:r w:rsidR="001B0F6C" w:rsidRPr="00B12365">
        <w:rPr>
          <w:rFonts w:asciiTheme="majorBidi" w:hAnsiTheme="majorBidi"/>
          <w:color w:val="000000" w:themeColor="text1"/>
        </w:rPr>
        <w:t>used</w:t>
      </w:r>
      <w:r w:rsidRPr="00B12365">
        <w:rPr>
          <w:rFonts w:asciiTheme="majorBidi" w:hAnsiTheme="majorBidi"/>
          <w:color w:val="000000" w:themeColor="text1"/>
        </w:rPr>
        <w:t xml:space="preserve"> </w:t>
      </w:r>
      <w:proofErr w:type="spellStart"/>
      <w:r w:rsidRPr="00B12365">
        <w:rPr>
          <w:rFonts w:asciiTheme="majorBidi" w:hAnsiTheme="majorBidi"/>
          <w:color w:val="000000" w:themeColor="text1"/>
        </w:rPr>
        <w:t>QueryFlow</w:t>
      </w:r>
      <w:proofErr w:type="spellEnd"/>
      <w:r w:rsidRPr="00B12365">
        <w:rPr>
          <w:rFonts w:asciiTheme="majorBidi" w:hAnsiTheme="majorBidi"/>
          <w:color w:val="000000" w:themeColor="text1"/>
        </w:rPr>
        <w:t xml:space="preserve"> to identify the bottlenecks across TPC-H’s queries to reduce the execution time. The </w:t>
      </w:r>
      <w:r w:rsidR="00C03AF6" w:rsidRPr="00B12365">
        <w:rPr>
          <w:rFonts w:asciiTheme="majorBidi" w:hAnsiTheme="majorBidi"/>
          <w:color w:val="000000" w:themeColor="text1"/>
        </w:rPr>
        <w:t xml:space="preserve">execution time </w:t>
      </w:r>
      <w:r w:rsidRPr="00B12365">
        <w:rPr>
          <w:rFonts w:asciiTheme="majorBidi" w:hAnsiTheme="majorBidi"/>
          <w:color w:val="000000" w:themeColor="text1"/>
        </w:rPr>
        <w:t xml:space="preserve">Sankey </w:t>
      </w:r>
      <w:r w:rsidR="00C03AF6" w:rsidRPr="00B12365">
        <w:rPr>
          <w:rFonts w:asciiTheme="majorBidi" w:hAnsiTheme="majorBidi"/>
          <w:color w:val="000000" w:themeColor="text1"/>
        </w:rPr>
        <w:t xml:space="preserve">of </w:t>
      </w:r>
      <w:r w:rsidRPr="00B12365">
        <w:rPr>
          <w:rFonts w:asciiTheme="majorBidi" w:hAnsiTheme="majorBidi"/>
          <w:color w:val="000000" w:themeColor="text1"/>
        </w:rPr>
        <w:t xml:space="preserve">the 22 queries can be seen in </w:t>
      </w:r>
      <w:r w:rsidR="00E1275E">
        <w:rPr>
          <w:rFonts w:asciiTheme="majorBidi" w:hAnsiTheme="majorBidi"/>
          <w:color w:val="000000" w:themeColor="text1"/>
        </w:rPr>
        <w:t>f</w:t>
      </w:r>
      <w:r w:rsidRPr="00B12365">
        <w:rPr>
          <w:rFonts w:asciiTheme="majorBidi" w:hAnsiTheme="majorBidi"/>
          <w:color w:val="000000" w:themeColor="text1"/>
        </w:rPr>
        <w:t xml:space="preserve">igure </w:t>
      </w:r>
      <w:r w:rsidR="00AD6C31" w:rsidRPr="00B12365">
        <w:rPr>
          <w:rFonts w:asciiTheme="majorBidi" w:hAnsiTheme="majorBidi"/>
          <w:color w:val="000000" w:themeColor="text1"/>
        </w:rPr>
        <w:t>65</w:t>
      </w:r>
      <w:r w:rsidR="00C03AF6" w:rsidRPr="00B12365">
        <w:rPr>
          <w:rFonts w:asciiTheme="majorBidi" w:hAnsiTheme="majorBidi"/>
          <w:color w:val="000000" w:themeColor="text1"/>
        </w:rPr>
        <w:t xml:space="preserve">, each query </w:t>
      </w:r>
      <w:r w:rsidR="00733AC3">
        <w:rPr>
          <w:rFonts w:asciiTheme="majorBidi" w:hAnsiTheme="majorBidi"/>
          <w:color w:val="000000" w:themeColor="text1"/>
        </w:rPr>
        <w:t>has a</w:t>
      </w:r>
      <w:r w:rsidR="00C03AF6" w:rsidRPr="00B12365">
        <w:rPr>
          <w:rFonts w:asciiTheme="majorBidi" w:hAnsiTheme="majorBidi"/>
          <w:color w:val="000000" w:themeColor="text1"/>
        </w:rPr>
        <w:t xml:space="preserve"> different </w:t>
      </w:r>
      <w:proofErr w:type="gramStart"/>
      <w:r w:rsidR="00C03AF6" w:rsidRPr="00B12365">
        <w:rPr>
          <w:rFonts w:asciiTheme="majorBidi" w:hAnsiTheme="majorBidi"/>
          <w:color w:val="000000" w:themeColor="text1"/>
        </w:rPr>
        <w:t>color</w:t>
      </w:r>
      <w:proofErr w:type="gramEnd"/>
      <w:r w:rsidR="00C03AF6" w:rsidRPr="00B12365">
        <w:rPr>
          <w:rFonts w:asciiTheme="majorBidi" w:hAnsiTheme="majorBidi"/>
          <w:color w:val="000000" w:themeColor="text1"/>
        </w:rPr>
        <w:t xml:space="preserve"> and the edge width is proportional to the execution time</w:t>
      </w:r>
      <w:r w:rsidRPr="00B12365">
        <w:rPr>
          <w:rFonts w:asciiTheme="majorBidi" w:hAnsiTheme="majorBidi"/>
          <w:color w:val="000000" w:themeColor="text1"/>
        </w:rPr>
        <w:t>.</w:t>
      </w:r>
    </w:p>
    <w:p w14:paraId="75A59546" w14:textId="4DD436FD" w:rsidR="008E0714" w:rsidRPr="00D910DD" w:rsidRDefault="008E0714" w:rsidP="008E0714">
      <w:pPr>
        <w:rPr>
          <w:rFonts w:asciiTheme="majorBidi" w:hAnsiTheme="majorBidi" w:cstheme="majorBidi"/>
          <w:color w:val="FF0000"/>
        </w:rPr>
      </w:pPr>
    </w:p>
    <w:p w14:paraId="614E67E4" w14:textId="3F624146" w:rsidR="00210484" w:rsidRPr="00D910DD" w:rsidRDefault="00300D69" w:rsidP="008E0714">
      <w:pPr>
        <w:rPr>
          <w:rFonts w:asciiTheme="majorBidi" w:hAnsiTheme="majorBidi" w:cstheme="majorBidi"/>
          <w:color w:val="FF0000"/>
        </w:rPr>
      </w:pPr>
      <w:r>
        <w:rPr>
          <w:rFonts w:asciiTheme="majorBidi" w:hAnsiTheme="majorBidi" w:cstheme="majorBidi"/>
          <w:noProof/>
          <w:color w:val="FF0000"/>
        </w:rPr>
        <w:drawing>
          <wp:inline distT="0" distB="0" distL="0" distR="0" wp14:anchorId="376EF3F8" wp14:editId="36043AAB">
            <wp:extent cx="5727700" cy="2125134"/>
            <wp:effectExtent l="0" t="0" r="0" b="0"/>
            <wp:docPr id="99" name="Picture 9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imeline&#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44929" cy="2131526"/>
                    </a:xfrm>
                    <a:prstGeom prst="rect">
                      <a:avLst/>
                    </a:prstGeom>
                  </pic:spPr>
                </pic:pic>
              </a:graphicData>
            </a:graphic>
          </wp:inline>
        </w:drawing>
      </w:r>
    </w:p>
    <w:p w14:paraId="7DF04E07" w14:textId="74D88002" w:rsidR="00B34770" w:rsidRPr="00F60C85" w:rsidRDefault="00C03AF6" w:rsidP="00B34770">
      <w:pPr>
        <w:spacing w:line="360" w:lineRule="auto"/>
        <w:rPr>
          <w:rFonts w:asciiTheme="majorBidi" w:hAnsiTheme="majorBidi" w:cstheme="majorBidi"/>
          <w:color w:val="000000" w:themeColor="text1"/>
        </w:rPr>
      </w:pPr>
      <w:r w:rsidRPr="00D910DD">
        <w:rPr>
          <w:rFonts w:asciiTheme="majorBidi" w:hAnsiTheme="majorBidi" w:cstheme="majorBidi"/>
          <w:color w:val="FF0000"/>
          <w:sz w:val="22"/>
          <w:szCs w:val="22"/>
          <w:vertAlign w:val="subscript"/>
        </w:rPr>
        <w:t xml:space="preserve">                                                 </w:t>
      </w:r>
      <w:r w:rsidRPr="00F60C85">
        <w:rPr>
          <w:rFonts w:asciiTheme="majorBidi" w:hAnsiTheme="majorBidi" w:cstheme="majorBidi"/>
          <w:color w:val="000000" w:themeColor="text1"/>
          <w:sz w:val="22"/>
          <w:szCs w:val="22"/>
          <w:vertAlign w:val="subscript"/>
        </w:rPr>
        <w:t xml:space="preserve">   </w:t>
      </w:r>
      <w:r w:rsidR="00B34770" w:rsidRPr="00F60C85">
        <w:rPr>
          <w:rFonts w:asciiTheme="majorBidi" w:hAnsiTheme="majorBidi" w:cstheme="majorBidi"/>
          <w:b/>
          <w:bCs/>
          <w:color w:val="000000" w:themeColor="text1"/>
          <w:lang w:val="en-GB"/>
        </w:rPr>
        <w:t xml:space="preserve">Figure </w:t>
      </w:r>
      <w:r w:rsidR="00AD6C31" w:rsidRPr="00F60C85">
        <w:rPr>
          <w:rFonts w:asciiTheme="majorBidi" w:hAnsiTheme="majorBidi" w:cstheme="majorBidi"/>
          <w:b/>
          <w:bCs/>
          <w:color w:val="000000" w:themeColor="text1"/>
          <w:lang w:val="en-GB"/>
        </w:rPr>
        <w:t>65</w:t>
      </w:r>
      <w:r w:rsidR="00400828" w:rsidRPr="00F60C85">
        <w:rPr>
          <w:rFonts w:asciiTheme="majorBidi" w:hAnsiTheme="majorBidi" w:cstheme="majorBidi"/>
          <w:b/>
          <w:bCs/>
          <w:color w:val="000000" w:themeColor="text1"/>
          <w:lang w:val="en-GB"/>
        </w:rPr>
        <w:t xml:space="preserve">- </w:t>
      </w:r>
      <w:r w:rsidR="00400828" w:rsidRPr="00F60C85">
        <w:rPr>
          <w:rFonts w:asciiTheme="majorBidi" w:hAnsiTheme="majorBidi" w:cstheme="majorBidi"/>
          <w:color w:val="000000" w:themeColor="text1"/>
          <w:lang w:val="en-GB"/>
        </w:rPr>
        <w:t>TPC-H SF-</w:t>
      </w:r>
      <w:r w:rsidR="00F60C85">
        <w:rPr>
          <w:rFonts w:asciiTheme="majorBidi" w:hAnsiTheme="majorBidi" w:cstheme="majorBidi"/>
          <w:color w:val="000000" w:themeColor="text1"/>
          <w:lang w:val="en-GB"/>
        </w:rPr>
        <w:t>5</w:t>
      </w:r>
      <w:r w:rsidR="00400828" w:rsidRPr="00F60C85">
        <w:rPr>
          <w:rFonts w:asciiTheme="majorBidi" w:hAnsiTheme="majorBidi" w:cstheme="majorBidi"/>
          <w:color w:val="000000" w:themeColor="text1"/>
          <w:lang w:val="en-GB"/>
        </w:rPr>
        <w:t xml:space="preserve"> Sankey-diagram for all queries</w:t>
      </w:r>
    </w:p>
    <w:p w14:paraId="1B57F7A9" w14:textId="575430C2" w:rsidR="00210484" w:rsidRPr="00F60C85" w:rsidRDefault="003914FF" w:rsidP="00733AC3">
      <w:pPr>
        <w:spacing w:line="360" w:lineRule="auto"/>
        <w:rPr>
          <w:rFonts w:asciiTheme="majorBidi" w:hAnsiTheme="majorBidi" w:cstheme="majorBidi"/>
          <w:color w:val="000000" w:themeColor="text1"/>
        </w:rPr>
      </w:pPr>
      <w:r w:rsidRPr="00F60C85">
        <w:rPr>
          <w:rFonts w:asciiTheme="majorBidi" w:hAnsiTheme="majorBidi" w:cstheme="majorBidi"/>
          <w:color w:val="000000" w:themeColor="text1"/>
        </w:rPr>
        <w:br/>
        <w:t xml:space="preserve">Figure </w:t>
      </w:r>
      <w:r w:rsidR="00AD6C31" w:rsidRPr="00F60C85">
        <w:rPr>
          <w:rFonts w:asciiTheme="majorBidi" w:hAnsiTheme="majorBidi" w:cstheme="majorBidi"/>
          <w:color w:val="000000" w:themeColor="text1"/>
        </w:rPr>
        <w:t>65</w:t>
      </w:r>
      <w:r w:rsidRPr="00F60C85">
        <w:rPr>
          <w:rFonts w:asciiTheme="majorBidi" w:hAnsiTheme="majorBidi" w:cstheme="majorBidi"/>
          <w:color w:val="000000" w:themeColor="text1"/>
        </w:rPr>
        <w:t xml:space="preserve"> can be overwhelming,</w:t>
      </w:r>
      <w:r w:rsidR="00C03AF6" w:rsidRPr="00F60C85">
        <w:rPr>
          <w:rFonts w:asciiTheme="majorBidi" w:hAnsiTheme="majorBidi" w:cstheme="majorBidi"/>
          <w:color w:val="000000" w:themeColor="text1"/>
        </w:rPr>
        <w:t xml:space="preserve"> as we have a lot of nodes and edges. We</w:t>
      </w:r>
      <w:r w:rsidRPr="00F60C85">
        <w:rPr>
          <w:rFonts w:asciiTheme="majorBidi" w:hAnsiTheme="majorBidi" w:cstheme="majorBidi"/>
          <w:color w:val="000000" w:themeColor="text1"/>
        </w:rPr>
        <w:t xml:space="preserve"> </w:t>
      </w:r>
      <w:r w:rsidR="00C03AF6" w:rsidRPr="00F60C85">
        <w:rPr>
          <w:rFonts w:asciiTheme="majorBidi" w:hAnsiTheme="majorBidi" w:cstheme="majorBidi"/>
          <w:color w:val="000000" w:themeColor="text1"/>
        </w:rPr>
        <w:t>can</w:t>
      </w:r>
      <w:r w:rsidRPr="00F60C85">
        <w:rPr>
          <w:rFonts w:asciiTheme="majorBidi" w:hAnsiTheme="majorBidi" w:cstheme="majorBidi"/>
          <w:color w:val="000000" w:themeColor="text1"/>
        </w:rPr>
        <w:t xml:space="preserve"> see that </w:t>
      </w:r>
      <w:r w:rsidR="009E2B4F" w:rsidRPr="00F60C85">
        <w:rPr>
          <w:rFonts w:asciiTheme="majorBidi" w:hAnsiTheme="majorBidi" w:cstheme="majorBidi"/>
          <w:color w:val="000000" w:themeColor="text1"/>
        </w:rPr>
        <w:t xml:space="preserve">there </w:t>
      </w:r>
      <w:r w:rsidR="009E2B4F">
        <w:rPr>
          <w:rFonts w:asciiTheme="majorBidi" w:hAnsiTheme="majorBidi" w:cstheme="majorBidi"/>
          <w:color w:val="000000" w:themeColor="text1"/>
        </w:rPr>
        <w:t>are</w:t>
      </w:r>
      <w:r w:rsidR="00795D9A">
        <w:rPr>
          <w:rFonts w:asciiTheme="majorBidi" w:hAnsiTheme="majorBidi" w:cstheme="majorBidi"/>
          <w:color w:val="000000" w:themeColor="text1"/>
        </w:rPr>
        <w:t xml:space="preserve"> </w:t>
      </w:r>
      <w:r w:rsidRPr="00F60C85">
        <w:rPr>
          <w:rFonts w:asciiTheme="majorBidi" w:hAnsiTheme="majorBidi" w:cstheme="majorBidi"/>
          <w:color w:val="000000" w:themeColor="text1"/>
        </w:rPr>
        <w:t xml:space="preserve">few long queries, that take most of the execution time. Thus, </w:t>
      </w:r>
      <w:r w:rsidR="00C03AF6" w:rsidRPr="00F60C85">
        <w:rPr>
          <w:rFonts w:asciiTheme="majorBidi" w:hAnsiTheme="majorBidi" w:cstheme="majorBidi"/>
          <w:color w:val="000000" w:themeColor="text1"/>
        </w:rPr>
        <w:t xml:space="preserve">we </w:t>
      </w:r>
      <w:r w:rsidRPr="00F60C85">
        <w:rPr>
          <w:rFonts w:asciiTheme="majorBidi" w:hAnsiTheme="majorBidi" w:cstheme="majorBidi"/>
          <w:color w:val="000000" w:themeColor="text1"/>
        </w:rPr>
        <w:t>will benefit</w:t>
      </w:r>
      <w:r w:rsidR="00C03AF6" w:rsidRPr="00F60C85">
        <w:rPr>
          <w:rFonts w:asciiTheme="majorBidi" w:hAnsiTheme="majorBidi" w:cstheme="majorBidi"/>
          <w:color w:val="000000" w:themeColor="text1"/>
        </w:rPr>
        <w:t xml:space="preserve"> from checking only</w:t>
      </w:r>
      <w:r w:rsidR="003B5DB8" w:rsidRPr="00F60C85">
        <w:rPr>
          <w:rFonts w:asciiTheme="majorBidi" w:hAnsiTheme="majorBidi" w:cstheme="majorBidi"/>
          <w:color w:val="000000" w:themeColor="text1"/>
        </w:rPr>
        <w:t xml:space="preserve"> the</w:t>
      </w:r>
      <w:r w:rsidR="00C03AF6" w:rsidRPr="00F60C85">
        <w:rPr>
          <w:rFonts w:asciiTheme="majorBidi" w:hAnsiTheme="majorBidi" w:cstheme="majorBidi"/>
          <w:color w:val="000000" w:themeColor="text1"/>
        </w:rPr>
        <w:t xml:space="preserve"> </w:t>
      </w:r>
      <w:r w:rsidR="00C03AF6" w:rsidRPr="00F60C85">
        <w:rPr>
          <w:rFonts w:asciiTheme="majorBidi" w:eastAsiaTheme="minorHAnsi" w:hAnsiTheme="majorBidi" w:cstheme="majorBidi"/>
          <w:color w:val="000000" w:themeColor="text1"/>
        </w:rPr>
        <w:t>heaviest queries,</w:t>
      </w:r>
      <w:r w:rsidR="00C03AF6" w:rsidRPr="00F60C85">
        <w:rPr>
          <w:rFonts w:asciiTheme="majorBidi" w:hAnsiTheme="majorBidi" w:cstheme="majorBidi"/>
          <w:color w:val="000000" w:themeColor="text1"/>
        </w:rPr>
        <w:t xml:space="preserve"> and after we finished optimizing, if further optimization is required, we can re-iterate. </w:t>
      </w:r>
      <w:r w:rsidR="00744AFD">
        <w:rPr>
          <w:rFonts w:asciiTheme="majorBidi" w:hAnsiTheme="majorBidi" w:cstheme="majorBidi"/>
          <w:noProof/>
          <w:color w:val="FF0000"/>
        </w:rPr>
        <w:br/>
      </w:r>
      <w:r w:rsidR="00C03AF6" w:rsidRPr="00D910DD">
        <w:rPr>
          <w:rFonts w:asciiTheme="majorBidi" w:hAnsiTheme="majorBidi" w:cstheme="majorBidi"/>
          <w:color w:val="FF0000"/>
        </w:rPr>
        <w:br/>
      </w:r>
      <w:r w:rsidR="00C03AF6" w:rsidRPr="00F60C85">
        <w:rPr>
          <w:rFonts w:asciiTheme="majorBidi" w:hAnsiTheme="majorBidi" w:cstheme="majorBidi"/>
          <w:color w:val="000000" w:themeColor="text1"/>
        </w:rPr>
        <w:t xml:space="preserve">We </w:t>
      </w:r>
      <w:r w:rsidR="00733AC3">
        <w:rPr>
          <w:rFonts w:asciiTheme="majorBidi" w:hAnsiTheme="majorBidi" w:cstheme="majorBidi"/>
          <w:color w:val="000000" w:themeColor="text1"/>
        </w:rPr>
        <w:t xml:space="preserve">therefore </w:t>
      </w:r>
      <w:r w:rsidR="00C03AF6" w:rsidRPr="00F60C85">
        <w:rPr>
          <w:rFonts w:asciiTheme="majorBidi" w:hAnsiTheme="majorBidi" w:cstheme="majorBidi"/>
          <w:color w:val="000000" w:themeColor="text1"/>
        </w:rPr>
        <w:t xml:space="preserve">visualize only </w:t>
      </w:r>
      <w:r w:rsidR="00C03AF6" w:rsidRPr="009E2B4F">
        <w:rPr>
          <w:rFonts w:asciiTheme="majorBidi" w:hAnsiTheme="majorBidi" w:cstheme="majorBidi"/>
          <w:color w:val="000000" w:themeColor="text1"/>
        </w:rPr>
        <w:t xml:space="preserve">the </w:t>
      </w:r>
      <w:r w:rsidR="00534CBD" w:rsidRPr="009E2B4F">
        <w:rPr>
          <w:rFonts w:asciiTheme="majorBidi" w:hAnsiTheme="majorBidi" w:cstheme="majorBidi"/>
          <w:color w:val="000000" w:themeColor="text1"/>
        </w:rPr>
        <w:t>4</w:t>
      </w:r>
      <w:r w:rsidR="00C03AF6" w:rsidRPr="009E2B4F">
        <w:rPr>
          <w:rFonts w:asciiTheme="majorBidi" w:hAnsiTheme="majorBidi" w:cstheme="majorBidi"/>
          <w:color w:val="000000" w:themeColor="text1"/>
        </w:rPr>
        <w:t xml:space="preserve"> heaviest </w:t>
      </w:r>
      <w:r w:rsidR="00733AC3">
        <w:rPr>
          <w:rFonts w:asciiTheme="majorBidi" w:eastAsiaTheme="minorHAnsi" w:hAnsiTheme="majorBidi" w:cstheme="majorBidi"/>
          <w:color w:val="000000" w:themeColor="text1"/>
        </w:rPr>
        <w:t xml:space="preserve">queries </w:t>
      </w:r>
      <w:r w:rsidR="00C03AF6" w:rsidRPr="00F60C85">
        <w:rPr>
          <w:rFonts w:asciiTheme="majorBidi" w:eastAsiaTheme="minorHAnsi" w:hAnsiTheme="majorBidi" w:cstheme="majorBidi"/>
          <w:color w:val="000000" w:themeColor="text1"/>
        </w:rPr>
        <w:t xml:space="preserve">as can be seen in </w:t>
      </w:r>
      <w:r w:rsidR="00474651">
        <w:rPr>
          <w:rFonts w:asciiTheme="majorBidi" w:eastAsiaTheme="minorHAnsi" w:hAnsiTheme="majorBidi" w:cstheme="majorBidi"/>
          <w:color w:val="000000" w:themeColor="text1"/>
        </w:rPr>
        <w:t>f</w:t>
      </w:r>
      <w:r w:rsidR="00C03AF6" w:rsidRPr="00F60C85">
        <w:rPr>
          <w:rFonts w:asciiTheme="majorBidi" w:eastAsiaTheme="minorHAnsi" w:hAnsiTheme="majorBidi" w:cstheme="majorBidi"/>
          <w:color w:val="000000" w:themeColor="text1"/>
        </w:rPr>
        <w:t xml:space="preserve">igure </w:t>
      </w:r>
      <w:r w:rsidR="00AD6C31" w:rsidRPr="00F60C85">
        <w:rPr>
          <w:rFonts w:asciiTheme="majorBidi" w:eastAsiaTheme="minorHAnsi" w:hAnsiTheme="majorBidi" w:cstheme="majorBidi"/>
          <w:color w:val="000000" w:themeColor="text1"/>
        </w:rPr>
        <w:t>66</w:t>
      </w:r>
      <w:r w:rsidR="00C03AF6" w:rsidRPr="00F60C85">
        <w:rPr>
          <w:rFonts w:asciiTheme="majorBidi" w:eastAsiaTheme="minorHAnsi" w:hAnsiTheme="majorBidi" w:cstheme="majorBidi"/>
          <w:color w:val="000000" w:themeColor="text1"/>
        </w:rPr>
        <w:t xml:space="preserve">. </w:t>
      </w:r>
    </w:p>
    <w:p w14:paraId="05052518" w14:textId="4987E935" w:rsidR="00210484" w:rsidRPr="00D910DD" w:rsidRDefault="005A0D9A" w:rsidP="00300D69">
      <w:pPr>
        <w:rPr>
          <w:rFonts w:asciiTheme="majorBidi" w:hAnsiTheme="majorBidi" w:cstheme="majorBidi"/>
          <w:color w:val="FF0000"/>
        </w:rPr>
      </w:pPr>
      <w:r w:rsidRPr="00D910DD">
        <w:rPr>
          <w:rFonts w:asciiTheme="majorBidi" w:hAnsiTheme="majorBidi" w:cstheme="majorBidi"/>
          <w:color w:val="FF0000"/>
        </w:rPr>
        <w:lastRenderedPageBreak/>
        <w:br/>
      </w:r>
      <w:r w:rsidR="00865329">
        <w:rPr>
          <w:rFonts w:asciiTheme="majorBidi" w:eastAsiaTheme="minorHAnsi" w:hAnsiTheme="majorBidi" w:cstheme="majorBidi"/>
          <w:noProof/>
          <w:color w:val="000000" w:themeColor="text1"/>
        </w:rPr>
        <w:drawing>
          <wp:inline distT="0" distB="0" distL="0" distR="0" wp14:anchorId="69D49D7B" wp14:editId="04D00D62">
            <wp:extent cx="5727700" cy="2335998"/>
            <wp:effectExtent l="0" t="0" r="0" b="127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7700" cy="2335998"/>
                    </a:xfrm>
                    <a:prstGeom prst="rect">
                      <a:avLst/>
                    </a:prstGeom>
                  </pic:spPr>
                </pic:pic>
              </a:graphicData>
            </a:graphic>
          </wp:inline>
        </w:drawing>
      </w:r>
    </w:p>
    <w:p w14:paraId="4226E1D0" w14:textId="7E0B89B8" w:rsidR="00C03AF6" w:rsidRPr="00F60C85" w:rsidRDefault="00C03AF6" w:rsidP="00C03AF6">
      <w:pPr>
        <w:spacing w:line="360" w:lineRule="auto"/>
        <w:rPr>
          <w:rFonts w:asciiTheme="majorBidi" w:hAnsiTheme="majorBidi" w:cstheme="majorBidi"/>
          <w:color w:val="000000" w:themeColor="text1"/>
        </w:rPr>
      </w:pPr>
      <w:r w:rsidRPr="00F60C85">
        <w:rPr>
          <w:rFonts w:asciiTheme="majorBidi" w:hAnsiTheme="majorBidi" w:cstheme="majorBidi"/>
          <w:b/>
          <w:bCs/>
          <w:color w:val="000000" w:themeColor="text1"/>
          <w:lang w:val="en-GB"/>
        </w:rPr>
        <w:t xml:space="preserve">                              Figure </w:t>
      </w:r>
      <w:r w:rsidR="00AD6C31" w:rsidRPr="00F60C85">
        <w:rPr>
          <w:rFonts w:asciiTheme="majorBidi" w:hAnsiTheme="majorBidi" w:cstheme="majorBidi"/>
          <w:b/>
          <w:bCs/>
          <w:color w:val="000000" w:themeColor="text1"/>
          <w:lang w:val="en-GB"/>
        </w:rPr>
        <w:t>66</w:t>
      </w:r>
      <w:r w:rsidR="00400828" w:rsidRPr="00F60C85">
        <w:rPr>
          <w:rFonts w:asciiTheme="majorBidi" w:hAnsiTheme="majorBidi" w:cstheme="majorBidi"/>
          <w:b/>
          <w:bCs/>
          <w:color w:val="000000" w:themeColor="text1"/>
          <w:lang w:val="en-GB"/>
        </w:rPr>
        <w:t xml:space="preserve">- </w:t>
      </w:r>
      <w:r w:rsidR="00400828" w:rsidRPr="00F60C85">
        <w:rPr>
          <w:rFonts w:asciiTheme="majorBidi" w:hAnsiTheme="majorBidi" w:cstheme="majorBidi"/>
          <w:color w:val="000000" w:themeColor="text1"/>
          <w:lang w:val="en-GB"/>
        </w:rPr>
        <w:t>TPC-H SF-</w:t>
      </w:r>
      <w:r w:rsidR="00F60C85" w:rsidRPr="00F60C85">
        <w:rPr>
          <w:rFonts w:asciiTheme="majorBidi" w:hAnsiTheme="majorBidi" w:cstheme="majorBidi"/>
          <w:color w:val="000000" w:themeColor="text1"/>
          <w:lang w:val="en-GB"/>
        </w:rPr>
        <w:t>5</w:t>
      </w:r>
      <w:r w:rsidR="00400828" w:rsidRPr="00F60C85">
        <w:rPr>
          <w:rFonts w:asciiTheme="majorBidi" w:hAnsiTheme="majorBidi" w:cstheme="majorBidi"/>
          <w:color w:val="000000" w:themeColor="text1"/>
          <w:lang w:val="en-GB"/>
        </w:rPr>
        <w:t xml:space="preserve"> Sankey-diagram for slowest queries</w:t>
      </w:r>
    </w:p>
    <w:p w14:paraId="7EEAF5C1" w14:textId="16E2D74A" w:rsidR="00C03AF6" w:rsidRPr="00B12365" w:rsidRDefault="00C03AF6" w:rsidP="008E0714">
      <w:pPr>
        <w:rPr>
          <w:rFonts w:asciiTheme="majorBidi" w:hAnsiTheme="majorBidi" w:cstheme="majorBidi"/>
          <w:color w:val="000000" w:themeColor="text1"/>
        </w:rPr>
      </w:pPr>
    </w:p>
    <w:p w14:paraId="55D22B86" w14:textId="6E65F76C" w:rsidR="005C4C23" w:rsidRPr="00B12365" w:rsidRDefault="00C03AF6" w:rsidP="009A7D1D">
      <w:pPr>
        <w:spacing w:line="360" w:lineRule="auto"/>
        <w:rPr>
          <w:rFonts w:asciiTheme="majorBidi" w:hAnsiTheme="majorBidi" w:cstheme="majorBidi"/>
          <w:color w:val="000000" w:themeColor="text1"/>
        </w:rPr>
      </w:pPr>
      <w:r w:rsidRPr="00B12365">
        <w:rPr>
          <w:rFonts w:asciiTheme="majorBidi" w:hAnsiTheme="majorBidi" w:cstheme="majorBidi"/>
          <w:color w:val="000000" w:themeColor="text1"/>
        </w:rPr>
        <w:t>Now it</w:t>
      </w:r>
      <w:r w:rsidR="00795D9A">
        <w:rPr>
          <w:rFonts w:asciiTheme="majorBidi" w:hAnsiTheme="majorBidi" w:cstheme="majorBidi"/>
          <w:color w:val="000000" w:themeColor="text1"/>
        </w:rPr>
        <w:t xml:space="preserve"> is</w:t>
      </w:r>
      <w:r w:rsidRPr="00B12365">
        <w:rPr>
          <w:rFonts w:asciiTheme="majorBidi" w:hAnsiTheme="majorBidi" w:cstheme="majorBidi"/>
          <w:color w:val="000000" w:themeColor="text1"/>
        </w:rPr>
        <w:t xml:space="preserve"> much easier to understand the heaviest parts of </w:t>
      </w:r>
      <w:r w:rsidR="001B4827" w:rsidRPr="00B12365">
        <w:rPr>
          <w:rFonts w:asciiTheme="majorBidi" w:hAnsiTheme="majorBidi" w:cstheme="majorBidi"/>
          <w:color w:val="000000" w:themeColor="text1"/>
        </w:rPr>
        <w:t>the queries</w:t>
      </w:r>
      <w:r w:rsidR="005B4B67" w:rsidRPr="00B12365">
        <w:rPr>
          <w:rFonts w:asciiTheme="majorBidi" w:hAnsiTheme="majorBidi" w:cstheme="majorBidi"/>
          <w:color w:val="000000" w:themeColor="text1"/>
        </w:rPr>
        <w:t>. The first thing we would like to check is whether it</w:t>
      </w:r>
      <w:r w:rsidR="003B5DB8" w:rsidRPr="00B12365">
        <w:rPr>
          <w:rFonts w:asciiTheme="majorBidi" w:hAnsiTheme="majorBidi" w:cstheme="majorBidi"/>
          <w:color w:val="000000" w:themeColor="text1"/>
        </w:rPr>
        <w:t>’</w:t>
      </w:r>
      <w:r w:rsidR="005B4B67" w:rsidRPr="00B12365">
        <w:rPr>
          <w:rFonts w:asciiTheme="majorBidi" w:hAnsiTheme="majorBidi" w:cstheme="majorBidi"/>
          <w:color w:val="000000" w:themeColor="text1"/>
        </w:rPr>
        <w:t>s</w:t>
      </w:r>
      <w:r w:rsidR="003B5DB8" w:rsidRPr="00B12365">
        <w:rPr>
          <w:rFonts w:asciiTheme="majorBidi" w:hAnsiTheme="majorBidi" w:cstheme="majorBidi"/>
          <w:color w:val="000000" w:themeColor="text1"/>
        </w:rPr>
        <w:t xml:space="preserve"> </w:t>
      </w:r>
      <w:r w:rsidR="00B12365" w:rsidRPr="00B12365">
        <w:rPr>
          <w:rFonts w:asciiTheme="majorBidi" w:hAnsiTheme="majorBidi" w:cstheme="majorBidi"/>
          <w:color w:val="000000" w:themeColor="text1"/>
        </w:rPr>
        <w:t>a</w:t>
      </w:r>
      <w:r w:rsidR="005B4B67" w:rsidRPr="00B12365">
        <w:rPr>
          <w:rFonts w:asciiTheme="majorBidi" w:hAnsiTheme="majorBidi" w:cstheme="majorBidi"/>
          <w:color w:val="000000" w:themeColor="text1"/>
        </w:rPr>
        <w:t xml:space="preserve"> systematic issue </w:t>
      </w:r>
      <w:r w:rsidR="005C4C23" w:rsidRPr="00B12365">
        <w:rPr>
          <w:rFonts w:asciiTheme="majorBidi" w:hAnsiTheme="majorBidi" w:cstheme="majorBidi"/>
          <w:color w:val="000000" w:themeColor="text1"/>
        </w:rPr>
        <w:t xml:space="preserve">like database configurations </w:t>
      </w:r>
      <w:r w:rsidR="00733AC3">
        <w:rPr>
          <w:rFonts w:asciiTheme="majorBidi" w:hAnsiTheme="majorBidi" w:cstheme="majorBidi"/>
          <w:color w:val="000000" w:themeColor="text1"/>
        </w:rPr>
        <w:t xml:space="preserve">since </w:t>
      </w:r>
      <w:r w:rsidR="005B4B67" w:rsidRPr="00B12365">
        <w:rPr>
          <w:rFonts w:asciiTheme="majorBidi" w:hAnsiTheme="majorBidi" w:cstheme="majorBidi"/>
          <w:color w:val="000000" w:themeColor="text1"/>
        </w:rPr>
        <w:t xml:space="preserve">as we </w:t>
      </w:r>
      <w:r w:rsidR="00B12365" w:rsidRPr="00B12365">
        <w:rPr>
          <w:rFonts w:asciiTheme="majorBidi" w:hAnsiTheme="majorBidi" w:cstheme="majorBidi"/>
          <w:color w:val="000000" w:themeColor="text1"/>
        </w:rPr>
        <w:t>see</w:t>
      </w:r>
      <w:r w:rsidR="00733AC3">
        <w:rPr>
          <w:rFonts w:asciiTheme="majorBidi" w:hAnsiTheme="majorBidi" w:cstheme="majorBidi"/>
          <w:color w:val="000000" w:themeColor="text1"/>
        </w:rPr>
        <w:t>.</w:t>
      </w:r>
      <w:r w:rsidR="00B12365" w:rsidRPr="00B12365">
        <w:rPr>
          <w:rFonts w:asciiTheme="majorBidi" w:hAnsiTheme="majorBidi" w:cstheme="majorBidi"/>
          <w:color w:val="000000" w:themeColor="text1"/>
        </w:rPr>
        <w:t xml:space="preserve"> </w:t>
      </w:r>
      <w:r w:rsidR="00ED2B47" w:rsidRPr="00B12365">
        <w:rPr>
          <w:rFonts w:asciiTheme="majorBidi" w:hAnsiTheme="majorBidi" w:cstheme="majorBidi"/>
          <w:color w:val="000000" w:themeColor="text1"/>
        </w:rPr>
        <w:t>W</w:t>
      </w:r>
      <w:r w:rsidR="00B12365" w:rsidRPr="00B12365">
        <w:rPr>
          <w:rFonts w:asciiTheme="majorBidi" w:hAnsiTheme="majorBidi" w:cstheme="majorBidi"/>
          <w:color w:val="000000" w:themeColor="text1"/>
        </w:rPr>
        <w:t xml:space="preserve">e have some </w:t>
      </w:r>
      <w:r w:rsidR="00B7518A" w:rsidRPr="00B12365">
        <w:rPr>
          <w:rFonts w:asciiTheme="majorBidi" w:hAnsiTheme="majorBidi" w:cstheme="majorBidi"/>
          <w:color w:val="000000" w:themeColor="text1"/>
        </w:rPr>
        <w:t>heavy joins and aggregations</w:t>
      </w:r>
      <w:r w:rsidR="005C4C23" w:rsidRPr="00B12365">
        <w:rPr>
          <w:rFonts w:asciiTheme="majorBidi" w:hAnsiTheme="majorBidi" w:cstheme="majorBidi"/>
          <w:color w:val="000000" w:themeColor="text1"/>
        </w:rPr>
        <w:t>.</w:t>
      </w:r>
    </w:p>
    <w:p w14:paraId="2DA6EB12" w14:textId="77777777" w:rsidR="005C4C23" w:rsidRPr="00D910DD" w:rsidRDefault="005C4C23" w:rsidP="009A7D1D">
      <w:pPr>
        <w:spacing w:line="360" w:lineRule="auto"/>
        <w:rPr>
          <w:rFonts w:asciiTheme="majorBidi" w:hAnsiTheme="majorBidi" w:cstheme="majorBidi"/>
          <w:color w:val="FF0000"/>
        </w:rPr>
      </w:pPr>
    </w:p>
    <w:p w14:paraId="1C687476" w14:textId="47F5AD73" w:rsidR="00C03AF6" w:rsidRPr="00F704FA" w:rsidRDefault="005C4C23" w:rsidP="00F704FA">
      <w:pPr>
        <w:spacing w:line="360" w:lineRule="auto"/>
        <w:rPr>
          <w:rFonts w:asciiTheme="majorBidi" w:hAnsiTheme="majorBidi" w:cstheme="majorBidi"/>
          <w:color w:val="000000" w:themeColor="text1"/>
        </w:rPr>
      </w:pPr>
      <w:r w:rsidRPr="00F704FA">
        <w:rPr>
          <w:rFonts w:asciiTheme="majorBidi" w:hAnsiTheme="majorBidi" w:cstheme="majorBidi"/>
          <w:color w:val="000000" w:themeColor="text1"/>
        </w:rPr>
        <w:t>T</w:t>
      </w:r>
      <w:r w:rsidR="00B7518A" w:rsidRPr="00F704FA">
        <w:rPr>
          <w:rFonts w:asciiTheme="majorBidi" w:hAnsiTheme="majorBidi" w:cstheme="majorBidi"/>
          <w:color w:val="000000" w:themeColor="text1"/>
        </w:rPr>
        <w:t>h</w:t>
      </w:r>
      <w:r w:rsidRPr="00F704FA">
        <w:rPr>
          <w:rFonts w:asciiTheme="majorBidi" w:hAnsiTheme="majorBidi" w:cstheme="majorBidi"/>
          <w:color w:val="000000" w:themeColor="text1"/>
        </w:rPr>
        <w:t>e immediate candidate</w:t>
      </w:r>
      <w:r w:rsidR="00F704FA" w:rsidRPr="00F704FA">
        <w:rPr>
          <w:rFonts w:asciiTheme="majorBidi" w:hAnsiTheme="majorBidi" w:cstheme="majorBidi"/>
          <w:color w:val="000000" w:themeColor="text1"/>
        </w:rPr>
        <w:t>s</w:t>
      </w:r>
      <w:r w:rsidRPr="00F704FA">
        <w:rPr>
          <w:rFonts w:asciiTheme="majorBidi" w:hAnsiTheme="majorBidi" w:cstheme="majorBidi"/>
          <w:color w:val="000000" w:themeColor="text1"/>
        </w:rPr>
        <w:t xml:space="preserve"> </w:t>
      </w:r>
      <w:r w:rsidR="00F704FA" w:rsidRPr="00F704FA">
        <w:rPr>
          <w:rFonts w:asciiTheme="majorBidi" w:hAnsiTheme="majorBidi" w:cstheme="majorBidi"/>
          <w:color w:val="000000" w:themeColor="text1"/>
        </w:rPr>
        <w:t xml:space="preserve">are </w:t>
      </w:r>
      <w:r w:rsidR="00B7518A" w:rsidRPr="00F704FA">
        <w:rPr>
          <w:rFonts w:asciiTheme="majorBidi" w:hAnsiTheme="majorBidi" w:cstheme="majorBidi"/>
          <w:color w:val="000000" w:themeColor="text1"/>
        </w:rPr>
        <w:t xml:space="preserve">low </w:t>
      </w:r>
      <w:proofErr w:type="spellStart"/>
      <w:r w:rsidR="00B7518A" w:rsidRPr="00F704FA">
        <w:rPr>
          <w:rFonts w:asciiTheme="majorBidi" w:hAnsiTheme="majorBidi" w:cstheme="majorBidi"/>
          <w:i/>
          <w:iCs/>
          <w:color w:val="000000" w:themeColor="text1"/>
        </w:rPr>
        <w:t>work_mem</w:t>
      </w:r>
      <w:proofErr w:type="spellEnd"/>
      <w:r w:rsidR="00F704FA" w:rsidRPr="00F704FA">
        <w:rPr>
          <w:rFonts w:asciiTheme="majorBidi" w:hAnsiTheme="majorBidi" w:cstheme="majorBidi"/>
          <w:color w:val="000000" w:themeColor="text1"/>
        </w:rPr>
        <w:t xml:space="preserve">, and </w:t>
      </w:r>
      <w:proofErr w:type="spellStart"/>
      <w:r w:rsidR="00F704FA" w:rsidRPr="00F704FA">
        <w:rPr>
          <w:rFonts w:asciiTheme="majorBidi" w:hAnsiTheme="majorBidi" w:cstheme="majorBidi"/>
          <w:i/>
          <w:iCs/>
          <w:color w:val="000000" w:themeColor="text1"/>
        </w:rPr>
        <w:t>max_parallal_workers</w:t>
      </w:r>
      <w:proofErr w:type="spellEnd"/>
      <w:r w:rsidR="00F704FA" w:rsidRPr="00F704FA">
        <w:rPr>
          <w:rFonts w:asciiTheme="majorBidi" w:hAnsiTheme="majorBidi" w:cstheme="majorBidi"/>
          <w:i/>
          <w:iCs/>
          <w:color w:val="000000" w:themeColor="text1"/>
        </w:rPr>
        <w:t xml:space="preserve"> </w:t>
      </w:r>
      <w:r w:rsidR="00B12365" w:rsidRPr="00F704FA">
        <w:rPr>
          <w:rFonts w:asciiTheme="majorBidi" w:hAnsiTheme="majorBidi" w:cstheme="majorBidi"/>
          <w:color w:val="000000" w:themeColor="text1"/>
        </w:rPr>
        <w:t>configuration</w:t>
      </w:r>
      <w:r w:rsidR="00F704FA" w:rsidRPr="00F704FA">
        <w:rPr>
          <w:rFonts w:asciiTheme="majorBidi" w:hAnsiTheme="majorBidi" w:cstheme="majorBidi"/>
          <w:color w:val="000000" w:themeColor="text1"/>
        </w:rPr>
        <w:t>s</w:t>
      </w:r>
      <w:r w:rsidR="00B12365" w:rsidRPr="00F704FA">
        <w:rPr>
          <w:rFonts w:asciiTheme="majorBidi" w:hAnsiTheme="majorBidi" w:cstheme="majorBidi"/>
          <w:color w:val="000000" w:themeColor="text1"/>
        </w:rPr>
        <w:t xml:space="preserve">, </w:t>
      </w:r>
      <w:r w:rsidR="00F704FA" w:rsidRPr="00F704FA">
        <w:rPr>
          <w:rFonts w:asciiTheme="majorBidi" w:hAnsiTheme="majorBidi" w:cstheme="majorBidi"/>
          <w:color w:val="000000" w:themeColor="text1"/>
        </w:rPr>
        <w:t>since we</w:t>
      </w:r>
      <w:r w:rsidR="00733AC3">
        <w:rPr>
          <w:rFonts w:asciiTheme="majorBidi" w:hAnsiTheme="majorBidi" w:cstheme="majorBidi"/>
          <w:color w:val="000000" w:themeColor="text1"/>
        </w:rPr>
        <w:t xml:space="preserve"> can</w:t>
      </w:r>
      <w:r w:rsidR="00F704FA" w:rsidRPr="00F704FA">
        <w:rPr>
          <w:rFonts w:asciiTheme="majorBidi" w:hAnsiTheme="majorBidi" w:cstheme="majorBidi"/>
          <w:color w:val="000000" w:themeColor="text1"/>
        </w:rPr>
        <w:t xml:space="preserve"> see, there are spills to disk when we hover</w:t>
      </w:r>
      <w:r w:rsidR="00795D9A" w:rsidRPr="00795D9A">
        <w:rPr>
          <w:rFonts w:asciiTheme="majorBidi" w:hAnsiTheme="majorBidi" w:cstheme="majorBidi"/>
          <w:color w:val="000000" w:themeColor="text1"/>
        </w:rPr>
        <w:t xml:space="preserve"> over the </w:t>
      </w:r>
      <w:proofErr w:type="spellStart"/>
      <w:r w:rsidR="00795D9A" w:rsidRPr="00F704FA">
        <w:rPr>
          <w:rFonts w:asciiTheme="majorBidi" w:hAnsiTheme="majorBidi" w:cstheme="majorBidi"/>
          <w:color w:val="000000" w:themeColor="text1"/>
        </w:rPr>
        <w:t>QueryFlow</w:t>
      </w:r>
      <w:proofErr w:type="spellEnd"/>
      <w:r w:rsidR="00F704FA" w:rsidRPr="00F704FA">
        <w:rPr>
          <w:rFonts w:asciiTheme="majorBidi" w:hAnsiTheme="majorBidi" w:cstheme="majorBidi"/>
          <w:color w:val="000000" w:themeColor="text1"/>
        </w:rPr>
        <w:t xml:space="preserve"> diagram. </w:t>
      </w:r>
      <w:r w:rsidR="005A472B" w:rsidRPr="00F704FA">
        <w:rPr>
          <w:rFonts w:asciiTheme="majorBidi" w:hAnsiTheme="majorBidi" w:cstheme="majorBidi"/>
          <w:color w:val="000000" w:themeColor="text1"/>
        </w:rPr>
        <w:t xml:space="preserve">We will </w:t>
      </w:r>
      <w:r w:rsidRPr="00F704FA">
        <w:rPr>
          <w:rFonts w:asciiTheme="majorBidi" w:hAnsiTheme="majorBidi" w:cstheme="majorBidi"/>
          <w:color w:val="000000" w:themeColor="text1"/>
        </w:rPr>
        <w:t xml:space="preserve">start by doing the following </w:t>
      </w:r>
      <w:r w:rsidR="00805B78" w:rsidRPr="00F704FA">
        <w:rPr>
          <w:rFonts w:asciiTheme="majorBidi" w:hAnsiTheme="majorBidi" w:cstheme="majorBidi"/>
          <w:color w:val="000000" w:themeColor="text1"/>
        </w:rPr>
        <w:t>optimizations</w:t>
      </w:r>
      <w:r w:rsidRPr="00F704FA">
        <w:rPr>
          <w:rFonts w:asciiTheme="majorBidi" w:hAnsiTheme="majorBidi" w:cstheme="majorBidi"/>
          <w:color w:val="000000" w:themeColor="text1"/>
        </w:rPr>
        <w:t xml:space="preserve"> to the database</w:t>
      </w:r>
      <w:r w:rsidR="005A472B" w:rsidRPr="00F704FA">
        <w:rPr>
          <w:rFonts w:asciiTheme="majorBidi" w:hAnsiTheme="majorBidi" w:cstheme="majorBidi"/>
          <w:color w:val="000000" w:themeColor="text1"/>
        </w:rPr>
        <w:t>:</w:t>
      </w:r>
    </w:p>
    <w:p w14:paraId="57A4A6EB" w14:textId="7575E96B" w:rsidR="00F704FA" w:rsidRPr="00F704FA" w:rsidRDefault="00F704FA" w:rsidP="00F704FA">
      <w:pPr>
        <w:pStyle w:val="ListParagraph"/>
        <w:numPr>
          <w:ilvl w:val="0"/>
          <w:numId w:val="42"/>
        </w:numPr>
        <w:rPr>
          <w:rFonts w:asciiTheme="majorBidi" w:hAnsiTheme="majorBidi" w:cstheme="majorBidi"/>
          <w:i/>
          <w:iCs/>
          <w:color w:val="000000" w:themeColor="text1"/>
          <w:lang w:val="en-US"/>
        </w:rPr>
      </w:pPr>
      <w:r w:rsidRPr="00F704FA">
        <w:rPr>
          <w:rFonts w:asciiTheme="majorBidi" w:hAnsiTheme="majorBidi" w:cstheme="majorBidi"/>
          <w:i/>
          <w:iCs/>
          <w:color w:val="000000" w:themeColor="text1"/>
          <w:lang w:val="en-US"/>
        </w:rPr>
        <w:t xml:space="preserve">ALTER SYSTEM SET </w:t>
      </w:r>
      <w:proofErr w:type="spellStart"/>
      <w:r w:rsidRPr="00F704FA">
        <w:rPr>
          <w:rFonts w:asciiTheme="majorBidi" w:hAnsiTheme="majorBidi" w:cstheme="majorBidi"/>
          <w:i/>
          <w:iCs/>
          <w:color w:val="000000" w:themeColor="text1"/>
          <w:lang w:val="en-US"/>
        </w:rPr>
        <w:t>work_mem</w:t>
      </w:r>
      <w:proofErr w:type="spellEnd"/>
      <w:r w:rsidRPr="00F704FA">
        <w:rPr>
          <w:rFonts w:asciiTheme="majorBidi" w:hAnsiTheme="majorBidi" w:cstheme="majorBidi"/>
          <w:i/>
          <w:iCs/>
          <w:color w:val="000000" w:themeColor="text1"/>
          <w:lang w:val="en-US"/>
        </w:rPr>
        <w:t>=’0.5GB’</w:t>
      </w:r>
    </w:p>
    <w:p w14:paraId="2A81DB8D" w14:textId="7E608BE4" w:rsidR="00F704FA" w:rsidRPr="00F704FA" w:rsidRDefault="00F704FA" w:rsidP="00F704FA">
      <w:pPr>
        <w:pStyle w:val="ListParagraph"/>
        <w:numPr>
          <w:ilvl w:val="0"/>
          <w:numId w:val="42"/>
        </w:numPr>
        <w:rPr>
          <w:rFonts w:asciiTheme="majorBidi" w:hAnsiTheme="majorBidi" w:cstheme="majorBidi"/>
          <w:i/>
          <w:iCs/>
          <w:color w:val="000000" w:themeColor="text1"/>
          <w:lang w:val="en-US"/>
        </w:rPr>
      </w:pPr>
      <w:r w:rsidRPr="00F704FA">
        <w:rPr>
          <w:rFonts w:asciiTheme="majorBidi" w:hAnsiTheme="majorBidi" w:cstheme="majorBidi"/>
          <w:i/>
          <w:iCs/>
          <w:color w:val="000000" w:themeColor="text1"/>
          <w:lang w:val="en-US"/>
        </w:rPr>
        <w:t xml:space="preserve">ALTER SYSTEM SET </w:t>
      </w:r>
      <w:proofErr w:type="spellStart"/>
      <w:r w:rsidRPr="00F704FA">
        <w:rPr>
          <w:rFonts w:asciiTheme="majorBidi" w:hAnsiTheme="majorBidi" w:cstheme="majorBidi"/>
          <w:i/>
          <w:iCs/>
          <w:color w:val="000000" w:themeColor="text1"/>
          <w:lang w:val="en-US"/>
        </w:rPr>
        <w:t>max_parallal_workers</w:t>
      </w:r>
      <w:proofErr w:type="spellEnd"/>
      <w:r w:rsidRPr="00F704FA">
        <w:rPr>
          <w:rFonts w:asciiTheme="majorBidi" w:hAnsiTheme="majorBidi" w:cstheme="majorBidi"/>
          <w:i/>
          <w:iCs/>
          <w:color w:val="000000" w:themeColor="text1"/>
          <w:lang w:val="en-US"/>
        </w:rPr>
        <w:t>=8</w:t>
      </w:r>
    </w:p>
    <w:p w14:paraId="72F725DE" w14:textId="34C0CFF2" w:rsidR="00C03AF6" w:rsidRPr="00932DD4" w:rsidRDefault="00932DD4" w:rsidP="00733AC3">
      <w:pPr>
        <w:spacing w:line="360" w:lineRule="auto"/>
        <w:rPr>
          <w:rFonts w:asciiTheme="majorBidi" w:hAnsiTheme="majorBidi" w:cstheme="majorBidi"/>
          <w:color w:val="000000" w:themeColor="text1"/>
        </w:rPr>
      </w:pPr>
      <w:r w:rsidRPr="00932DD4">
        <w:rPr>
          <w:rFonts w:asciiTheme="majorBidi" w:hAnsiTheme="majorBidi" w:cstheme="majorBidi"/>
          <w:color w:val="000000" w:themeColor="text1"/>
        </w:rPr>
        <w:t>A</w:t>
      </w:r>
      <w:r w:rsidR="00266DD9" w:rsidRPr="00932DD4">
        <w:rPr>
          <w:rFonts w:asciiTheme="majorBidi" w:hAnsiTheme="majorBidi" w:cstheme="majorBidi"/>
          <w:color w:val="000000" w:themeColor="text1"/>
        </w:rPr>
        <w:t xml:space="preserve">fter the </w:t>
      </w:r>
      <w:r w:rsidRPr="00932DD4">
        <w:rPr>
          <w:rFonts w:asciiTheme="majorBidi" w:hAnsiTheme="majorBidi" w:cstheme="majorBidi"/>
          <w:color w:val="000000" w:themeColor="text1"/>
        </w:rPr>
        <w:t>database configuration optimization,</w:t>
      </w:r>
      <w:r w:rsidR="00266DD9" w:rsidRPr="00932DD4">
        <w:rPr>
          <w:rFonts w:asciiTheme="majorBidi" w:hAnsiTheme="majorBidi" w:cstheme="majorBidi"/>
          <w:color w:val="000000" w:themeColor="text1"/>
        </w:rPr>
        <w:t xml:space="preserve"> </w:t>
      </w:r>
      <w:r w:rsidRPr="00932DD4">
        <w:rPr>
          <w:rFonts w:asciiTheme="majorBidi" w:hAnsiTheme="majorBidi" w:cstheme="majorBidi"/>
          <w:color w:val="000000" w:themeColor="text1"/>
        </w:rPr>
        <w:t>the benchmark</w:t>
      </w:r>
      <w:r w:rsidR="00266DD9" w:rsidRPr="00932DD4">
        <w:rPr>
          <w:rFonts w:asciiTheme="majorBidi" w:hAnsiTheme="majorBidi" w:cstheme="majorBidi"/>
          <w:color w:val="000000" w:themeColor="text1"/>
        </w:rPr>
        <w:t xml:space="preserve"> </w:t>
      </w:r>
      <w:r w:rsidRPr="00932DD4">
        <w:rPr>
          <w:rFonts w:asciiTheme="majorBidi" w:hAnsiTheme="majorBidi" w:cstheme="majorBidi"/>
          <w:color w:val="000000" w:themeColor="text1"/>
        </w:rPr>
        <w:t xml:space="preserve">took </w:t>
      </w:r>
      <w:r w:rsidRPr="00F847E6">
        <w:rPr>
          <w:rFonts w:asciiTheme="majorBidi" w:hAnsiTheme="majorBidi" w:cstheme="majorBidi"/>
          <w:b/>
          <w:bCs/>
          <w:color w:val="000000" w:themeColor="text1"/>
        </w:rPr>
        <w:t>213</w:t>
      </w:r>
      <w:r w:rsidR="00DC4C4C" w:rsidRPr="00F847E6">
        <w:rPr>
          <w:rFonts w:asciiTheme="majorBidi" w:hAnsiTheme="majorBidi" w:cstheme="majorBidi"/>
          <w:b/>
          <w:bCs/>
          <w:color w:val="000000" w:themeColor="text1"/>
        </w:rPr>
        <w:t xml:space="preserve"> seconds</w:t>
      </w:r>
      <w:r w:rsidRPr="00F847E6">
        <w:rPr>
          <w:rFonts w:asciiTheme="majorBidi" w:hAnsiTheme="majorBidi" w:cstheme="majorBidi"/>
          <w:b/>
          <w:bCs/>
          <w:color w:val="000000" w:themeColor="text1"/>
        </w:rPr>
        <w:t xml:space="preserve"> </w:t>
      </w:r>
      <w:r w:rsidRPr="00932DD4">
        <w:rPr>
          <w:rFonts w:asciiTheme="majorBidi" w:hAnsiTheme="majorBidi" w:cstheme="majorBidi"/>
          <w:color w:val="000000" w:themeColor="text1"/>
        </w:rPr>
        <w:t>(before the optimization it took 280) and</w:t>
      </w:r>
      <w:r w:rsidR="00DC4C4C" w:rsidRPr="00932DD4">
        <w:rPr>
          <w:rFonts w:asciiTheme="majorBidi" w:hAnsiTheme="majorBidi" w:cstheme="majorBidi"/>
          <w:color w:val="000000" w:themeColor="text1"/>
        </w:rPr>
        <w:t xml:space="preserve"> </w:t>
      </w:r>
      <w:r w:rsidR="00733AC3">
        <w:rPr>
          <w:rFonts w:asciiTheme="majorBidi" w:hAnsiTheme="majorBidi" w:cstheme="majorBidi"/>
          <w:color w:val="000000" w:themeColor="text1"/>
        </w:rPr>
        <w:t>we</w:t>
      </w:r>
      <w:r w:rsidR="00733AC3" w:rsidRPr="00932DD4">
        <w:rPr>
          <w:rFonts w:asciiTheme="majorBidi" w:hAnsiTheme="majorBidi" w:cstheme="majorBidi"/>
          <w:color w:val="000000" w:themeColor="text1"/>
        </w:rPr>
        <w:t xml:space="preserve"> </w:t>
      </w:r>
      <w:r w:rsidR="00DC4C4C" w:rsidRPr="00932DD4">
        <w:rPr>
          <w:rFonts w:asciiTheme="majorBidi" w:hAnsiTheme="majorBidi" w:cstheme="majorBidi"/>
          <w:color w:val="000000" w:themeColor="text1"/>
        </w:rPr>
        <w:t>can see the</w:t>
      </w:r>
      <w:r w:rsidR="00733AC3">
        <w:rPr>
          <w:rFonts w:asciiTheme="majorBidi" w:hAnsiTheme="majorBidi" w:cstheme="majorBidi"/>
          <w:color w:val="000000" w:themeColor="text1"/>
        </w:rPr>
        <w:t xml:space="preserve"> </w:t>
      </w:r>
      <w:r w:rsidR="001B0F6C">
        <w:rPr>
          <w:rFonts w:asciiTheme="majorBidi" w:hAnsiTheme="majorBidi" w:cstheme="majorBidi"/>
          <w:color w:val="000000" w:themeColor="text1"/>
        </w:rPr>
        <w:t xml:space="preserve">new </w:t>
      </w:r>
      <w:r w:rsidR="001B0F6C" w:rsidRPr="00932DD4">
        <w:rPr>
          <w:rFonts w:asciiTheme="majorBidi" w:hAnsiTheme="majorBidi" w:cstheme="majorBidi"/>
          <w:color w:val="000000" w:themeColor="text1"/>
        </w:rPr>
        <w:t>histogram</w:t>
      </w:r>
      <w:r w:rsidR="00DC4C4C" w:rsidRPr="00932DD4">
        <w:rPr>
          <w:rFonts w:asciiTheme="majorBidi" w:hAnsiTheme="majorBidi" w:cstheme="majorBidi"/>
          <w:color w:val="000000" w:themeColor="text1"/>
        </w:rPr>
        <w:t xml:space="preserve"> in </w:t>
      </w:r>
      <w:r w:rsidR="00E1275E">
        <w:rPr>
          <w:rFonts w:asciiTheme="majorBidi" w:hAnsiTheme="majorBidi" w:cstheme="majorBidi"/>
          <w:color w:val="000000" w:themeColor="text1"/>
        </w:rPr>
        <w:t>f</w:t>
      </w:r>
      <w:r w:rsidR="00DC4C4C" w:rsidRPr="00932DD4">
        <w:rPr>
          <w:rFonts w:asciiTheme="majorBidi" w:hAnsiTheme="majorBidi" w:cstheme="majorBidi"/>
          <w:color w:val="000000" w:themeColor="text1"/>
        </w:rPr>
        <w:t xml:space="preserve">igure </w:t>
      </w:r>
      <w:r w:rsidR="00AD6C31" w:rsidRPr="00932DD4">
        <w:rPr>
          <w:rFonts w:asciiTheme="majorBidi" w:hAnsiTheme="majorBidi" w:cstheme="majorBidi"/>
          <w:color w:val="000000" w:themeColor="text1"/>
        </w:rPr>
        <w:t>67</w:t>
      </w:r>
      <w:r w:rsidRPr="00932DD4">
        <w:rPr>
          <w:rFonts w:asciiTheme="majorBidi" w:hAnsiTheme="majorBidi" w:cstheme="majorBidi"/>
          <w:color w:val="000000" w:themeColor="text1"/>
        </w:rPr>
        <w:t>.</w:t>
      </w:r>
    </w:p>
    <w:p w14:paraId="2A60ACC2" w14:textId="03F5B5D8" w:rsidR="00C03AF6" w:rsidRDefault="00B12365" w:rsidP="008E0714">
      <w:pPr>
        <w:rPr>
          <w:rFonts w:asciiTheme="majorBidi" w:hAnsiTheme="majorBidi" w:cstheme="majorBidi"/>
          <w:color w:val="FF0000"/>
        </w:rPr>
      </w:pPr>
      <w:r>
        <w:rPr>
          <w:rFonts w:asciiTheme="majorBidi" w:hAnsiTheme="majorBidi" w:cstheme="majorBidi"/>
          <w:noProof/>
          <w:color w:val="FF0000"/>
        </w:rPr>
        <w:drawing>
          <wp:inline distT="0" distB="0" distL="0" distR="0" wp14:anchorId="044DCC0E" wp14:editId="08B0EBF8">
            <wp:extent cx="5725971" cy="1888067"/>
            <wp:effectExtent l="0" t="0" r="1905" b="4445"/>
            <wp:docPr id="41" name="Picture 4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 histo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41458" cy="1893174"/>
                    </a:xfrm>
                    <a:prstGeom prst="rect">
                      <a:avLst/>
                    </a:prstGeom>
                  </pic:spPr>
                </pic:pic>
              </a:graphicData>
            </a:graphic>
          </wp:inline>
        </w:drawing>
      </w:r>
    </w:p>
    <w:p w14:paraId="53334D98" w14:textId="77777777" w:rsidR="00B12365" w:rsidRPr="00D910DD" w:rsidRDefault="00B12365" w:rsidP="008E0714">
      <w:pPr>
        <w:rPr>
          <w:rFonts w:asciiTheme="majorBidi" w:hAnsiTheme="majorBidi" w:cstheme="majorBidi"/>
          <w:color w:val="FF0000"/>
        </w:rPr>
      </w:pPr>
    </w:p>
    <w:p w14:paraId="3C0F12A6" w14:textId="177FFA39" w:rsidR="0062255D" w:rsidRPr="00B12365" w:rsidRDefault="0062255D" w:rsidP="00B12365">
      <w:pPr>
        <w:spacing w:line="360" w:lineRule="auto"/>
        <w:rPr>
          <w:rFonts w:asciiTheme="majorBidi" w:hAnsiTheme="majorBidi" w:cstheme="majorBidi"/>
          <w:color w:val="000000" w:themeColor="text1"/>
        </w:rPr>
      </w:pPr>
      <w:r w:rsidRPr="00B12365">
        <w:rPr>
          <w:rFonts w:asciiTheme="majorBidi" w:hAnsiTheme="majorBidi" w:cstheme="majorBidi"/>
          <w:b/>
          <w:bCs/>
          <w:color w:val="000000" w:themeColor="text1"/>
          <w:lang w:val="en-GB"/>
        </w:rPr>
        <w:t xml:space="preserve">                                    Figure </w:t>
      </w:r>
      <w:r w:rsidR="00AD6C31" w:rsidRPr="00B12365">
        <w:rPr>
          <w:rFonts w:asciiTheme="majorBidi" w:hAnsiTheme="majorBidi" w:cstheme="majorBidi"/>
          <w:b/>
          <w:bCs/>
          <w:color w:val="000000" w:themeColor="text1"/>
          <w:lang w:val="en-GB"/>
        </w:rPr>
        <w:t>67</w:t>
      </w:r>
      <w:r w:rsidR="00400828" w:rsidRPr="00B12365">
        <w:rPr>
          <w:rFonts w:asciiTheme="majorBidi" w:hAnsiTheme="majorBidi" w:cstheme="majorBidi"/>
          <w:b/>
          <w:bCs/>
          <w:color w:val="000000" w:themeColor="text1"/>
          <w:lang w:val="en-GB"/>
        </w:rPr>
        <w:t xml:space="preserve">- </w:t>
      </w:r>
      <w:r w:rsidR="00400828" w:rsidRPr="00B12365">
        <w:rPr>
          <w:rFonts w:asciiTheme="majorBidi" w:hAnsiTheme="majorBidi" w:cstheme="majorBidi"/>
          <w:color w:val="000000" w:themeColor="text1"/>
          <w:lang w:val="en-GB"/>
        </w:rPr>
        <w:t>TPC-H SF-</w:t>
      </w:r>
      <w:r w:rsidR="00B12365" w:rsidRPr="00B12365">
        <w:rPr>
          <w:rFonts w:asciiTheme="majorBidi" w:hAnsiTheme="majorBidi" w:cstheme="majorBidi"/>
          <w:color w:val="000000" w:themeColor="text1"/>
          <w:lang w:val="en-GB"/>
        </w:rPr>
        <w:t>5</w:t>
      </w:r>
      <w:r w:rsidR="00400828" w:rsidRPr="00B12365">
        <w:rPr>
          <w:rFonts w:asciiTheme="majorBidi" w:hAnsiTheme="majorBidi" w:cstheme="majorBidi"/>
          <w:color w:val="000000" w:themeColor="text1"/>
          <w:lang w:val="en-GB"/>
        </w:rPr>
        <w:t xml:space="preserve"> Optimized </w:t>
      </w:r>
      <w:r w:rsidR="009E2B4F">
        <w:rPr>
          <w:rFonts w:asciiTheme="majorBidi" w:hAnsiTheme="majorBidi" w:cstheme="majorBidi"/>
          <w:color w:val="000000" w:themeColor="text1"/>
          <w:lang w:val="en-GB"/>
        </w:rPr>
        <w:t xml:space="preserve">configuration </w:t>
      </w:r>
      <w:r w:rsidR="00400828" w:rsidRPr="00B12365">
        <w:rPr>
          <w:rFonts w:asciiTheme="majorBidi" w:hAnsiTheme="majorBidi" w:cstheme="majorBidi"/>
          <w:color w:val="000000" w:themeColor="text1"/>
          <w:lang w:val="en-GB"/>
        </w:rPr>
        <w:t>Histogram</w:t>
      </w:r>
      <w:r w:rsidR="00400828" w:rsidRPr="00B12365">
        <w:rPr>
          <w:rFonts w:asciiTheme="majorBidi" w:hAnsiTheme="majorBidi" w:cstheme="majorBidi"/>
          <w:color w:val="000000" w:themeColor="text1"/>
          <w:lang w:val="en-GB"/>
        </w:rPr>
        <w:br/>
      </w:r>
    </w:p>
    <w:p w14:paraId="2B921959" w14:textId="4ACB073B" w:rsidR="00C03AF6" w:rsidRPr="00B12365" w:rsidRDefault="003B5DB8" w:rsidP="00B12365">
      <w:pPr>
        <w:spacing w:line="360" w:lineRule="auto"/>
        <w:rPr>
          <w:rFonts w:asciiTheme="majorBidi" w:hAnsiTheme="majorBidi" w:cstheme="majorBidi"/>
          <w:color w:val="000000" w:themeColor="text1"/>
        </w:rPr>
      </w:pPr>
      <w:r w:rsidRPr="00B12365">
        <w:rPr>
          <w:rFonts w:asciiTheme="majorBidi" w:hAnsiTheme="majorBidi" w:cstheme="majorBidi"/>
          <w:color w:val="000000" w:themeColor="text1"/>
        </w:rPr>
        <w:lastRenderedPageBreak/>
        <w:t>A</w:t>
      </w:r>
      <w:r w:rsidR="0062255D" w:rsidRPr="00B12365">
        <w:rPr>
          <w:rFonts w:asciiTheme="majorBidi" w:hAnsiTheme="majorBidi" w:cstheme="majorBidi"/>
          <w:color w:val="000000" w:themeColor="text1"/>
        </w:rPr>
        <w:t xml:space="preserve"> comparison between the baseline and the </w:t>
      </w:r>
      <w:r w:rsidR="00B12365" w:rsidRPr="00B12365">
        <w:rPr>
          <w:rFonts w:asciiTheme="majorBidi" w:hAnsiTheme="majorBidi" w:cstheme="majorBidi"/>
          <w:color w:val="000000" w:themeColor="text1"/>
        </w:rPr>
        <w:t xml:space="preserve">database configuration </w:t>
      </w:r>
      <w:r w:rsidR="0062255D" w:rsidRPr="00B12365">
        <w:rPr>
          <w:rFonts w:asciiTheme="majorBidi" w:hAnsiTheme="majorBidi" w:cstheme="majorBidi"/>
          <w:color w:val="000000" w:themeColor="text1"/>
        </w:rPr>
        <w:t xml:space="preserve">optimization can be seen in </w:t>
      </w:r>
      <w:r w:rsidR="00E1275E">
        <w:rPr>
          <w:rFonts w:asciiTheme="majorBidi" w:hAnsiTheme="majorBidi" w:cstheme="majorBidi"/>
          <w:color w:val="000000" w:themeColor="text1"/>
        </w:rPr>
        <w:t>f</w:t>
      </w:r>
      <w:r w:rsidR="0062255D" w:rsidRPr="00B12365">
        <w:rPr>
          <w:rFonts w:asciiTheme="majorBidi" w:hAnsiTheme="majorBidi" w:cstheme="majorBidi"/>
          <w:color w:val="000000" w:themeColor="text1"/>
        </w:rPr>
        <w:t xml:space="preserve">igure </w:t>
      </w:r>
      <w:r w:rsidR="00AD6C31" w:rsidRPr="00B12365">
        <w:rPr>
          <w:rFonts w:asciiTheme="majorBidi" w:hAnsiTheme="majorBidi" w:cstheme="majorBidi"/>
          <w:color w:val="000000" w:themeColor="text1"/>
        </w:rPr>
        <w:t>6</w:t>
      </w:r>
      <w:r w:rsidR="007A0EA6">
        <w:rPr>
          <w:rFonts w:asciiTheme="majorBidi" w:hAnsiTheme="majorBidi" w:cstheme="majorBidi"/>
          <w:color w:val="000000" w:themeColor="text1"/>
        </w:rPr>
        <w:t>8</w:t>
      </w:r>
      <w:r w:rsidR="00974544" w:rsidRPr="00B12365">
        <w:rPr>
          <w:rFonts w:asciiTheme="majorBidi" w:hAnsiTheme="majorBidi" w:cstheme="majorBidi"/>
          <w:color w:val="000000" w:themeColor="text1"/>
        </w:rPr>
        <w:t xml:space="preserve">. </w:t>
      </w:r>
    </w:p>
    <w:p w14:paraId="0F26A311" w14:textId="584A7587" w:rsidR="00C03AF6" w:rsidRPr="00D910DD" w:rsidRDefault="00C03AF6" w:rsidP="008E0714">
      <w:pPr>
        <w:rPr>
          <w:rFonts w:asciiTheme="majorBidi" w:hAnsiTheme="majorBidi" w:cstheme="majorBidi"/>
          <w:color w:val="FF0000"/>
        </w:rPr>
      </w:pPr>
    </w:p>
    <w:p w14:paraId="3B8B9848" w14:textId="5127C1FF" w:rsidR="00C03AF6" w:rsidRPr="00D910DD" w:rsidRDefault="00795D9A" w:rsidP="008E0714">
      <w:pPr>
        <w:rPr>
          <w:rFonts w:asciiTheme="majorBidi" w:hAnsiTheme="majorBidi" w:cstheme="majorBidi"/>
          <w:color w:val="FF0000"/>
        </w:rPr>
      </w:pPr>
      <w:r>
        <w:rPr>
          <w:rFonts w:asciiTheme="majorBidi" w:hAnsiTheme="majorBidi" w:cstheme="majorBidi"/>
          <w:noProof/>
          <w:color w:val="FF0000"/>
        </w:rPr>
        <mc:AlternateContent>
          <mc:Choice Requires="wpi">
            <w:drawing>
              <wp:anchor distT="0" distB="0" distL="114300" distR="114300" simplePos="0" relativeHeight="251660288" behindDoc="0" locked="0" layoutInCell="1" allowOverlap="1" wp14:anchorId="758A9D83" wp14:editId="7360A694">
                <wp:simplePos x="0" y="0"/>
                <wp:positionH relativeFrom="column">
                  <wp:posOffset>3634067</wp:posOffset>
                </wp:positionH>
                <wp:positionV relativeFrom="paragraph">
                  <wp:posOffset>1237347</wp:posOffset>
                </wp:positionV>
                <wp:extent cx="1798200" cy="1150920"/>
                <wp:effectExtent l="114300" t="114300" r="120015" b="119380"/>
                <wp:wrapNone/>
                <wp:docPr id="73" name="Ink 73"/>
                <wp:cNvGraphicFramePr/>
                <a:graphic xmlns:a="http://schemas.openxmlformats.org/drawingml/2006/main">
                  <a:graphicData uri="http://schemas.microsoft.com/office/word/2010/wordprocessingInk">
                    <w14:contentPart bwMode="auto" r:id="rId80">
                      <w14:nvContentPartPr>
                        <w14:cNvContentPartPr/>
                      </w14:nvContentPartPr>
                      <w14:xfrm>
                        <a:off x="0" y="0"/>
                        <a:ext cx="1798200" cy="1150920"/>
                      </w14:xfrm>
                    </w14:contentPart>
                  </a:graphicData>
                </a:graphic>
              </wp:anchor>
            </w:drawing>
          </mc:Choice>
          <mc:Fallback>
            <w:pict>
              <v:shapetype w14:anchorId="6857C7C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3" o:spid="_x0000_s1026" type="#_x0000_t75" style="position:absolute;margin-left:281.2pt;margin-top:92.5pt;width:151.55pt;height:10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">
                <v:imagedata r:id="rId81" o:title=""/>
              </v:shape>
            </w:pict>
          </mc:Fallback>
        </mc:AlternateContent>
      </w:r>
    </w:p>
    <w:p w14:paraId="2A8051D2" w14:textId="60E209F9" w:rsidR="00C03AF6" w:rsidRPr="00D910DD" w:rsidRDefault="009E2B4F" w:rsidP="008E0714">
      <w:pPr>
        <w:rPr>
          <w:rFonts w:asciiTheme="majorBidi" w:hAnsiTheme="majorBidi" w:cstheme="majorBidi"/>
          <w:color w:val="FF0000"/>
        </w:rPr>
      </w:pPr>
      <w:r>
        <w:rPr>
          <w:rFonts w:asciiTheme="majorBidi" w:hAnsiTheme="majorBidi" w:cstheme="majorBidi"/>
          <w:noProof/>
          <w:color w:val="FF0000"/>
        </w:rPr>
        <mc:AlternateContent>
          <mc:Choice Requires="wpi">
            <w:drawing>
              <wp:anchor distT="0" distB="0" distL="114300" distR="114300" simplePos="0" relativeHeight="251664384" behindDoc="0" locked="0" layoutInCell="1" allowOverlap="1" wp14:anchorId="48A83954" wp14:editId="25B71D66">
                <wp:simplePos x="0" y="0"/>
                <wp:positionH relativeFrom="column">
                  <wp:posOffset>4422775</wp:posOffset>
                </wp:positionH>
                <wp:positionV relativeFrom="paragraph">
                  <wp:posOffset>676698</wp:posOffset>
                </wp:positionV>
                <wp:extent cx="1472040" cy="1189800"/>
                <wp:effectExtent l="114300" t="101600" r="90170" b="118745"/>
                <wp:wrapNone/>
                <wp:docPr id="94" name="Ink 94"/>
                <wp:cNvGraphicFramePr/>
                <a:graphic xmlns:a="http://schemas.openxmlformats.org/drawingml/2006/main">
                  <a:graphicData uri="http://schemas.microsoft.com/office/word/2010/wordprocessingInk">
                    <w14:contentPart bwMode="auto" r:id="rId82">
                      <w14:nvContentPartPr>
                        <w14:cNvContentPartPr/>
                      </w14:nvContentPartPr>
                      <w14:xfrm>
                        <a:off x="0" y="0"/>
                        <a:ext cx="1472040" cy="1189800"/>
                      </w14:xfrm>
                    </w14:contentPart>
                  </a:graphicData>
                </a:graphic>
              </wp:anchor>
            </w:drawing>
          </mc:Choice>
          <mc:Fallback>
            <w:pict>
              <v:shape w14:anchorId="07EE7440" id="Ink 94" o:spid="_x0000_s1026" type="#_x0000_t75" style="position:absolute;margin-left:343.3pt;margin-top:48.35pt;width:125.8pt;height:103.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">
                <v:imagedata r:id="rId83" o:title=""/>
              </v:shape>
            </w:pict>
          </mc:Fallback>
        </mc:AlternateContent>
      </w:r>
      <w:r w:rsidR="007A0EA6">
        <w:rPr>
          <w:rFonts w:asciiTheme="majorBidi" w:hAnsiTheme="majorBidi" w:cstheme="majorBidi"/>
          <w:noProof/>
          <w:color w:val="FF0000"/>
        </w:rPr>
        <w:drawing>
          <wp:inline distT="0" distB="0" distL="0" distR="0" wp14:anchorId="6768C2AE" wp14:editId="7E1634AA">
            <wp:extent cx="5727700" cy="2506133"/>
            <wp:effectExtent l="0" t="0" r="0" b="0"/>
            <wp:docPr id="93" name="Picture 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bar 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7888" cy="2510591"/>
                    </a:xfrm>
                    <a:prstGeom prst="rect">
                      <a:avLst/>
                    </a:prstGeom>
                  </pic:spPr>
                </pic:pic>
              </a:graphicData>
            </a:graphic>
          </wp:inline>
        </w:drawing>
      </w:r>
    </w:p>
    <w:p w14:paraId="65651C0C" w14:textId="0499F9D3" w:rsidR="00DC4C4C" w:rsidRPr="00B12365" w:rsidRDefault="0062255D" w:rsidP="00400828">
      <w:pPr>
        <w:spacing w:line="360" w:lineRule="auto"/>
        <w:rPr>
          <w:rFonts w:asciiTheme="majorBidi" w:hAnsiTheme="majorBidi" w:cstheme="majorBidi"/>
          <w:color w:val="000000" w:themeColor="text1"/>
        </w:rPr>
      </w:pPr>
      <w:r w:rsidRPr="00B12365">
        <w:rPr>
          <w:rFonts w:asciiTheme="majorBidi" w:hAnsiTheme="majorBidi" w:cstheme="majorBidi"/>
          <w:b/>
          <w:bCs/>
          <w:color w:val="000000" w:themeColor="text1"/>
          <w:lang w:val="en-GB"/>
        </w:rPr>
        <w:t xml:space="preserve">                                 Figure </w:t>
      </w:r>
      <w:r w:rsidR="00AD6C31" w:rsidRPr="00B12365">
        <w:rPr>
          <w:rFonts w:asciiTheme="majorBidi" w:hAnsiTheme="majorBidi" w:cstheme="majorBidi"/>
          <w:b/>
          <w:bCs/>
          <w:color w:val="000000" w:themeColor="text1"/>
          <w:lang w:val="en-GB"/>
        </w:rPr>
        <w:t>68</w:t>
      </w:r>
      <w:r w:rsidR="00400828" w:rsidRPr="00B12365">
        <w:rPr>
          <w:rFonts w:asciiTheme="majorBidi" w:hAnsiTheme="majorBidi" w:cstheme="majorBidi"/>
          <w:b/>
          <w:bCs/>
          <w:color w:val="000000" w:themeColor="text1"/>
          <w:lang w:val="en-GB"/>
        </w:rPr>
        <w:t xml:space="preserve">- </w:t>
      </w:r>
      <w:r w:rsidR="00400828" w:rsidRPr="00B12365">
        <w:rPr>
          <w:rFonts w:asciiTheme="majorBidi" w:hAnsiTheme="majorBidi" w:cstheme="majorBidi"/>
          <w:color w:val="000000" w:themeColor="text1"/>
          <w:lang w:val="en-GB"/>
        </w:rPr>
        <w:t>TPC-H SF-</w:t>
      </w:r>
      <w:r w:rsidR="00B12365" w:rsidRPr="00B12365">
        <w:rPr>
          <w:rFonts w:asciiTheme="majorBidi" w:hAnsiTheme="majorBidi" w:cstheme="majorBidi"/>
          <w:color w:val="000000" w:themeColor="text1"/>
          <w:lang w:val="en-GB"/>
        </w:rPr>
        <w:t>5</w:t>
      </w:r>
      <w:r w:rsidR="00400828" w:rsidRPr="00B12365">
        <w:rPr>
          <w:rFonts w:asciiTheme="majorBidi" w:hAnsiTheme="majorBidi" w:cstheme="majorBidi"/>
          <w:color w:val="000000" w:themeColor="text1"/>
          <w:lang w:val="en-GB"/>
        </w:rPr>
        <w:t xml:space="preserve"> Optimized</w:t>
      </w:r>
      <w:r w:rsidR="00B12365" w:rsidRPr="00B12365">
        <w:rPr>
          <w:rFonts w:asciiTheme="majorBidi" w:hAnsiTheme="majorBidi" w:cstheme="majorBidi"/>
          <w:color w:val="000000" w:themeColor="text1"/>
          <w:lang w:val="en-GB"/>
        </w:rPr>
        <w:t xml:space="preserve"> configuration</w:t>
      </w:r>
      <w:r w:rsidR="00400828" w:rsidRPr="00B12365">
        <w:rPr>
          <w:rFonts w:asciiTheme="majorBidi" w:hAnsiTheme="majorBidi" w:cstheme="majorBidi"/>
          <w:color w:val="000000" w:themeColor="text1"/>
          <w:lang w:val="en-GB"/>
        </w:rPr>
        <w:t xml:space="preserve"> vs Baseline</w:t>
      </w:r>
    </w:p>
    <w:p w14:paraId="474CA452" w14:textId="520985CF" w:rsidR="00DC4C4C" w:rsidRDefault="00DC4C4C" w:rsidP="008E0714">
      <w:pPr>
        <w:rPr>
          <w:rFonts w:asciiTheme="majorBidi" w:hAnsiTheme="majorBidi" w:cstheme="majorBidi"/>
          <w:color w:val="FF0000"/>
        </w:rPr>
      </w:pPr>
    </w:p>
    <w:p w14:paraId="535D6875" w14:textId="7E8A955A" w:rsidR="00932DD4" w:rsidRDefault="00932DD4" w:rsidP="00932DD4">
      <w:pPr>
        <w:spacing w:line="360" w:lineRule="auto"/>
        <w:rPr>
          <w:rFonts w:asciiTheme="majorBidi" w:eastAsiaTheme="minorHAnsi" w:hAnsiTheme="majorBidi" w:cstheme="majorBidi"/>
          <w:color w:val="000000" w:themeColor="text1"/>
        </w:rPr>
      </w:pPr>
      <w:r w:rsidRPr="00F60C85">
        <w:rPr>
          <w:rFonts w:asciiTheme="majorBidi" w:hAnsiTheme="majorBidi" w:cstheme="majorBidi"/>
          <w:color w:val="000000" w:themeColor="text1"/>
        </w:rPr>
        <w:t xml:space="preserve">We will </w:t>
      </w:r>
      <w:r>
        <w:rPr>
          <w:rFonts w:asciiTheme="majorBidi" w:hAnsiTheme="majorBidi" w:cstheme="majorBidi"/>
          <w:color w:val="000000" w:themeColor="text1"/>
        </w:rPr>
        <w:t xml:space="preserve">again </w:t>
      </w:r>
      <w:r w:rsidRPr="00F60C85">
        <w:rPr>
          <w:rFonts w:asciiTheme="majorBidi" w:hAnsiTheme="majorBidi" w:cstheme="majorBidi"/>
          <w:color w:val="000000" w:themeColor="text1"/>
        </w:rPr>
        <w:t>visualize the</w:t>
      </w:r>
      <w:r w:rsidRPr="00567CEE">
        <w:rPr>
          <w:rFonts w:asciiTheme="majorBidi" w:hAnsiTheme="majorBidi" w:cstheme="majorBidi"/>
          <w:color w:val="000000" w:themeColor="text1"/>
        </w:rPr>
        <w:t xml:space="preserve"> </w:t>
      </w:r>
      <w:r w:rsidR="00534CBD" w:rsidRPr="00567CEE">
        <w:rPr>
          <w:rFonts w:asciiTheme="majorBidi" w:hAnsiTheme="majorBidi" w:cstheme="majorBidi"/>
          <w:color w:val="000000" w:themeColor="text1"/>
        </w:rPr>
        <w:t>4</w:t>
      </w:r>
      <w:r w:rsidRPr="00567CEE">
        <w:rPr>
          <w:rFonts w:asciiTheme="majorBidi" w:hAnsiTheme="majorBidi" w:cstheme="majorBidi"/>
          <w:color w:val="000000" w:themeColor="text1"/>
        </w:rPr>
        <w:t xml:space="preserve"> </w:t>
      </w:r>
      <w:r w:rsidRPr="00F60C85">
        <w:rPr>
          <w:rFonts w:asciiTheme="majorBidi" w:hAnsiTheme="majorBidi" w:cstheme="majorBidi"/>
          <w:color w:val="000000" w:themeColor="text1"/>
        </w:rPr>
        <w:t>heaviest</w:t>
      </w:r>
      <w:r>
        <w:rPr>
          <w:rFonts w:asciiTheme="majorBidi" w:hAnsiTheme="majorBidi" w:cstheme="majorBidi"/>
          <w:color w:val="000000" w:themeColor="text1"/>
        </w:rPr>
        <w:t xml:space="preserve"> queries</w:t>
      </w:r>
      <w:r w:rsidRPr="00F60C85">
        <w:rPr>
          <w:rFonts w:asciiTheme="majorBidi" w:hAnsiTheme="majorBidi" w:cstheme="majorBidi"/>
          <w:color w:val="000000" w:themeColor="text1"/>
        </w:rPr>
        <w:t xml:space="preserve"> </w:t>
      </w:r>
      <w:r w:rsidRPr="00F60C85">
        <w:rPr>
          <w:rFonts w:asciiTheme="majorBidi" w:eastAsiaTheme="minorHAnsi" w:hAnsiTheme="majorBidi" w:cstheme="majorBidi"/>
          <w:color w:val="000000" w:themeColor="text1"/>
        </w:rPr>
        <w:t xml:space="preserve">in </w:t>
      </w:r>
      <w:r w:rsidR="00E1275E">
        <w:rPr>
          <w:rFonts w:asciiTheme="majorBidi" w:eastAsiaTheme="minorHAnsi" w:hAnsiTheme="majorBidi" w:cstheme="majorBidi"/>
          <w:color w:val="000000" w:themeColor="text1"/>
        </w:rPr>
        <w:t>f</w:t>
      </w:r>
      <w:r w:rsidRPr="00F60C85">
        <w:rPr>
          <w:rFonts w:asciiTheme="majorBidi" w:eastAsiaTheme="minorHAnsi" w:hAnsiTheme="majorBidi" w:cstheme="majorBidi"/>
          <w:color w:val="000000" w:themeColor="text1"/>
        </w:rPr>
        <w:t>igure 6</w:t>
      </w:r>
      <w:r>
        <w:rPr>
          <w:rFonts w:asciiTheme="majorBidi" w:eastAsiaTheme="minorHAnsi" w:hAnsiTheme="majorBidi" w:cstheme="majorBidi"/>
          <w:color w:val="000000" w:themeColor="text1"/>
        </w:rPr>
        <w:t>9</w:t>
      </w:r>
      <w:r w:rsidRPr="00F60C85">
        <w:rPr>
          <w:rFonts w:asciiTheme="majorBidi" w:eastAsiaTheme="minorHAnsi" w:hAnsiTheme="majorBidi" w:cstheme="majorBidi"/>
          <w:color w:val="000000" w:themeColor="text1"/>
        </w:rPr>
        <w:t>.</w:t>
      </w:r>
    </w:p>
    <w:p w14:paraId="1601CA32" w14:textId="3B958F5E" w:rsidR="00932DD4" w:rsidRDefault="00865329" w:rsidP="00865329">
      <w:pPr>
        <w:spacing w:line="360" w:lineRule="auto"/>
        <w:rPr>
          <w:rFonts w:asciiTheme="majorBidi" w:eastAsiaTheme="minorHAnsi" w:hAnsiTheme="majorBidi" w:cstheme="majorBidi"/>
          <w:color w:val="000000" w:themeColor="text1"/>
        </w:rPr>
      </w:pPr>
      <w:r>
        <w:rPr>
          <w:rFonts w:asciiTheme="majorBidi" w:hAnsiTheme="majorBidi" w:cstheme="majorBidi"/>
          <w:noProof/>
          <w:color w:val="FF0000"/>
        </w:rPr>
        <w:drawing>
          <wp:inline distT="0" distB="0" distL="0" distR="0" wp14:anchorId="176CB353" wp14:editId="4AE7D9A6">
            <wp:extent cx="5727700" cy="2353310"/>
            <wp:effectExtent l="0" t="0" r="0" b="0"/>
            <wp:docPr id="100" name="Picture 10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with low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7700" cy="2353310"/>
                    </a:xfrm>
                    <a:prstGeom prst="rect">
                      <a:avLst/>
                    </a:prstGeom>
                  </pic:spPr>
                </pic:pic>
              </a:graphicData>
            </a:graphic>
          </wp:inline>
        </w:drawing>
      </w:r>
    </w:p>
    <w:p w14:paraId="1D2488BC" w14:textId="36200AD4" w:rsidR="00534CBD" w:rsidRPr="009E2B4F" w:rsidRDefault="00534CBD" w:rsidP="00534CBD">
      <w:pPr>
        <w:spacing w:line="360" w:lineRule="auto"/>
        <w:rPr>
          <w:rFonts w:asciiTheme="majorBidi" w:hAnsiTheme="majorBidi" w:cstheme="majorBidi"/>
          <w:color w:val="000000" w:themeColor="text1"/>
        </w:rPr>
      </w:pPr>
      <w:r w:rsidRPr="009E2B4F">
        <w:rPr>
          <w:rFonts w:asciiTheme="majorBidi" w:hAnsiTheme="majorBidi" w:cstheme="majorBidi"/>
          <w:b/>
          <w:bCs/>
          <w:color w:val="000000" w:themeColor="text1"/>
          <w:lang w:val="en-GB"/>
        </w:rPr>
        <w:t xml:space="preserve">Figure 69- </w:t>
      </w:r>
      <w:r w:rsidRPr="009E2B4F">
        <w:rPr>
          <w:rFonts w:asciiTheme="majorBidi" w:hAnsiTheme="majorBidi" w:cstheme="majorBidi"/>
          <w:color w:val="000000" w:themeColor="text1"/>
          <w:lang w:val="en-GB"/>
        </w:rPr>
        <w:t xml:space="preserve">TPC-H SF-5 Sankey-diagram for slowest queries after </w:t>
      </w:r>
      <w:r w:rsidR="00795D9A" w:rsidRPr="009E2B4F">
        <w:rPr>
          <w:rFonts w:asciiTheme="majorBidi" w:hAnsiTheme="majorBidi" w:cstheme="majorBidi"/>
          <w:color w:val="000000" w:themeColor="text1"/>
          <w:lang w:val="en-GB"/>
        </w:rPr>
        <w:t>configuration optimization</w:t>
      </w:r>
    </w:p>
    <w:p w14:paraId="5B84F07D" w14:textId="77777777" w:rsidR="00534CBD" w:rsidRPr="00534CBD" w:rsidRDefault="00534CBD" w:rsidP="00534CBD">
      <w:pPr>
        <w:spacing w:line="360" w:lineRule="auto"/>
        <w:rPr>
          <w:rFonts w:asciiTheme="majorBidi" w:hAnsiTheme="majorBidi" w:cstheme="majorBidi"/>
          <w:color w:val="000000" w:themeColor="text1"/>
        </w:rPr>
      </w:pPr>
    </w:p>
    <w:p w14:paraId="30DF8A14" w14:textId="7A1F90E3" w:rsidR="00FF2D5D" w:rsidRDefault="00932DD4" w:rsidP="00733AC3">
      <w:pPr>
        <w:spacing w:line="360" w:lineRule="auto"/>
        <w:rPr>
          <w:rFonts w:asciiTheme="majorBidi" w:hAnsiTheme="majorBidi" w:cstheme="majorBidi"/>
          <w:color w:val="000000" w:themeColor="text1"/>
        </w:rPr>
      </w:pPr>
      <w:r>
        <w:rPr>
          <w:rFonts w:asciiTheme="majorBidi" w:hAnsiTheme="majorBidi" w:cstheme="majorBidi"/>
          <w:color w:val="000000" w:themeColor="text1"/>
        </w:rPr>
        <w:t xml:space="preserve">We </w:t>
      </w:r>
      <w:r w:rsidR="00FF2D5D">
        <w:rPr>
          <w:rFonts w:asciiTheme="majorBidi" w:hAnsiTheme="majorBidi" w:cstheme="majorBidi"/>
          <w:color w:val="000000" w:themeColor="text1"/>
        </w:rPr>
        <w:t>know</w:t>
      </w:r>
      <w:r>
        <w:rPr>
          <w:rFonts w:asciiTheme="majorBidi" w:hAnsiTheme="majorBidi" w:cstheme="majorBidi"/>
          <w:color w:val="000000" w:themeColor="text1"/>
        </w:rPr>
        <w:t xml:space="preserve"> that indices are somewhat </w:t>
      </w:r>
      <w:r w:rsidR="00FF2D5D">
        <w:rPr>
          <w:rFonts w:asciiTheme="majorBidi" w:hAnsiTheme="majorBidi" w:cstheme="majorBidi"/>
          <w:color w:val="000000" w:themeColor="text1"/>
        </w:rPr>
        <w:t>“</w:t>
      </w:r>
      <w:r>
        <w:rPr>
          <w:rFonts w:asciiTheme="majorBidi" w:hAnsiTheme="majorBidi" w:cstheme="majorBidi"/>
          <w:color w:val="000000" w:themeColor="text1"/>
        </w:rPr>
        <w:t>optimized</w:t>
      </w:r>
      <w:r w:rsidR="00FF2D5D">
        <w:rPr>
          <w:rFonts w:asciiTheme="majorBidi" w:hAnsiTheme="majorBidi" w:cstheme="majorBidi"/>
          <w:color w:val="000000" w:themeColor="text1"/>
        </w:rPr>
        <w:t xml:space="preserve">” as we used </w:t>
      </w:r>
      <w:r w:rsidR="00FF2D5D">
        <w:rPr>
          <w:rFonts w:asciiTheme="majorBidi" w:hAnsiTheme="majorBidi" w:cstheme="majorBidi"/>
          <w:i/>
          <w:iCs/>
          <w:color w:val="000000" w:themeColor="text1"/>
        </w:rPr>
        <w:t xml:space="preserve">dexter </w:t>
      </w:r>
      <w:r w:rsidR="00FF2D5D">
        <w:rPr>
          <w:rFonts w:asciiTheme="majorBidi" w:hAnsiTheme="majorBidi" w:cstheme="majorBidi"/>
          <w:color w:val="000000" w:themeColor="text1"/>
        </w:rPr>
        <w:t xml:space="preserve">to optimize them, </w:t>
      </w:r>
      <w:r w:rsidR="00C777F2">
        <w:rPr>
          <w:rFonts w:asciiTheme="majorBidi" w:hAnsiTheme="majorBidi" w:cstheme="majorBidi"/>
          <w:color w:val="000000" w:themeColor="text1"/>
        </w:rPr>
        <w:t xml:space="preserve">but it </w:t>
      </w:r>
      <w:r w:rsidR="00733AC3">
        <w:rPr>
          <w:rFonts w:asciiTheme="majorBidi" w:hAnsiTheme="majorBidi" w:cstheme="majorBidi"/>
          <w:color w:val="000000" w:themeColor="text1"/>
        </w:rPr>
        <w:t>is not sufficient</w:t>
      </w:r>
      <w:r w:rsidR="00FF2D5D">
        <w:rPr>
          <w:rFonts w:asciiTheme="majorBidi" w:hAnsiTheme="majorBidi" w:cstheme="majorBidi"/>
          <w:color w:val="000000" w:themeColor="text1"/>
        </w:rPr>
        <w:t xml:space="preserve">. The </w:t>
      </w:r>
      <w:r w:rsidR="00C777F2">
        <w:rPr>
          <w:rFonts w:asciiTheme="majorBidi" w:hAnsiTheme="majorBidi" w:cstheme="majorBidi"/>
          <w:color w:val="000000" w:themeColor="text1"/>
        </w:rPr>
        <w:t>most promising</w:t>
      </w:r>
      <w:r w:rsidR="00FF2D5D">
        <w:rPr>
          <w:rFonts w:asciiTheme="majorBidi" w:hAnsiTheme="majorBidi" w:cstheme="majorBidi"/>
          <w:color w:val="000000" w:themeColor="text1"/>
        </w:rPr>
        <w:t xml:space="preserve"> candidate to optimize our slowest queries is to partition the largest facts (</w:t>
      </w:r>
      <w:proofErr w:type="spellStart"/>
      <w:r w:rsidR="00FF2D5D" w:rsidRPr="000B4D82">
        <w:rPr>
          <w:rFonts w:asciiTheme="majorBidi" w:hAnsiTheme="majorBidi" w:cstheme="majorBidi"/>
          <w:i/>
          <w:iCs/>
          <w:color w:val="000000" w:themeColor="text1"/>
        </w:rPr>
        <w:t>partsupp</w:t>
      </w:r>
      <w:proofErr w:type="spellEnd"/>
      <w:r w:rsidR="00FF2D5D" w:rsidRPr="000B4D82">
        <w:rPr>
          <w:rFonts w:asciiTheme="majorBidi" w:hAnsiTheme="majorBidi" w:cstheme="majorBidi"/>
          <w:i/>
          <w:iCs/>
          <w:color w:val="000000" w:themeColor="text1"/>
        </w:rPr>
        <w:t xml:space="preserve"> </w:t>
      </w:r>
      <w:r w:rsidR="00FF2D5D" w:rsidRPr="000B4D82">
        <w:rPr>
          <w:rFonts w:asciiTheme="majorBidi" w:hAnsiTheme="majorBidi" w:cstheme="majorBidi"/>
          <w:color w:val="000000" w:themeColor="text1"/>
        </w:rPr>
        <w:t xml:space="preserve">and </w:t>
      </w:r>
      <w:proofErr w:type="spellStart"/>
      <w:r w:rsidR="00FF2D5D" w:rsidRPr="000B4D82">
        <w:rPr>
          <w:rFonts w:asciiTheme="majorBidi" w:hAnsiTheme="majorBidi" w:cstheme="majorBidi"/>
          <w:i/>
          <w:iCs/>
          <w:color w:val="000000" w:themeColor="text1"/>
        </w:rPr>
        <w:t>lineitem</w:t>
      </w:r>
      <w:proofErr w:type="spellEnd"/>
      <w:r w:rsidR="00FF2D5D">
        <w:rPr>
          <w:rFonts w:asciiTheme="majorBidi" w:hAnsiTheme="majorBidi" w:cstheme="majorBidi"/>
          <w:color w:val="000000" w:themeColor="text1"/>
        </w:rPr>
        <w:t xml:space="preserve">) </w:t>
      </w:r>
      <w:r w:rsidR="00C777F2">
        <w:rPr>
          <w:rFonts w:asciiTheme="majorBidi" w:hAnsiTheme="majorBidi" w:cstheme="majorBidi"/>
          <w:color w:val="000000" w:themeColor="text1"/>
        </w:rPr>
        <w:t>on their</w:t>
      </w:r>
      <w:r w:rsidR="00FF2D5D">
        <w:rPr>
          <w:rFonts w:asciiTheme="majorBidi" w:hAnsiTheme="majorBidi" w:cstheme="majorBidi"/>
          <w:color w:val="000000" w:themeColor="text1"/>
        </w:rPr>
        <w:t xml:space="preserve"> dates</w:t>
      </w:r>
      <w:r w:rsidR="00C777F2">
        <w:rPr>
          <w:rFonts w:asciiTheme="majorBidi" w:hAnsiTheme="majorBidi" w:cstheme="majorBidi"/>
          <w:color w:val="000000" w:themeColor="text1"/>
        </w:rPr>
        <w:t xml:space="preserve"> columns</w:t>
      </w:r>
      <w:r w:rsidR="00FF2D5D">
        <w:rPr>
          <w:rFonts w:asciiTheme="majorBidi" w:hAnsiTheme="majorBidi" w:cstheme="majorBidi"/>
          <w:color w:val="000000" w:themeColor="text1"/>
        </w:rPr>
        <w:t xml:space="preserve">, but since PostgreSQL doesn’t support dynamic partitioning, we avoid it. </w:t>
      </w:r>
    </w:p>
    <w:p w14:paraId="2499D895" w14:textId="77777777" w:rsidR="00FF2D5D" w:rsidRDefault="00FF2D5D" w:rsidP="00FF2D5D">
      <w:pPr>
        <w:spacing w:line="360" w:lineRule="auto"/>
        <w:rPr>
          <w:rFonts w:asciiTheme="majorBidi" w:hAnsiTheme="majorBidi" w:cstheme="majorBidi"/>
          <w:color w:val="000000" w:themeColor="text1"/>
        </w:rPr>
      </w:pPr>
    </w:p>
    <w:p w14:paraId="4B90CD2E" w14:textId="0BCCF876" w:rsidR="00C777F2" w:rsidRDefault="001B0F6C" w:rsidP="00FF2D5D">
      <w:pPr>
        <w:spacing w:line="360" w:lineRule="auto"/>
        <w:rPr>
          <w:rFonts w:asciiTheme="majorBidi" w:hAnsiTheme="majorBidi" w:cstheme="majorBidi"/>
          <w:color w:val="000000" w:themeColor="text1"/>
        </w:rPr>
      </w:pPr>
      <w:r>
        <w:rPr>
          <w:rFonts w:asciiTheme="majorBidi" w:hAnsiTheme="majorBidi" w:cstheme="majorBidi"/>
          <w:color w:val="000000" w:themeColor="text1"/>
        </w:rPr>
        <w:t>Next,</w:t>
      </w:r>
      <w:r w:rsidR="00733AC3">
        <w:rPr>
          <w:rFonts w:asciiTheme="majorBidi" w:hAnsiTheme="majorBidi" w:cstheme="majorBidi"/>
          <w:color w:val="000000" w:themeColor="text1"/>
        </w:rPr>
        <w:t xml:space="preserve"> we are going</w:t>
      </w:r>
      <w:r w:rsidR="00C777F2">
        <w:rPr>
          <w:rFonts w:asciiTheme="majorBidi" w:hAnsiTheme="majorBidi" w:cstheme="majorBidi"/>
          <w:color w:val="000000" w:themeColor="text1"/>
        </w:rPr>
        <w:t xml:space="preserve"> to show, some of the limitation</w:t>
      </w:r>
      <w:r w:rsidR="009E2B4F">
        <w:rPr>
          <w:rFonts w:asciiTheme="majorBidi" w:hAnsiTheme="majorBidi" w:cstheme="majorBidi"/>
          <w:color w:val="000000" w:themeColor="text1"/>
        </w:rPr>
        <w:t>s</w:t>
      </w:r>
      <w:r w:rsidR="00C777F2">
        <w:rPr>
          <w:rFonts w:asciiTheme="majorBidi" w:hAnsiTheme="majorBidi" w:cstheme="majorBidi"/>
          <w:color w:val="000000" w:themeColor="text1"/>
        </w:rPr>
        <w:t xml:space="preserve"> of dexter and how we can still optimize our heaviest query </w:t>
      </w:r>
      <w:r w:rsidR="00B707EA">
        <w:rPr>
          <w:rFonts w:asciiTheme="majorBidi" w:hAnsiTheme="majorBidi" w:cstheme="majorBidi"/>
          <w:color w:val="000000" w:themeColor="text1"/>
        </w:rPr>
        <w:t>using indices</w:t>
      </w:r>
      <w:r w:rsidR="00C777F2">
        <w:rPr>
          <w:rFonts w:asciiTheme="majorBidi" w:hAnsiTheme="majorBidi" w:cstheme="majorBidi"/>
          <w:color w:val="000000" w:themeColor="text1"/>
        </w:rPr>
        <w:t xml:space="preserve">, the query can be seen in </w:t>
      </w:r>
      <w:r w:rsidR="00E1275E">
        <w:rPr>
          <w:rFonts w:asciiTheme="majorBidi" w:hAnsiTheme="majorBidi" w:cstheme="majorBidi"/>
          <w:color w:val="000000" w:themeColor="text1"/>
        </w:rPr>
        <w:t>f</w:t>
      </w:r>
      <w:r w:rsidR="00C777F2">
        <w:rPr>
          <w:rFonts w:asciiTheme="majorBidi" w:hAnsiTheme="majorBidi" w:cstheme="majorBidi"/>
          <w:color w:val="000000" w:themeColor="text1"/>
        </w:rPr>
        <w:t>igure 70.</w:t>
      </w:r>
    </w:p>
    <w:p w14:paraId="104699FB" w14:textId="75A9732E" w:rsidR="00C777F2" w:rsidRDefault="00C777F2" w:rsidP="00FF2D5D">
      <w:pPr>
        <w:spacing w:line="360" w:lineRule="auto"/>
        <w:rPr>
          <w:rFonts w:asciiTheme="majorBidi" w:hAnsiTheme="majorBidi" w:cstheme="majorBidi"/>
          <w:color w:val="000000" w:themeColor="text1"/>
        </w:rPr>
      </w:pPr>
      <w:r>
        <w:rPr>
          <w:rFonts w:asciiTheme="majorBidi" w:hAnsiTheme="majorBidi" w:cstheme="majorBidi"/>
          <w:noProof/>
          <w:color w:val="000000" w:themeColor="text1"/>
        </w:rPr>
        <w:lastRenderedPageBreak/>
        <w:drawing>
          <wp:inline distT="0" distB="0" distL="0" distR="0" wp14:anchorId="65B8F726" wp14:editId="6461149E">
            <wp:extent cx="5727700" cy="2523490"/>
            <wp:effectExtent l="0" t="0" r="0" b="3810"/>
            <wp:docPr id="76" name="Picture 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 let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27700" cy="2523490"/>
                    </a:xfrm>
                    <a:prstGeom prst="rect">
                      <a:avLst/>
                    </a:prstGeom>
                  </pic:spPr>
                </pic:pic>
              </a:graphicData>
            </a:graphic>
          </wp:inline>
        </w:drawing>
      </w:r>
    </w:p>
    <w:p w14:paraId="2F37CAFE" w14:textId="1D8B19FC" w:rsidR="00C777F2" w:rsidRDefault="00C777F2" w:rsidP="00733AC3">
      <w:pPr>
        <w:spacing w:line="360" w:lineRule="auto"/>
        <w:rPr>
          <w:rFonts w:asciiTheme="majorBidi" w:hAnsiTheme="majorBidi" w:cstheme="majorBidi"/>
          <w:lang w:val="en-GB"/>
        </w:rPr>
      </w:pPr>
      <w:r>
        <w:rPr>
          <w:rFonts w:asciiTheme="majorBidi" w:hAnsiTheme="majorBidi" w:cstheme="majorBidi"/>
          <w:b/>
          <w:bCs/>
          <w:lang w:val="en-GB"/>
        </w:rPr>
        <w:t xml:space="preserve">                       </w:t>
      </w:r>
      <w:r w:rsidRPr="00601154">
        <w:rPr>
          <w:rFonts w:asciiTheme="majorBidi" w:hAnsiTheme="majorBidi" w:cstheme="majorBidi"/>
          <w:b/>
          <w:bCs/>
          <w:lang w:val="en-GB"/>
        </w:rPr>
        <w:t xml:space="preserve">Figure </w:t>
      </w:r>
      <w:r>
        <w:rPr>
          <w:rFonts w:asciiTheme="majorBidi" w:hAnsiTheme="majorBidi" w:cstheme="majorBidi"/>
          <w:b/>
          <w:bCs/>
          <w:lang w:val="en-GB"/>
        </w:rPr>
        <w:t>70</w:t>
      </w:r>
      <w:r w:rsidRPr="00601154">
        <w:rPr>
          <w:rFonts w:asciiTheme="majorBidi" w:hAnsiTheme="majorBidi" w:cstheme="majorBidi"/>
          <w:b/>
          <w:bCs/>
          <w:lang w:val="en-GB"/>
        </w:rPr>
        <w:t xml:space="preserve">- </w:t>
      </w:r>
      <w:r w:rsidRPr="00F60C85">
        <w:rPr>
          <w:rFonts w:asciiTheme="majorBidi" w:hAnsiTheme="majorBidi" w:cstheme="majorBidi"/>
          <w:color w:val="000000" w:themeColor="text1"/>
          <w:lang w:val="en-GB"/>
        </w:rPr>
        <w:t xml:space="preserve">TPC-H SF-5 </w:t>
      </w:r>
      <w:r>
        <w:rPr>
          <w:rFonts w:asciiTheme="majorBidi" w:hAnsiTheme="majorBidi" w:cstheme="majorBidi"/>
          <w:lang w:val="en-GB"/>
        </w:rPr>
        <w:t>Slowest Query</w:t>
      </w:r>
      <w:r w:rsidRPr="00601154">
        <w:rPr>
          <w:rFonts w:asciiTheme="majorBidi" w:hAnsiTheme="majorBidi" w:cstheme="majorBidi"/>
          <w:b/>
          <w:bCs/>
          <w:lang w:val="en-GB"/>
        </w:rPr>
        <w:br/>
      </w:r>
      <w:r>
        <w:rPr>
          <w:rFonts w:asciiTheme="majorBidi" w:eastAsiaTheme="minorHAnsi" w:hAnsiTheme="majorBidi" w:cstheme="majorBidi"/>
        </w:rPr>
        <w:br/>
      </w:r>
      <w:r w:rsidRPr="00601154">
        <w:rPr>
          <w:rFonts w:asciiTheme="majorBidi" w:eastAsiaTheme="minorHAnsi" w:hAnsiTheme="majorBidi" w:cstheme="majorBidi"/>
        </w:rPr>
        <w:t xml:space="preserve">We are going to use </w:t>
      </w:r>
      <w:proofErr w:type="spellStart"/>
      <w:r w:rsidRPr="00601154">
        <w:rPr>
          <w:rFonts w:asciiTheme="majorBidi" w:eastAsiaTheme="minorHAnsi" w:hAnsiTheme="majorBidi" w:cstheme="majorBidi"/>
        </w:rPr>
        <w:t>QueryFlow</w:t>
      </w:r>
      <w:proofErr w:type="spellEnd"/>
      <w:r w:rsidRPr="00601154">
        <w:rPr>
          <w:rFonts w:asciiTheme="majorBidi" w:eastAsiaTheme="minorHAnsi" w:hAnsiTheme="majorBidi" w:cstheme="majorBidi"/>
        </w:rPr>
        <w:t xml:space="preserve"> to identify the bottlenecks of </w:t>
      </w:r>
      <w:r w:rsidR="00733AC3">
        <w:rPr>
          <w:rFonts w:asciiTheme="majorBidi" w:eastAsiaTheme="minorHAnsi" w:hAnsiTheme="majorBidi" w:cstheme="majorBidi"/>
        </w:rPr>
        <w:t>the</w:t>
      </w:r>
      <w:r w:rsidR="00733AC3" w:rsidRPr="00601154">
        <w:rPr>
          <w:rFonts w:asciiTheme="majorBidi" w:eastAsiaTheme="minorHAnsi" w:hAnsiTheme="majorBidi" w:cstheme="majorBidi"/>
        </w:rPr>
        <w:t xml:space="preserve"> </w:t>
      </w:r>
      <w:r w:rsidRPr="00601154">
        <w:rPr>
          <w:rFonts w:asciiTheme="majorBidi" w:eastAsiaTheme="minorHAnsi" w:hAnsiTheme="majorBidi" w:cstheme="majorBidi"/>
        </w:rPr>
        <w:t xml:space="preserve">query. </w:t>
      </w:r>
      <w:r w:rsidRPr="00601154">
        <w:rPr>
          <w:rFonts w:asciiTheme="majorBidi" w:hAnsiTheme="majorBidi" w:cstheme="majorBidi"/>
          <w:lang w:val="en-GB"/>
        </w:rPr>
        <w:t xml:space="preserve">The corresponding Sankey that represents the cardinality can be seen in </w:t>
      </w:r>
      <w:r w:rsidR="00E1275E">
        <w:rPr>
          <w:rFonts w:asciiTheme="majorBidi" w:hAnsiTheme="majorBidi" w:cstheme="majorBidi"/>
          <w:lang w:val="en-GB"/>
        </w:rPr>
        <w:t>f</w:t>
      </w:r>
      <w:r w:rsidRPr="00601154">
        <w:rPr>
          <w:rFonts w:asciiTheme="majorBidi" w:hAnsiTheme="majorBidi" w:cstheme="majorBidi"/>
          <w:lang w:val="en-GB"/>
        </w:rPr>
        <w:t xml:space="preserve">igure </w:t>
      </w:r>
      <w:r>
        <w:rPr>
          <w:rFonts w:asciiTheme="majorBidi" w:hAnsiTheme="majorBidi" w:cstheme="majorBidi"/>
          <w:lang w:val="en-GB"/>
        </w:rPr>
        <w:t>7</w:t>
      </w:r>
      <w:r w:rsidR="00311371">
        <w:rPr>
          <w:rFonts w:asciiTheme="majorBidi" w:hAnsiTheme="majorBidi" w:cstheme="majorBidi"/>
          <w:lang w:val="en-GB"/>
        </w:rPr>
        <w:t>1</w:t>
      </w:r>
      <w:r w:rsidRPr="00601154">
        <w:rPr>
          <w:rFonts w:asciiTheme="majorBidi" w:hAnsiTheme="majorBidi" w:cstheme="majorBidi"/>
          <w:lang w:val="en-GB"/>
        </w:rPr>
        <w:t>.</w:t>
      </w:r>
    </w:p>
    <w:p w14:paraId="308E9D3D" w14:textId="77777777" w:rsidR="00C777F2" w:rsidRDefault="00C777F2" w:rsidP="00FF2D5D">
      <w:pPr>
        <w:spacing w:line="360" w:lineRule="auto"/>
        <w:rPr>
          <w:rFonts w:asciiTheme="majorBidi" w:hAnsiTheme="majorBidi" w:cstheme="majorBidi"/>
          <w:color w:val="000000" w:themeColor="text1"/>
        </w:rPr>
      </w:pPr>
    </w:p>
    <w:p w14:paraId="0244B3EC" w14:textId="7988E4FA" w:rsidR="00534CBD" w:rsidRDefault="00FF2D5D" w:rsidP="00932DD4">
      <w:pPr>
        <w:spacing w:line="360" w:lineRule="auto"/>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14:anchorId="2E9F7674" wp14:editId="3183B190">
            <wp:extent cx="5727700" cy="1778000"/>
            <wp:effectExtent l="0" t="0" r="0" b="0"/>
            <wp:docPr id="75" name="Picture 7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waterfall char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851" cy="1779289"/>
                    </a:xfrm>
                    <a:prstGeom prst="rect">
                      <a:avLst/>
                    </a:prstGeom>
                  </pic:spPr>
                </pic:pic>
              </a:graphicData>
            </a:graphic>
          </wp:inline>
        </w:drawing>
      </w:r>
    </w:p>
    <w:p w14:paraId="5F489805" w14:textId="02C80B1B" w:rsidR="00FF2D5D" w:rsidRPr="00534CBD" w:rsidRDefault="00FF2D5D" w:rsidP="00C777F2">
      <w:pPr>
        <w:spacing w:line="360" w:lineRule="auto"/>
        <w:rPr>
          <w:rFonts w:asciiTheme="majorBidi" w:hAnsiTheme="majorBidi" w:cstheme="majorBidi"/>
          <w:color w:val="FF0000"/>
        </w:rPr>
      </w:pPr>
      <w:r w:rsidRPr="00B12365">
        <w:rPr>
          <w:rFonts w:asciiTheme="majorBidi" w:hAnsiTheme="majorBidi" w:cstheme="majorBidi"/>
          <w:b/>
          <w:bCs/>
          <w:color w:val="000000" w:themeColor="text1"/>
          <w:lang w:val="en-GB"/>
        </w:rPr>
        <w:t xml:space="preserve">Figure </w:t>
      </w:r>
      <w:r w:rsidR="00C777F2">
        <w:rPr>
          <w:rFonts w:asciiTheme="majorBidi" w:hAnsiTheme="majorBidi" w:cstheme="majorBidi"/>
          <w:b/>
          <w:bCs/>
          <w:color w:val="000000" w:themeColor="text1"/>
          <w:lang w:val="en-GB"/>
        </w:rPr>
        <w:t>7</w:t>
      </w:r>
      <w:r w:rsidR="00311371">
        <w:rPr>
          <w:rFonts w:asciiTheme="majorBidi" w:hAnsiTheme="majorBidi" w:cstheme="majorBidi"/>
          <w:b/>
          <w:bCs/>
          <w:color w:val="000000" w:themeColor="text1"/>
          <w:lang w:val="en-GB"/>
        </w:rPr>
        <w:t>1</w:t>
      </w:r>
      <w:r w:rsidRPr="00B12365">
        <w:rPr>
          <w:rFonts w:asciiTheme="majorBidi" w:hAnsiTheme="majorBidi" w:cstheme="majorBidi"/>
          <w:b/>
          <w:bCs/>
          <w:color w:val="000000" w:themeColor="text1"/>
          <w:lang w:val="en-GB"/>
        </w:rPr>
        <w:t xml:space="preserve">- </w:t>
      </w:r>
      <w:r w:rsidRPr="00F60C85">
        <w:rPr>
          <w:rFonts w:asciiTheme="majorBidi" w:hAnsiTheme="majorBidi" w:cstheme="majorBidi"/>
          <w:color w:val="000000" w:themeColor="text1"/>
          <w:lang w:val="en-GB"/>
        </w:rPr>
        <w:t xml:space="preserve">TPC-H SF-5 Sankey-diagram for </w:t>
      </w:r>
      <w:r w:rsidR="00C777F2">
        <w:rPr>
          <w:rFonts w:asciiTheme="majorBidi" w:hAnsiTheme="majorBidi" w:cstheme="majorBidi"/>
          <w:color w:val="000000" w:themeColor="text1"/>
          <w:lang w:val="en-GB"/>
        </w:rPr>
        <w:t>the slowest query</w:t>
      </w:r>
    </w:p>
    <w:p w14:paraId="48E93351" w14:textId="669E7A21" w:rsidR="00FF2D5D" w:rsidRDefault="00FF2D5D" w:rsidP="00932DD4">
      <w:pPr>
        <w:spacing w:line="360" w:lineRule="auto"/>
        <w:rPr>
          <w:rFonts w:asciiTheme="majorBidi" w:hAnsiTheme="majorBidi" w:cstheme="majorBidi"/>
          <w:color w:val="000000" w:themeColor="text1"/>
        </w:rPr>
      </w:pPr>
    </w:p>
    <w:p w14:paraId="2E1F95DC" w14:textId="6BD7487E" w:rsidR="00C777F2" w:rsidRPr="00601154" w:rsidRDefault="00C777F2" w:rsidP="009E2B4F">
      <w:pPr>
        <w:spacing w:line="360" w:lineRule="auto"/>
        <w:rPr>
          <w:rFonts w:asciiTheme="majorBidi" w:hAnsiTheme="majorBidi" w:cstheme="majorBidi"/>
        </w:rPr>
      </w:pPr>
      <w:r w:rsidRPr="00601154">
        <w:rPr>
          <w:rFonts w:asciiTheme="majorBidi" w:hAnsiTheme="majorBidi" w:cstheme="majorBidi"/>
        </w:rPr>
        <w:t xml:space="preserve">The total query duration is </w:t>
      </w:r>
      <w:r>
        <w:rPr>
          <w:rFonts w:asciiTheme="majorBidi" w:hAnsiTheme="majorBidi" w:cstheme="majorBidi"/>
        </w:rPr>
        <w:t>42.5</w:t>
      </w:r>
      <w:r w:rsidRPr="00601154">
        <w:rPr>
          <w:rFonts w:asciiTheme="majorBidi" w:hAnsiTheme="majorBidi" w:cstheme="majorBidi"/>
        </w:rPr>
        <w:t xml:space="preserve"> seconds, we can see in </w:t>
      </w:r>
      <w:r w:rsidR="00E1275E">
        <w:rPr>
          <w:rFonts w:asciiTheme="majorBidi" w:hAnsiTheme="majorBidi" w:cstheme="majorBidi"/>
        </w:rPr>
        <w:t>f</w:t>
      </w:r>
      <w:r w:rsidRPr="00601154">
        <w:rPr>
          <w:rFonts w:asciiTheme="majorBidi" w:hAnsiTheme="majorBidi" w:cstheme="majorBidi"/>
        </w:rPr>
        <w:t xml:space="preserve">igure </w:t>
      </w:r>
      <w:r>
        <w:rPr>
          <w:rFonts w:asciiTheme="majorBidi" w:hAnsiTheme="majorBidi" w:cstheme="majorBidi"/>
        </w:rPr>
        <w:t>7</w:t>
      </w:r>
      <w:r w:rsidR="00311371">
        <w:rPr>
          <w:rFonts w:asciiTheme="majorBidi" w:hAnsiTheme="majorBidi" w:cstheme="majorBidi"/>
        </w:rPr>
        <w:t>1</w:t>
      </w:r>
      <w:r w:rsidRPr="00601154">
        <w:rPr>
          <w:rFonts w:asciiTheme="majorBidi" w:hAnsiTheme="majorBidi" w:cstheme="majorBidi"/>
        </w:rPr>
        <w:t xml:space="preserve"> that the longest operation (3</w:t>
      </w:r>
      <w:r w:rsidR="00E85AB7">
        <w:rPr>
          <w:rFonts w:asciiTheme="majorBidi" w:hAnsiTheme="majorBidi" w:cstheme="majorBidi"/>
        </w:rPr>
        <w:t>2</w:t>
      </w:r>
      <w:r w:rsidRPr="00601154">
        <w:rPr>
          <w:rFonts w:asciiTheme="majorBidi" w:hAnsiTheme="majorBidi" w:cstheme="majorBidi"/>
        </w:rPr>
        <w:t xml:space="preserve"> seconds) is the </w:t>
      </w:r>
      <w:proofErr w:type="spellStart"/>
      <w:r w:rsidR="00E85AB7" w:rsidRPr="00E85AB7">
        <w:rPr>
          <w:rFonts w:asciiTheme="majorBidi" w:hAnsiTheme="majorBidi" w:cstheme="majorBidi"/>
          <w:i/>
          <w:iCs/>
        </w:rPr>
        <w:t>Lineitem</w:t>
      </w:r>
      <w:proofErr w:type="spellEnd"/>
      <w:r w:rsidRPr="00E85AB7">
        <w:rPr>
          <w:rFonts w:asciiTheme="majorBidi" w:hAnsiTheme="majorBidi" w:cstheme="majorBidi"/>
          <w:i/>
          <w:iCs/>
        </w:rPr>
        <w:t>*</w:t>
      </w:r>
      <w:r w:rsidRPr="00601154">
        <w:rPr>
          <w:rFonts w:asciiTheme="majorBidi" w:hAnsiTheme="majorBidi" w:cstheme="majorBidi"/>
        </w:rPr>
        <w:t>.</w:t>
      </w:r>
    </w:p>
    <w:p w14:paraId="0CC4EC05" w14:textId="77777777" w:rsidR="00C777F2" w:rsidRPr="00601154" w:rsidRDefault="00C777F2" w:rsidP="009E2B4F">
      <w:pPr>
        <w:spacing w:line="360" w:lineRule="auto"/>
        <w:rPr>
          <w:rFonts w:asciiTheme="majorBidi" w:hAnsiTheme="majorBidi" w:cstheme="majorBidi"/>
        </w:rPr>
      </w:pPr>
    </w:p>
    <w:p w14:paraId="5EB9CB64" w14:textId="754F4218" w:rsidR="00E85AB7" w:rsidRDefault="00C777F2" w:rsidP="009E2B4F">
      <w:pPr>
        <w:spacing w:line="360" w:lineRule="auto"/>
        <w:rPr>
          <w:rFonts w:asciiTheme="majorBidi" w:hAnsiTheme="majorBidi" w:cstheme="majorBidi"/>
        </w:rPr>
      </w:pPr>
      <w:r w:rsidRPr="00601154">
        <w:rPr>
          <w:rFonts w:asciiTheme="majorBidi" w:hAnsiTheme="majorBidi" w:cstheme="majorBidi"/>
        </w:rPr>
        <w:t xml:space="preserve">We can </w:t>
      </w:r>
      <w:r w:rsidR="00E85AB7">
        <w:rPr>
          <w:rFonts w:asciiTheme="majorBidi" w:hAnsiTheme="majorBidi" w:cstheme="majorBidi"/>
        </w:rPr>
        <w:t xml:space="preserve">see that scanning the </w:t>
      </w:r>
      <w:proofErr w:type="spellStart"/>
      <w:r w:rsidR="00E85AB7" w:rsidRPr="00E85AB7">
        <w:rPr>
          <w:rFonts w:asciiTheme="majorBidi" w:hAnsiTheme="majorBidi" w:cstheme="majorBidi"/>
          <w:i/>
          <w:iCs/>
        </w:rPr>
        <w:t>lineitem</w:t>
      </w:r>
      <w:proofErr w:type="spellEnd"/>
      <w:r w:rsidR="00E85AB7">
        <w:rPr>
          <w:rFonts w:asciiTheme="majorBidi" w:hAnsiTheme="majorBidi" w:cstheme="majorBidi"/>
          <w:i/>
          <w:iCs/>
        </w:rPr>
        <w:t xml:space="preserve"> </w:t>
      </w:r>
      <w:r w:rsidR="00E85AB7">
        <w:rPr>
          <w:rFonts w:asciiTheme="majorBidi" w:hAnsiTheme="majorBidi" w:cstheme="majorBidi"/>
        </w:rPr>
        <w:t>relation is slow. In this case</w:t>
      </w:r>
      <w:r w:rsidR="007A4F71">
        <w:rPr>
          <w:rFonts w:asciiTheme="majorBidi" w:hAnsiTheme="majorBidi" w:cstheme="majorBidi"/>
        </w:rPr>
        <w:t>,</w:t>
      </w:r>
      <w:r w:rsidR="00E85AB7">
        <w:rPr>
          <w:rFonts w:asciiTheme="majorBidi" w:hAnsiTheme="majorBidi" w:cstheme="majorBidi"/>
        </w:rPr>
        <w:t xml:space="preserve"> </w:t>
      </w:r>
      <w:r w:rsidR="00FA1BFF">
        <w:rPr>
          <w:rFonts w:asciiTheme="majorBidi" w:hAnsiTheme="majorBidi" w:cstheme="majorBidi"/>
        </w:rPr>
        <w:t xml:space="preserve">a </w:t>
      </w:r>
      <w:r w:rsidR="00E85AB7">
        <w:rPr>
          <w:rFonts w:asciiTheme="majorBidi" w:hAnsiTheme="majorBidi" w:cstheme="majorBidi"/>
        </w:rPr>
        <w:t>regular index (</w:t>
      </w:r>
      <w:proofErr w:type="spellStart"/>
      <w:r w:rsidR="00E85AB7" w:rsidRPr="00E85AB7">
        <w:rPr>
          <w:rFonts w:asciiTheme="majorBidi" w:hAnsiTheme="majorBidi" w:cstheme="majorBidi"/>
          <w:i/>
          <w:iCs/>
        </w:rPr>
        <w:t>btree</w:t>
      </w:r>
      <w:proofErr w:type="spellEnd"/>
      <w:r w:rsidR="00E85AB7">
        <w:rPr>
          <w:rFonts w:asciiTheme="majorBidi" w:hAnsiTheme="majorBidi" w:cstheme="majorBidi"/>
          <w:i/>
          <w:iCs/>
        </w:rPr>
        <w:t>)</w:t>
      </w:r>
      <w:r w:rsidR="00E85AB7">
        <w:rPr>
          <w:rFonts w:asciiTheme="majorBidi" w:hAnsiTheme="majorBidi" w:cstheme="majorBidi"/>
        </w:rPr>
        <w:t xml:space="preserve"> will not improve </w:t>
      </w:r>
      <w:r w:rsidRPr="00601154">
        <w:rPr>
          <w:rFonts w:asciiTheme="majorBidi" w:hAnsiTheme="majorBidi" w:cstheme="majorBidi"/>
        </w:rPr>
        <w:t xml:space="preserve">our query performance </w:t>
      </w:r>
      <w:r w:rsidR="00E85AB7">
        <w:rPr>
          <w:rFonts w:asciiTheme="majorBidi" w:hAnsiTheme="majorBidi" w:cstheme="majorBidi"/>
        </w:rPr>
        <w:t>due to the dynamic calculations, and for this reason</w:t>
      </w:r>
      <w:r w:rsidR="007A4F71">
        <w:rPr>
          <w:rFonts w:asciiTheme="majorBidi" w:hAnsiTheme="majorBidi" w:cstheme="majorBidi"/>
        </w:rPr>
        <w:t>, it</w:t>
      </w:r>
      <w:r w:rsidR="00E85AB7">
        <w:rPr>
          <w:rFonts w:asciiTheme="majorBidi" w:hAnsiTheme="majorBidi" w:cstheme="majorBidi"/>
        </w:rPr>
        <w:t xml:space="preserve"> was not picked by </w:t>
      </w:r>
      <w:r w:rsidR="00E85AB7">
        <w:rPr>
          <w:rFonts w:asciiTheme="majorBidi" w:hAnsiTheme="majorBidi" w:cstheme="majorBidi"/>
          <w:i/>
          <w:iCs/>
        </w:rPr>
        <w:t>dexter</w:t>
      </w:r>
      <w:r w:rsidRPr="00601154">
        <w:rPr>
          <w:rFonts w:asciiTheme="majorBidi" w:hAnsiTheme="majorBidi" w:cstheme="majorBidi"/>
        </w:rPr>
        <w:t xml:space="preserve">. </w:t>
      </w:r>
      <w:r w:rsidR="00E85AB7">
        <w:rPr>
          <w:rFonts w:asciiTheme="majorBidi" w:hAnsiTheme="majorBidi" w:cstheme="majorBidi"/>
        </w:rPr>
        <w:t xml:space="preserve">We are going to </w:t>
      </w:r>
      <w:r w:rsidRPr="00601154">
        <w:rPr>
          <w:rFonts w:asciiTheme="majorBidi" w:hAnsiTheme="majorBidi" w:cstheme="majorBidi"/>
        </w:rPr>
        <w:t xml:space="preserve">add a </w:t>
      </w:r>
      <w:r w:rsidR="00E85AB7" w:rsidRPr="00E85AB7">
        <w:rPr>
          <w:rFonts w:asciiTheme="majorBidi" w:hAnsiTheme="majorBidi" w:cstheme="majorBidi"/>
          <w:i/>
          <w:iCs/>
        </w:rPr>
        <w:t>brin</w:t>
      </w:r>
      <w:r w:rsidRPr="00601154">
        <w:rPr>
          <w:rFonts w:asciiTheme="majorBidi" w:hAnsiTheme="majorBidi" w:cstheme="majorBidi"/>
        </w:rPr>
        <w:t xml:space="preserve"> index on the </w:t>
      </w:r>
      <w:proofErr w:type="spellStart"/>
      <w:r w:rsidR="00E85AB7">
        <w:rPr>
          <w:rFonts w:asciiTheme="majorBidi" w:hAnsiTheme="majorBidi" w:cstheme="majorBidi"/>
          <w:i/>
          <w:iCs/>
        </w:rPr>
        <w:t>Lineitem</w:t>
      </w:r>
      <w:proofErr w:type="spellEnd"/>
      <w:r w:rsidRPr="00601154">
        <w:rPr>
          <w:rFonts w:asciiTheme="majorBidi" w:hAnsiTheme="majorBidi" w:cstheme="majorBidi"/>
        </w:rPr>
        <w:t xml:space="preserve"> relation using the </w:t>
      </w:r>
      <w:proofErr w:type="spellStart"/>
      <w:r w:rsidR="00E85AB7" w:rsidRPr="00E85AB7">
        <w:rPr>
          <w:rFonts w:asciiTheme="majorBidi" w:hAnsiTheme="majorBidi" w:cstheme="majorBidi"/>
          <w:i/>
          <w:iCs/>
        </w:rPr>
        <w:t>l_shipdate</w:t>
      </w:r>
      <w:proofErr w:type="spellEnd"/>
      <w:r w:rsidR="00E85AB7">
        <w:rPr>
          <w:rFonts w:asciiTheme="majorBidi" w:hAnsiTheme="majorBidi" w:cstheme="majorBidi"/>
          <w:i/>
          <w:iCs/>
        </w:rPr>
        <w:t xml:space="preserve"> </w:t>
      </w:r>
      <w:r w:rsidRPr="00601154">
        <w:rPr>
          <w:rFonts w:asciiTheme="majorBidi" w:hAnsiTheme="majorBidi" w:cstheme="majorBidi"/>
        </w:rPr>
        <w:t>column</w:t>
      </w:r>
      <w:r w:rsidR="00E85AB7">
        <w:rPr>
          <w:rFonts w:asciiTheme="majorBidi" w:hAnsiTheme="majorBidi" w:cstheme="majorBidi"/>
        </w:rPr>
        <w:t>.</w:t>
      </w:r>
    </w:p>
    <w:p w14:paraId="5E74BC8A" w14:textId="33A31B84" w:rsidR="00E85AB7" w:rsidRPr="003507BC" w:rsidRDefault="00E85AB7" w:rsidP="00E85AB7">
      <w:pPr>
        <w:rPr>
          <w:rFonts w:asciiTheme="majorBidi" w:hAnsiTheme="majorBidi" w:cstheme="majorBidi"/>
        </w:rPr>
      </w:pPr>
    </w:p>
    <w:p w14:paraId="30D9E0EB" w14:textId="2D2F3EA3" w:rsidR="003507BC" w:rsidRPr="003507BC" w:rsidRDefault="003507BC" w:rsidP="003507BC">
      <w:pPr>
        <w:spacing w:line="360" w:lineRule="auto"/>
        <w:rPr>
          <w:rFonts w:asciiTheme="majorBidi" w:hAnsiTheme="majorBidi" w:cstheme="majorBidi"/>
          <w:color w:val="000000" w:themeColor="text1"/>
        </w:rPr>
      </w:pPr>
      <w:proofErr w:type="gramStart"/>
      <w:r w:rsidRPr="003507BC">
        <w:rPr>
          <w:rFonts w:asciiTheme="majorBidi" w:hAnsiTheme="majorBidi" w:cstheme="majorBidi"/>
        </w:rPr>
        <w:lastRenderedPageBreak/>
        <w:t>Brin</w:t>
      </w:r>
      <w:r>
        <w:rPr>
          <w:rFonts w:asciiTheme="majorBidi" w:hAnsiTheme="majorBidi" w:cstheme="majorBidi"/>
          <w:color w:val="000000" w:themeColor="text1"/>
        </w:rPr>
        <w:t>[</w:t>
      </w:r>
      <w:proofErr w:type="gramEnd"/>
      <w:r>
        <w:rPr>
          <w:rFonts w:asciiTheme="majorBidi" w:hAnsiTheme="majorBidi" w:cstheme="majorBidi"/>
          <w:color w:val="000000" w:themeColor="text1"/>
        </w:rPr>
        <w:t>22]</w:t>
      </w:r>
      <w:r w:rsidRPr="003507BC">
        <w:rPr>
          <w:rFonts w:asciiTheme="majorBidi" w:hAnsiTheme="majorBidi" w:cstheme="majorBidi"/>
        </w:rPr>
        <w:t xml:space="preserve"> </w:t>
      </w:r>
      <w:r w:rsidR="00E85AB7" w:rsidRPr="003507BC">
        <w:rPr>
          <w:rFonts w:asciiTheme="majorBidi" w:hAnsiTheme="majorBidi" w:cstheme="majorBidi"/>
        </w:rPr>
        <w:t xml:space="preserve">index </w:t>
      </w:r>
      <w:r w:rsidRPr="003507BC">
        <w:rPr>
          <w:rFonts w:asciiTheme="majorBidi" w:hAnsiTheme="majorBidi" w:cstheme="majorBidi"/>
        </w:rPr>
        <w:t xml:space="preserve">is </w:t>
      </w:r>
      <w:r w:rsidR="00E85AB7" w:rsidRPr="003507BC">
        <w:rPr>
          <w:rFonts w:asciiTheme="majorBidi" w:hAnsiTheme="majorBidi" w:cstheme="majorBidi"/>
        </w:rPr>
        <w:t>a</w:t>
      </w:r>
      <w:r w:rsidRPr="003507BC">
        <w:rPr>
          <w:rFonts w:asciiTheme="majorBidi" w:hAnsiTheme="majorBidi" w:cstheme="majorBidi"/>
        </w:rPr>
        <w:t xml:space="preserve">n </w:t>
      </w:r>
      <w:r w:rsidR="00E85AB7" w:rsidRPr="003507BC">
        <w:rPr>
          <w:rFonts w:asciiTheme="majorBidi" w:hAnsiTheme="majorBidi" w:cstheme="majorBidi"/>
        </w:rPr>
        <w:t>access method intended to enable very fast scanning of</w:t>
      </w:r>
      <w:r w:rsidR="004024D3">
        <w:rPr>
          <w:rFonts w:asciiTheme="majorBidi" w:hAnsiTheme="majorBidi" w:cstheme="majorBidi"/>
        </w:rPr>
        <w:t xml:space="preserve"> </w:t>
      </w:r>
      <w:r w:rsidRPr="003507BC">
        <w:rPr>
          <w:rFonts w:asciiTheme="majorBidi" w:hAnsiTheme="majorBidi" w:cstheme="majorBidi"/>
        </w:rPr>
        <w:t xml:space="preserve">extremely </w:t>
      </w:r>
      <w:r w:rsidR="00E85AB7" w:rsidRPr="003507BC">
        <w:rPr>
          <w:rFonts w:asciiTheme="majorBidi" w:hAnsiTheme="majorBidi" w:cstheme="majorBidi"/>
        </w:rPr>
        <w:t>large tables.</w:t>
      </w:r>
      <w:r w:rsidRPr="003507BC">
        <w:rPr>
          <w:rFonts w:asciiTheme="majorBidi" w:hAnsiTheme="majorBidi" w:cstheme="majorBidi"/>
        </w:rPr>
        <w:t xml:space="preserve"> The idea is to </w:t>
      </w:r>
      <w:r w:rsidR="00E85AB7" w:rsidRPr="003507BC">
        <w:rPr>
          <w:rFonts w:asciiTheme="majorBidi" w:hAnsiTheme="majorBidi" w:cstheme="majorBidi"/>
        </w:rPr>
        <w:t>keep track of the min</w:t>
      </w:r>
      <w:r w:rsidRPr="003507BC">
        <w:rPr>
          <w:rFonts w:asciiTheme="majorBidi" w:hAnsiTheme="majorBidi" w:cstheme="majorBidi"/>
        </w:rPr>
        <w:t xml:space="preserve"> </w:t>
      </w:r>
      <w:r w:rsidR="00E85AB7" w:rsidRPr="003507BC">
        <w:rPr>
          <w:rFonts w:asciiTheme="majorBidi" w:hAnsiTheme="majorBidi" w:cstheme="majorBidi"/>
        </w:rPr>
        <w:t>and max</w:t>
      </w:r>
      <w:r w:rsidRPr="003507BC">
        <w:rPr>
          <w:rFonts w:asciiTheme="majorBidi" w:hAnsiTheme="majorBidi" w:cstheme="majorBidi"/>
        </w:rPr>
        <w:t xml:space="preserve"> </w:t>
      </w:r>
      <w:r w:rsidR="00E85AB7" w:rsidRPr="003507BC">
        <w:rPr>
          <w:rFonts w:asciiTheme="majorBidi" w:hAnsiTheme="majorBidi" w:cstheme="majorBidi"/>
        </w:rPr>
        <w:t>values in consecutive groups of heap page</w:t>
      </w:r>
      <w:r w:rsidRPr="003507BC">
        <w:rPr>
          <w:rFonts w:asciiTheme="majorBidi" w:hAnsiTheme="majorBidi" w:cstheme="majorBidi"/>
        </w:rPr>
        <w:t>s, t</w:t>
      </w:r>
      <w:r w:rsidR="00E85AB7" w:rsidRPr="003507BC">
        <w:rPr>
          <w:rFonts w:asciiTheme="majorBidi" w:hAnsiTheme="majorBidi" w:cstheme="majorBidi"/>
        </w:rPr>
        <w:t>hese values can be</w:t>
      </w:r>
      <w:r w:rsidRPr="003507BC">
        <w:rPr>
          <w:rFonts w:asciiTheme="majorBidi" w:hAnsiTheme="majorBidi" w:cstheme="majorBidi"/>
        </w:rPr>
        <w:t xml:space="preserve"> </w:t>
      </w:r>
      <w:r w:rsidR="00E85AB7" w:rsidRPr="003507BC">
        <w:rPr>
          <w:rFonts w:asciiTheme="majorBidi" w:hAnsiTheme="majorBidi" w:cstheme="majorBidi"/>
        </w:rPr>
        <w:t>used to avoid scanning such pages.</w:t>
      </w:r>
      <w:r w:rsidRPr="003507BC">
        <w:rPr>
          <w:rFonts w:asciiTheme="majorBidi" w:hAnsiTheme="majorBidi" w:cstheme="majorBidi"/>
        </w:rPr>
        <w:t xml:space="preserve"> </w:t>
      </w:r>
    </w:p>
    <w:p w14:paraId="2FADB64E" w14:textId="38E15FE7" w:rsidR="00E85AB7" w:rsidRPr="00E85AB7" w:rsidRDefault="00E85AB7" w:rsidP="00E85AB7">
      <w:pPr>
        <w:rPr>
          <w:rFonts w:asciiTheme="majorBidi" w:hAnsiTheme="majorBidi" w:cstheme="majorBidi"/>
          <w:i/>
          <w:iCs/>
        </w:rPr>
      </w:pPr>
    </w:p>
    <w:p w14:paraId="2BD21EA3" w14:textId="0542AECF" w:rsidR="00E85AB7" w:rsidRPr="00601154" w:rsidRDefault="00E85AB7" w:rsidP="00E85AB7">
      <w:pPr>
        <w:spacing w:line="360" w:lineRule="auto"/>
        <w:rPr>
          <w:rFonts w:asciiTheme="majorBidi" w:eastAsiaTheme="minorHAnsi" w:hAnsiTheme="majorBidi" w:cstheme="majorBidi"/>
          <w:b/>
          <w:bCs/>
        </w:rPr>
      </w:pPr>
      <w:r w:rsidRPr="00601154">
        <w:rPr>
          <w:rFonts w:asciiTheme="majorBidi" w:hAnsiTheme="majorBidi" w:cstheme="majorBidi"/>
          <w:color w:val="000000" w:themeColor="text1"/>
        </w:rPr>
        <w:t xml:space="preserve">The index creation query on </w:t>
      </w:r>
      <w:proofErr w:type="spellStart"/>
      <w:r w:rsidRPr="00E85AB7">
        <w:rPr>
          <w:rFonts w:asciiTheme="majorBidi" w:hAnsiTheme="majorBidi" w:cstheme="majorBidi"/>
          <w:i/>
          <w:iCs/>
        </w:rPr>
        <w:t>l_shipdate</w:t>
      </w:r>
      <w:proofErr w:type="spellEnd"/>
      <w:r>
        <w:rPr>
          <w:rFonts w:asciiTheme="majorBidi" w:hAnsiTheme="majorBidi" w:cstheme="majorBidi"/>
          <w:i/>
          <w:iCs/>
        </w:rPr>
        <w:t xml:space="preserve"> </w:t>
      </w:r>
      <w:r w:rsidRPr="00601154">
        <w:rPr>
          <w:rFonts w:asciiTheme="majorBidi" w:hAnsiTheme="majorBidi" w:cstheme="majorBidi"/>
          <w:color w:val="000000" w:themeColor="text1"/>
        </w:rPr>
        <w:t xml:space="preserve">can be seen in </w:t>
      </w:r>
      <w:r w:rsidR="00E1275E">
        <w:rPr>
          <w:rFonts w:asciiTheme="majorBidi" w:hAnsiTheme="majorBidi" w:cstheme="majorBidi"/>
          <w:color w:val="000000" w:themeColor="text1"/>
        </w:rPr>
        <w:t>f</w:t>
      </w:r>
      <w:r w:rsidRPr="00601154">
        <w:rPr>
          <w:rFonts w:asciiTheme="majorBidi" w:hAnsiTheme="majorBidi" w:cstheme="majorBidi"/>
          <w:color w:val="000000" w:themeColor="text1"/>
        </w:rPr>
        <w:t xml:space="preserve">igure </w:t>
      </w:r>
      <w:r>
        <w:rPr>
          <w:rFonts w:asciiTheme="majorBidi" w:hAnsiTheme="majorBidi" w:cstheme="majorBidi"/>
          <w:color w:val="000000" w:themeColor="text1"/>
        </w:rPr>
        <w:t>7</w:t>
      </w:r>
      <w:r w:rsidR="00311371">
        <w:rPr>
          <w:rFonts w:asciiTheme="majorBidi" w:hAnsiTheme="majorBidi" w:cstheme="majorBidi"/>
          <w:color w:val="000000" w:themeColor="text1"/>
        </w:rPr>
        <w:t>2</w:t>
      </w:r>
      <w:r w:rsidRPr="00601154">
        <w:rPr>
          <w:rFonts w:asciiTheme="majorBidi" w:hAnsiTheme="majorBidi" w:cstheme="majorBidi"/>
          <w:color w:val="000000" w:themeColor="text1"/>
        </w:rPr>
        <w:t xml:space="preserve">. </w:t>
      </w:r>
    </w:p>
    <w:p w14:paraId="68C02385" w14:textId="0FB75AF2" w:rsidR="00C777F2" w:rsidRDefault="00E85AB7" w:rsidP="00932DD4">
      <w:pPr>
        <w:spacing w:line="360" w:lineRule="auto"/>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14:anchorId="0828BF33" wp14:editId="5079D58F">
            <wp:extent cx="5727700" cy="3079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8">
                      <a:extLst>
                        <a:ext uri="{28A0092B-C50C-407E-A947-70E740481C1C}">
                          <a14:useLocalDpi xmlns:a14="http://schemas.microsoft.com/office/drawing/2010/main" val="0"/>
                        </a:ext>
                      </a:extLst>
                    </a:blip>
                    <a:stretch>
                      <a:fillRect/>
                    </a:stretch>
                  </pic:blipFill>
                  <pic:spPr>
                    <a:xfrm>
                      <a:off x="0" y="0"/>
                      <a:ext cx="5727700" cy="307975"/>
                    </a:xfrm>
                    <a:prstGeom prst="rect">
                      <a:avLst/>
                    </a:prstGeom>
                  </pic:spPr>
                </pic:pic>
              </a:graphicData>
            </a:graphic>
          </wp:inline>
        </w:drawing>
      </w:r>
    </w:p>
    <w:p w14:paraId="615E94F6" w14:textId="584A7431" w:rsidR="00F704FA" w:rsidRDefault="00E85AB7" w:rsidP="00F704FA">
      <w:pPr>
        <w:rPr>
          <w:rFonts w:asciiTheme="majorBidi" w:hAnsiTheme="majorBidi" w:cstheme="majorBidi"/>
          <w:color w:val="FF0000"/>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Pr>
          <w:rFonts w:asciiTheme="majorBidi" w:hAnsiTheme="majorBidi" w:cstheme="majorBidi"/>
          <w:b/>
          <w:bCs/>
          <w:lang w:val="en-GB"/>
        </w:rPr>
        <w:t>7</w:t>
      </w:r>
      <w:r w:rsidR="00311371">
        <w:rPr>
          <w:rFonts w:asciiTheme="majorBidi" w:hAnsiTheme="majorBidi" w:cstheme="majorBidi"/>
          <w:b/>
          <w:bCs/>
          <w:lang w:val="en-GB"/>
        </w:rPr>
        <w:t>2</w:t>
      </w:r>
      <w:r w:rsidRPr="00601154">
        <w:rPr>
          <w:rFonts w:asciiTheme="majorBidi" w:hAnsiTheme="majorBidi" w:cstheme="majorBidi"/>
          <w:b/>
          <w:bCs/>
          <w:lang w:val="en-GB"/>
        </w:rPr>
        <w:t xml:space="preserve">- </w:t>
      </w:r>
      <w:r w:rsidR="009E2B4F" w:rsidRPr="009E2B4F">
        <w:rPr>
          <w:rFonts w:asciiTheme="majorBidi" w:hAnsiTheme="majorBidi" w:cstheme="majorBidi"/>
          <w:color w:val="000000" w:themeColor="text1"/>
          <w:lang w:val="en-GB"/>
        </w:rPr>
        <w:t xml:space="preserve">TPC-H SF-5 </w:t>
      </w:r>
      <w:proofErr w:type="spellStart"/>
      <w:r w:rsidR="009E2B4F" w:rsidRPr="009E2B4F">
        <w:rPr>
          <w:rFonts w:asciiTheme="majorBidi" w:hAnsiTheme="majorBidi" w:cstheme="majorBidi"/>
          <w:i/>
          <w:iCs/>
          <w:color w:val="000000" w:themeColor="text1"/>
          <w:lang w:val="en-GB"/>
        </w:rPr>
        <w:t>lineitem</w:t>
      </w:r>
      <w:proofErr w:type="spellEnd"/>
      <w:r w:rsidR="009E2B4F">
        <w:rPr>
          <w:rFonts w:asciiTheme="majorBidi" w:hAnsiTheme="majorBidi" w:cstheme="majorBidi"/>
          <w:color w:val="000000" w:themeColor="text1"/>
          <w:lang w:val="en-GB"/>
        </w:rPr>
        <w:t xml:space="preserve"> </w:t>
      </w:r>
      <w:r w:rsidRPr="009E2B4F">
        <w:rPr>
          <w:rFonts w:asciiTheme="majorBidi" w:hAnsiTheme="majorBidi" w:cstheme="majorBidi"/>
          <w:color w:val="000000" w:themeColor="text1"/>
          <w:lang w:val="en-GB"/>
        </w:rPr>
        <w:t>Index Creation</w:t>
      </w:r>
      <w:r w:rsidRPr="009E2B4F">
        <w:rPr>
          <w:rFonts w:asciiTheme="majorBidi" w:hAnsiTheme="majorBidi" w:cstheme="majorBidi"/>
          <w:b/>
          <w:bCs/>
          <w:color w:val="000000" w:themeColor="text1"/>
          <w:lang w:val="en-GB"/>
        </w:rPr>
        <w:br/>
      </w:r>
      <w:r w:rsidR="00F704FA" w:rsidRPr="00D910DD">
        <w:rPr>
          <w:rFonts w:asciiTheme="majorBidi" w:hAnsiTheme="majorBidi" w:cstheme="majorBidi"/>
          <w:color w:val="FF0000"/>
        </w:rPr>
        <w:br/>
      </w:r>
    </w:p>
    <w:p w14:paraId="23F7CC3E" w14:textId="60B61B76" w:rsidR="00361E24" w:rsidRPr="00601154" w:rsidRDefault="00361E24" w:rsidP="00361E24">
      <w:pPr>
        <w:spacing w:line="360" w:lineRule="auto"/>
        <w:rPr>
          <w:rFonts w:asciiTheme="majorBidi" w:hAnsiTheme="majorBidi" w:cstheme="majorBidi"/>
          <w:lang w:val="en-GB"/>
        </w:rPr>
      </w:pPr>
      <w:r w:rsidRPr="00601154">
        <w:rPr>
          <w:rFonts w:asciiTheme="majorBidi" w:hAnsiTheme="majorBidi" w:cstheme="majorBidi"/>
          <w:lang w:val="en-GB"/>
        </w:rPr>
        <w:t xml:space="preserve">To </w:t>
      </w:r>
      <w:r>
        <w:rPr>
          <w:rFonts w:asciiTheme="majorBidi" w:hAnsiTheme="majorBidi" w:cstheme="majorBidi"/>
          <w:lang w:val="en-GB"/>
        </w:rPr>
        <w:t>confirm</w:t>
      </w:r>
      <w:r w:rsidRPr="00601154">
        <w:rPr>
          <w:rFonts w:asciiTheme="majorBidi" w:hAnsiTheme="majorBidi" w:cstheme="majorBidi"/>
          <w:lang w:val="en-GB"/>
        </w:rPr>
        <w:t xml:space="preserve"> that we </w:t>
      </w:r>
      <w:r w:rsidR="00311371">
        <w:rPr>
          <w:rFonts w:asciiTheme="majorBidi" w:hAnsiTheme="majorBidi" w:cstheme="majorBidi"/>
          <w:lang w:val="en-GB"/>
        </w:rPr>
        <w:t>improved</w:t>
      </w:r>
      <w:r w:rsidRPr="00601154">
        <w:rPr>
          <w:rFonts w:asciiTheme="majorBidi" w:hAnsiTheme="majorBidi" w:cstheme="majorBidi"/>
          <w:lang w:val="en-GB"/>
        </w:rPr>
        <w:t xml:space="preserve"> </w:t>
      </w:r>
      <w:r w:rsidR="00311371">
        <w:rPr>
          <w:rFonts w:asciiTheme="majorBidi" w:hAnsiTheme="majorBidi" w:cstheme="majorBidi"/>
          <w:lang w:val="en-GB"/>
        </w:rPr>
        <w:t>our query execution time</w:t>
      </w:r>
      <w:r w:rsidRPr="00601154">
        <w:rPr>
          <w:rFonts w:asciiTheme="majorBidi" w:hAnsiTheme="majorBidi" w:cstheme="majorBidi"/>
          <w:lang w:val="en-GB"/>
        </w:rPr>
        <w:t xml:space="preserve">, we will use </w:t>
      </w:r>
      <w:proofErr w:type="spellStart"/>
      <w:r w:rsidRPr="00601154">
        <w:rPr>
          <w:rFonts w:asciiTheme="majorBidi" w:hAnsiTheme="majorBidi" w:cstheme="majorBidi"/>
          <w:lang w:val="en-GB"/>
        </w:rPr>
        <w:t>QueryFlow</w:t>
      </w:r>
      <w:proofErr w:type="spellEnd"/>
      <w:r w:rsidRPr="00601154">
        <w:rPr>
          <w:rFonts w:asciiTheme="majorBidi" w:hAnsiTheme="majorBidi" w:cstheme="majorBidi"/>
          <w:lang w:val="en-GB"/>
        </w:rPr>
        <w:t xml:space="preserve"> to visualize the duration again. The corresponding Sankey that represents the duration of our query now can be seen in </w:t>
      </w:r>
      <w:r w:rsidR="00E1275E">
        <w:rPr>
          <w:rFonts w:asciiTheme="majorBidi" w:hAnsiTheme="majorBidi" w:cstheme="majorBidi"/>
          <w:lang w:val="en-GB"/>
        </w:rPr>
        <w:t>f</w:t>
      </w:r>
      <w:r w:rsidRPr="00601154">
        <w:rPr>
          <w:rFonts w:asciiTheme="majorBidi" w:hAnsiTheme="majorBidi" w:cstheme="majorBidi"/>
          <w:lang w:val="en-GB"/>
        </w:rPr>
        <w:t xml:space="preserve">igure </w:t>
      </w:r>
      <w:r w:rsidR="00311371">
        <w:rPr>
          <w:rFonts w:asciiTheme="majorBidi" w:hAnsiTheme="majorBidi" w:cstheme="majorBidi"/>
          <w:lang w:val="en-GB"/>
        </w:rPr>
        <w:t>73</w:t>
      </w:r>
      <w:r w:rsidRPr="00601154">
        <w:rPr>
          <w:rFonts w:asciiTheme="majorBidi" w:hAnsiTheme="majorBidi" w:cstheme="majorBidi"/>
          <w:lang w:val="en-GB"/>
        </w:rPr>
        <w:t>.</w:t>
      </w:r>
    </w:p>
    <w:p w14:paraId="74631DAB" w14:textId="43FB09D3" w:rsidR="00361E24" w:rsidRPr="00601154" w:rsidRDefault="00311371" w:rsidP="00361E24">
      <w:pPr>
        <w:spacing w:line="360" w:lineRule="auto"/>
        <w:rPr>
          <w:rFonts w:asciiTheme="majorBidi" w:hAnsiTheme="majorBidi" w:cstheme="majorBidi"/>
          <w:b/>
          <w:bCs/>
          <w:lang w:val="en-GB"/>
        </w:rPr>
      </w:pPr>
      <w:r>
        <w:rPr>
          <w:rFonts w:asciiTheme="majorBidi" w:hAnsiTheme="majorBidi" w:cstheme="majorBidi"/>
          <w:b/>
          <w:bCs/>
          <w:noProof/>
        </w:rPr>
        <w:drawing>
          <wp:inline distT="0" distB="0" distL="0" distR="0" wp14:anchorId="0665DFD1" wp14:editId="219F8B67">
            <wp:extent cx="5723928" cy="1259058"/>
            <wp:effectExtent l="0" t="0" r="3810" b="0"/>
            <wp:docPr id="79" name="Picture 7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waterfall cha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84007" cy="1272273"/>
                    </a:xfrm>
                    <a:prstGeom prst="rect">
                      <a:avLst/>
                    </a:prstGeom>
                  </pic:spPr>
                </pic:pic>
              </a:graphicData>
            </a:graphic>
          </wp:inline>
        </w:drawing>
      </w:r>
    </w:p>
    <w:p w14:paraId="19761D56" w14:textId="736ACD54" w:rsidR="00361E24" w:rsidRPr="009E2B4F" w:rsidRDefault="00361E24" w:rsidP="00361E24">
      <w:pPr>
        <w:spacing w:line="360" w:lineRule="auto"/>
        <w:rPr>
          <w:rFonts w:asciiTheme="majorBidi" w:hAnsiTheme="majorBidi" w:cstheme="majorBidi"/>
          <w:color w:val="000000" w:themeColor="text1"/>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311371">
        <w:rPr>
          <w:rFonts w:asciiTheme="majorBidi" w:hAnsiTheme="majorBidi" w:cstheme="majorBidi"/>
          <w:b/>
          <w:bCs/>
          <w:lang w:val="en-GB"/>
        </w:rPr>
        <w:t>73</w:t>
      </w:r>
      <w:r w:rsidR="009E2B4F" w:rsidRPr="009E2B4F">
        <w:rPr>
          <w:rFonts w:asciiTheme="majorBidi" w:hAnsiTheme="majorBidi" w:cstheme="majorBidi"/>
          <w:color w:val="000000" w:themeColor="text1"/>
          <w:lang w:val="en-GB"/>
        </w:rPr>
        <w:t xml:space="preserve"> TPC-H SF-5 Sankey-diagram for </w:t>
      </w:r>
      <w:r w:rsidR="007A4F71">
        <w:rPr>
          <w:rFonts w:asciiTheme="majorBidi" w:hAnsiTheme="majorBidi" w:cstheme="majorBidi"/>
          <w:color w:val="000000" w:themeColor="text1"/>
          <w:lang w:val="en-GB"/>
        </w:rPr>
        <w:t xml:space="preserve">the </w:t>
      </w:r>
      <w:r w:rsidR="009E2B4F" w:rsidRPr="009E2B4F">
        <w:rPr>
          <w:rFonts w:asciiTheme="majorBidi" w:hAnsiTheme="majorBidi" w:cstheme="majorBidi"/>
          <w:color w:val="000000" w:themeColor="text1"/>
          <w:lang w:val="en-GB"/>
        </w:rPr>
        <w:t>slowest query a</w:t>
      </w:r>
      <w:r w:rsidRPr="009E2B4F">
        <w:rPr>
          <w:rFonts w:asciiTheme="majorBidi" w:hAnsiTheme="majorBidi" w:cstheme="majorBidi"/>
          <w:color w:val="000000" w:themeColor="text1"/>
          <w:lang w:val="en-GB"/>
        </w:rPr>
        <w:t xml:space="preserve">fter </w:t>
      </w:r>
      <w:r w:rsidR="009E2B4F" w:rsidRPr="009E2B4F">
        <w:rPr>
          <w:rFonts w:asciiTheme="majorBidi" w:hAnsiTheme="majorBidi" w:cstheme="majorBidi"/>
          <w:color w:val="000000" w:themeColor="text1"/>
          <w:lang w:val="en-GB"/>
        </w:rPr>
        <w:t>i</w:t>
      </w:r>
      <w:r w:rsidRPr="009E2B4F">
        <w:rPr>
          <w:rFonts w:asciiTheme="majorBidi" w:hAnsiTheme="majorBidi" w:cstheme="majorBidi"/>
          <w:color w:val="000000" w:themeColor="text1"/>
          <w:lang w:val="en-GB"/>
        </w:rPr>
        <w:t>ndex</w:t>
      </w:r>
      <w:r w:rsidR="009E2B4F" w:rsidRPr="009E2B4F">
        <w:rPr>
          <w:rFonts w:asciiTheme="majorBidi" w:hAnsiTheme="majorBidi" w:cstheme="majorBidi"/>
          <w:color w:val="000000" w:themeColor="text1"/>
          <w:lang w:val="en-GB"/>
        </w:rPr>
        <w:t xml:space="preserve"> creation</w:t>
      </w:r>
    </w:p>
    <w:p w14:paraId="63503B97" w14:textId="77777777" w:rsidR="00361E24" w:rsidRPr="00601154" w:rsidRDefault="00361E24" w:rsidP="00361E24">
      <w:pPr>
        <w:spacing w:line="360" w:lineRule="auto"/>
        <w:rPr>
          <w:rFonts w:asciiTheme="majorBidi" w:hAnsiTheme="majorBidi" w:cstheme="majorBidi"/>
        </w:rPr>
      </w:pPr>
    </w:p>
    <w:p w14:paraId="4117B4C2" w14:textId="25BD2B91" w:rsidR="007A4F71" w:rsidRDefault="00361E24" w:rsidP="00001222">
      <w:pPr>
        <w:spacing w:line="360" w:lineRule="auto"/>
        <w:rPr>
          <w:rFonts w:asciiTheme="majorBidi" w:hAnsiTheme="majorBidi" w:cstheme="majorBidi"/>
        </w:rPr>
      </w:pPr>
      <w:r w:rsidRPr="00601154">
        <w:rPr>
          <w:rFonts w:asciiTheme="majorBidi" w:hAnsiTheme="majorBidi" w:cstheme="majorBidi"/>
        </w:rPr>
        <w:t xml:space="preserve">The total query duration is </w:t>
      </w:r>
      <w:r w:rsidR="00311371" w:rsidRPr="00D55B62">
        <w:rPr>
          <w:rFonts w:asciiTheme="majorBidi" w:hAnsiTheme="majorBidi" w:cstheme="majorBidi"/>
          <w:b/>
          <w:bCs/>
        </w:rPr>
        <w:t>12.8</w:t>
      </w:r>
      <w:r w:rsidRPr="00D55B62">
        <w:rPr>
          <w:rFonts w:asciiTheme="majorBidi" w:hAnsiTheme="majorBidi" w:cstheme="majorBidi"/>
          <w:b/>
          <w:bCs/>
        </w:rPr>
        <w:t xml:space="preserve"> seconds </w:t>
      </w:r>
      <w:r>
        <w:rPr>
          <w:rFonts w:asciiTheme="majorBidi" w:hAnsiTheme="majorBidi" w:cstheme="majorBidi"/>
        </w:rPr>
        <w:t xml:space="preserve">a </w:t>
      </w:r>
      <w:r w:rsidR="00311371">
        <w:rPr>
          <w:rFonts w:asciiTheme="majorBidi" w:hAnsiTheme="majorBidi" w:cstheme="majorBidi"/>
        </w:rPr>
        <w:t>~</w:t>
      </w:r>
      <w:r w:rsidR="00001222">
        <w:rPr>
          <w:rFonts w:asciiTheme="majorBidi" w:hAnsiTheme="majorBidi" w:cstheme="majorBidi"/>
        </w:rPr>
        <w:t>3.5-time</w:t>
      </w:r>
      <w:r>
        <w:rPr>
          <w:rFonts w:asciiTheme="majorBidi" w:hAnsiTheme="majorBidi" w:cstheme="majorBidi"/>
        </w:rPr>
        <w:t xml:space="preserve"> improvement</w:t>
      </w:r>
      <w:r w:rsidRPr="00601154">
        <w:rPr>
          <w:rFonts w:asciiTheme="majorBidi" w:hAnsiTheme="majorBidi" w:cstheme="majorBidi"/>
        </w:rPr>
        <w:t xml:space="preserve">, we can see in </w:t>
      </w:r>
      <w:r w:rsidR="00E1275E">
        <w:rPr>
          <w:rFonts w:asciiTheme="majorBidi" w:hAnsiTheme="majorBidi" w:cstheme="majorBidi"/>
        </w:rPr>
        <w:t>f</w:t>
      </w:r>
      <w:r w:rsidRPr="00601154">
        <w:rPr>
          <w:rFonts w:asciiTheme="majorBidi" w:hAnsiTheme="majorBidi" w:cstheme="majorBidi"/>
        </w:rPr>
        <w:t xml:space="preserve">igure </w:t>
      </w:r>
      <w:r w:rsidR="00311371">
        <w:rPr>
          <w:rFonts w:asciiTheme="majorBidi" w:hAnsiTheme="majorBidi" w:cstheme="majorBidi"/>
        </w:rPr>
        <w:t>73</w:t>
      </w:r>
      <w:r w:rsidRPr="00601154">
        <w:rPr>
          <w:rFonts w:asciiTheme="majorBidi" w:hAnsiTheme="majorBidi" w:cstheme="majorBidi"/>
        </w:rPr>
        <w:t xml:space="preserve"> that it improved both the </w:t>
      </w:r>
      <w:proofErr w:type="spellStart"/>
      <w:r w:rsidR="00311371">
        <w:rPr>
          <w:rFonts w:asciiTheme="majorBidi" w:hAnsiTheme="majorBidi" w:cstheme="majorBidi"/>
          <w:i/>
          <w:iCs/>
        </w:rPr>
        <w:t>Linitem</w:t>
      </w:r>
      <w:proofErr w:type="spellEnd"/>
      <w:r w:rsidRPr="00601154">
        <w:rPr>
          <w:rFonts w:asciiTheme="majorBidi" w:hAnsiTheme="majorBidi" w:cstheme="majorBidi"/>
          <w:i/>
          <w:iCs/>
        </w:rPr>
        <w:t xml:space="preserve">* </w:t>
      </w:r>
      <w:r w:rsidRPr="00601154">
        <w:rPr>
          <w:rFonts w:asciiTheme="majorBidi" w:hAnsiTheme="majorBidi" w:cstheme="majorBidi"/>
        </w:rPr>
        <w:t>and th</w:t>
      </w:r>
      <w:r w:rsidR="00311371">
        <w:rPr>
          <w:rFonts w:asciiTheme="majorBidi" w:hAnsiTheme="majorBidi" w:cstheme="majorBidi"/>
        </w:rPr>
        <w:t>at the slowest part now is</w:t>
      </w:r>
      <w:r w:rsidRPr="00601154">
        <w:rPr>
          <w:rFonts w:asciiTheme="majorBidi" w:hAnsiTheme="majorBidi" w:cstheme="majorBidi"/>
        </w:rPr>
        <w:t xml:space="preserve"> the </w:t>
      </w:r>
      <w:r w:rsidR="00311371">
        <w:rPr>
          <w:rFonts w:asciiTheme="majorBidi" w:hAnsiTheme="majorBidi" w:cstheme="majorBidi"/>
          <w:i/>
          <w:iCs/>
        </w:rPr>
        <w:t>AGG</w:t>
      </w:r>
      <w:r w:rsidRPr="00601154">
        <w:rPr>
          <w:rFonts w:asciiTheme="majorBidi" w:hAnsiTheme="majorBidi" w:cstheme="majorBidi"/>
        </w:rPr>
        <w:t xml:space="preserve">.  </w:t>
      </w:r>
      <w:r w:rsidRPr="00601154">
        <w:rPr>
          <w:rFonts w:asciiTheme="majorBidi" w:hAnsiTheme="majorBidi" w:cstheme="majorBidi"/>
        </w:rPr>
        <w:br/>
      </w:r>
    </w:p>
    <w:p w14:paraId="26B7E639" w14:textId="4D5FAFDF" w:rsidR="00311371" w:rsidRPr="00932DD4" w:rsidRDefault="00311371" w:rsidP="006D3529">
      <w:pPr>
        <w:spacing w:line="360" w:lineRule="auto"/>
        <w:rPr>
          <w:rFonts w:asciiTheme="majorBidi" w:hAnsiTheme="majorBidi" w:cstheme="majorBidi"/>
          <w:color w:val="000000" w:themeColor="text1"/>
        </w:rPr>
      </w:pPr>
      <w:r w:rsidRPr="00932DD4">
        <w:rPr>
          <w:rFonts w:asciiTheme="majorBidi" w:hAnsiTheme="majorBidi" w:cstheme="majorBidi"/>
          <w:color w:val="000000" w:themeColor="text1"/>
        </w:rPr>
        <w:t xml:space="preserve">After the database configuration optimization, </w:t>
      </w:r>
      <w:r w:rsidR="006D3529">
        <w:rPr>
          <w:rFonts w:asciiTheme="majorBidi" w:hAnsiTheme="majorBidi" w:cstheme="majorBidi"/>
          <w:color w:val="000000" w:themeColor="text1"/>
        </w:rPr>
        <w:t xml:space="preserve">and </w:t>
      </w:r>
      <w:r w:rsidRPr="00932DD4">
        <w:rPr>
          <w:rFonts w:asciiTheme="majorBidi" w:hAnsiTheme="majorBidi" w:cstheme="majorBidi"/>
          <w:color w:val="000000" w:themeColor="text1"/>
        </w:rPr>
        <w:t xml:space="preserve">the </w:t>
      </w:r>
      <w:r>
        <w:rPr>
          <w:rFonts w:asciiTheme="majorBidi" w:hAnsiTheme="majorBidi" w:cstheme="majorBidi"/>
          <w:color w:val="000000" w:themeColor="text1"/>
        </w:rPr>
        <w:t>query optimization</w:t>
      </w:r>
      <w:r w:rsidR="006D3529">
        <w:rPr>
          <w:rFonts w:asciiTheme="majorBidi" w:hAnsiTheme="majorBidi" w:cstheme="majorBidi"/>
          <w:color w:val="000000" w:themeColor="text1"/>
        </w:rPr>
        <w:t>,</w:t>
      </w:r>
      <w:r>
        <w:rPr>
          <w:rFonts w:asciiTheme="majorBidi" w:hAnsiTheme="majorBidi" w:cstheme="majorBidi"/>
          <w:color w:val="000000" w:themeColor="text1"/>
        </w:rPr>
        <w:t xml:space="preserve"> our </w:t>
      </w:r>
      <w:r w:rsidRPr="00932DD4">
        <w:rPr>
          <w:rFonts w:asciiTheme="majorBidi" w:hAnsiTheme="majorBidi" w:cstheme="majorBidi"/>
          <w:color w:val="000000" w:themeColor="text1"/>
        </w:rPr>
        <w:t xml:space="preserve">benchmark took </w:t>
      </w:r>
      <w:r w:rsidRPr="00D55B62">
        <w:rPr>
          <w:rFonts w:asciiTheme="majorBidi" w:hAnsiTheme="majorBidi" w:cstheme="majorBidi"/>
          <w:b/>
          <w:bCs/>
          <w:color w:val="000000" w:themeColor="text1"/>
        </w:rPr>
        <w:t>183.3 seconds</w:t>
      </w:r>
      <w:r w:rsidR="006D3529">
        <w:rPr>
          <w:rFonts w:asciiTheme="majorBidi" w:hAnsiTheme="majorBidi" w:cstheme="majorBidi"/>
          <w:color w:val="000000" w:themeColor="text1"/>
        </w:rPr>
        <w:t xml:space="preserve">, much less </w:t>
      </w:r>
      <w:r w:rsidR="00037D65">
        <w:rPr>
          <w:rFonts w:asciiTheme="majorBidi" w:hAnsiTheme="majorBidi" w:cstheme="majorBidi"/>
          <w:color w:val="000000" w:themeColor="text1"/>
        </w:rPr>
        <w:t>than</w:t>
      </w:r>
      <w:r w:rsidR="006D3529">
        <w:rPr>
          <w:rFonts w:asciiTheme="majorBidi" w:hAnsiTheme="majorBidi" w:cstheme="majorBidi"/>
          <w:color w:val="000000" w:themeColor="text1"/>
        </w:rPr>
        <w:t xml:space="preserve"> the original </w:t>
      </w:r>
      <w:r w:rsidR="00037D65">
        <w:rPr>
          <w:rFonts w:asciiTheme="majorBidi" w:hAnsiTheme="majorBidi" w:cstheme="majorBidi"/>
          <w:color w:val="000000" w:themeColor="text1"/>
        </w:rPr>
        <w:t>run</w:t>
      </w:r>
      <w:r w:rsidR="00037D65" w:rsidRPr="00932DD4">
        <w:rPr>
          <w:rFonts w:asciiTheme="majorBidi" w:hAnsiTheme="majorBidi" w:cstheme="majorBidi"/>
          <w:color w:val="000000" w:themeColor="text1"/>
        </w:rPr>
        <w:t xml:space="preserve"> (</w:t>
      </w:r>
      <w:r>
        <w:rPr>
          <w:rFonts w:asciiTheme="majorBidi" w:hAnsiTheme="majorBidi" w:cstheme="majorBidi"/>
          <w:color w:val="000000" w:themeColor="text1"/>
        </w:rPr>
        <w:t>after</w:t>
      </w:r>
      <w:r w:rsidRPr="00932DD4">
        <w:rPr>
          <w:rFonts w:asciiTheme="majorBidi" w:hAnsiTheme="majorBidi" w:cstheme="majorBidi"/>
          <w:color w:val="000000" w:themeColor="text1"/>
        </w:rPr>
        <w:t xml:space="preserve"> the</w:t>
      </w:r>
      <w:r>
        <w:rPr>
          <w:rFonts w:asciiTheme="majorBidi" w:hAnsiTheme="majorBidi" w:cstheme="majorBidi"/>
          <w:color w:val="000000" w:themeColor="text1"/>
        </w:rPr>
        <w:t xml:space="preserve"> configuration</w:t>
      </w:r>
      <w:r w:rsidRPr="00932DD4">
        <w:rPr>
          <w:rFonts w:asciiTheme="majorBidi" w:hAnsiTheme="majorBidi" w:cstheme="majorBidi"/>
          <w:color w:val="000000" w:themeColor="text1"/>
        </w:rPr>
        <w:t xml:space="preserve"> optimization it took 213) and </w:t>
      </w:r>
      <w:r w:rsidR="006D3529">
        <w:rPr>
          <w:rFonts w:asciiTheme="majorBidi" w:hAnsiTheme="majorBidi" w:cstheme="majorBidi"/>
          <w:color w:val="000000" w:themeColor="text1"/>
        </w:rPr>
        <w:t>we</w:t>
      </w:r>
      <w:r w:rsidR="006D3529" w:rsidRPr="00932DD4">
        <w:rPr>
          <w:rFonts w:asciiTheme="majorBidi" w:hAnsiTheme="majorBidi" w:cstheme="majorBidi"/>
          <w:color w:val="000000" w:themeColor="text1"/>
        </w:rPr>
        <w:t xml:space="preserve"> </w:t>
      </w:r>
      <w:r w:rsidRPr="00932DD4">
        <w:rPr>
          <w:rFonts w:asciiTheme="majorBidi" w:hAnsiTheme="majorBidi" w:cstheme="majorBidi"/>
          <w:color w:val="000000" w:themeColor="text1"/>
        </w:rPr>
        <w:t xml:space="preserve">can see the </w:t>
      </w:r>
      <w:r w:rsidR="006D3529">
        <w:rPr>
          <w:rFonts w:asciiTheme="majorBidi" w:hAnsiTheme="majorBidi" w:cstheme="majorBidi"/>
          <w:color w:val="000000" w:themeColor="text1"/>
        </w:rPr>
        <w:t xml:space="preserve">resulted </w:t>
      </w:r>
      <w:r w:rsidRPr="00932DD4">
        <w:rPr>
          <w:rFonts w:asciiTheme="majorBidi" w:hAnsiTheme="majorBidi" w:cstheme="majorBidi"/>
          <w:color w:val="000000" w:themeColor="text1"/>
        </w:rPr>
        <w:t xml:space="preserve">histogram in </w:t>
      </w:r>
      <w:r w:rsidR="00E1275E">
        <w:rPr>
          <w:rFonts w:asciiTheme="majorBidi" w:hAnsiTheme="majorBidi" w:cstheme="majorBidi"/>
          <w:color w:val="000000" w:themeColor="text1"/>
        </w:rPr>
        <w:t>f</w:t>
      </w:r>
      <w:r w:rsidRPr="00932DD4">
        <w:rPr>
          <w:rFonts w:asciiTheme="majorBidi" w:hAnsiTheme="majorBidi" w:cstheme="majorBidi"/>
          <w:color w:val="000000" w:themeColor="text1"/>
        </w:rPr>
        <w:t xml:space="preserve">igure </w:t>
      </w:r>
      <w:r>
        <w:rPr>
          <w:rFonts w:asciiTheme="majorBidi" w:hAnsiTheme="majorBidi" w:cstheme="majorBidi"/>
          <w:color w:val="000000" w:themeColor="text1"/>
        </w:rPr>
        <w:t>74</w:t>
      </w:r>
      <w:r w:rsidRPr="00932DD4">
        <w:rPr>
          <w:rFonts w:asciiTheme="majorBidi" w:hAnsiTheme="majorBidi" w:cstheme="majorBidi"/>
          <w:color w:val="000000" w:themeColor="text1"/>
        </w:rPr>
        <w:t>.</w:t>
      </w:r>
    </w:p>
    <w:p w14:paraId="7807E727" w14:textId="2A419579" w:rsidR="00311371" w:rsidRDefault="009E2B4F" w:rsidP="00311371">
      <w:pPr>
        <w:rPr>
          <w:rFonts w:asciiTheme="majorBidi" w:hAnsiTheme="majorBidi" w:cstheme="majorBidi"/>
          <w:color w:val="FF0000"/>
        </w:rPr>
      </w:pPr>
      <w:r>
        <w:rPr>
          <w:rFonts w:asciiTheme="majorBidi" w:hAnsiTheme="majorBidi" w:cstheme="majorBidi"/>
          <w:noProof/>
          <w:color w:val="FF0000"/>
        </w:rPr>
        <w:drawing>
          <wp:inline distT="0" distB="0" distL="0" distR="0" wp14:anchorId="636EC740" wp14:editId="7105FE8F">
            <wp:extent cx="5511800" cy="1684867"/>
            <wp:effectExtent l="0" t="0" r="0" b="4445"/>
            <wp:docPr id="95" name="Picture 9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bar char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523634" cy="1688484"/>
                    </a:xfrm>
                    <a:prstGeom prst="rect">
                      <a:avLst/>
                    </a:prstGeom>
                  </pic:spPr>
                </pic:pic>
              </a:graphicData>
            </a:graphic>
          </wp:inline>
        </w:drawing>
      </w:r>
    </w:p>
    <w:p w14:paraId="623BCA30" w14:textId="332AC230" w:rsidR="00311371" w:rsidRPr="00D910DD" w:rsidRDefault="00311371" w:rsidP="00311371">
      <w:pPr>
        <w:rPr>
          <w:rFonts w:asciiTheme="majorBidi" w:hAnsiTheme="majorBidi" w:cstheme="majorBidi"/>
          <w:color w:val="FF0000"/>
        </w:rPr>
      </w:pPr>
    </w:p>
    <w:p w14:paraId="7DCC7E05" w14:textId="2569295C" w:rsidR="00B96C01" w:rsidRPr="009E2B4F" w:rsidRDefault="00311371" w:rsidP="009E2B4F">
      <w:pPr>
        <w:spacing w:line="360" w:lineRule="auto"/>
        <w:rPr>
          <w:rFonts w:asciiTheme="majorBidi" w:hAnsiTheme="majorBidi" w:cstheme="majorBidi"/>
          <w:color w:val="000000" w:themeColor="text1"/>
        </w:rPr>
      </w:pPr>
      <w:r w:rsidRPr="00B12365">
        <w:rPr>
          <w:rFonts w:asciiTheme="majorBidi" w:hAnsiTheme="majorBidi" w:cstheme="majorBidi"/>
          <w:b/>
          <w:bCs/>
          <w:color w:val="000000" w:themeColor="text1"/>
          <w:lang w:val="en-GB"/>
        </w:rPr>
        <w:t xml:space="preserve">              Figure </w:t>
      </w:r>
      <w:r>
        <w:rPr>
          <w:rFonts w:asciiTheme="majorBidi" w:hAnsiTheme="majorBidi" w:cstheme="majorBidi"/>
          <w:b/>
          <w:bCs/>
          <w:color w:val="000000" w:themeColor="text1"/>
          <w:lang w:val="en-GB"/>
        </w:rPr>
        <w:t>74</w:t>
      </w:r>
      <w:r w:rsidRPr="00B12365">
        <w:rPr>
          <w:rFonts w:asciiTheme="majorBidi" w:hAnsiTheme="majorBidi" w:cstheme="majorBidi"/>
          <w:b/>
          <w:bCs/>
          <w:color w:val="000000" w:themeColor="text1"/>
          <w:lang w:val="en-GB"/>
        </w:rPr>
        <w:t xml:space="preserve">- </w:t>
      </w:r>
      <w:r w:rsidRPr="009E2B4F">
        <w:rPr>
          <w:rFonts w:asciiTheme="majorBidi" w:hAnsiTheme="majorBidi" w:cstheme="majorBidi"/>
          <w:color w:val="000000" w:themeColor="text1"/>
          <w:lang w:val="en-GB"/>
        </w:rPr>
        <w:t xml:space="preserve">TPC-H SF-5 Optimized </w:t>
      </w:r>
      <w:r w:rsidR="009E2B4F" w:rsidRPr="009E2B4F">
        <w:rPr>
          <w:rFonts w:asciiTheme="majorBidi" w:hAnsiTheme="majorBidi" w:cstheme="majorBidi"/>
          <w:color w:val="000000" w:themeColor="text1"/>
          <w:lang w:val="en-GB"/>
        </w:rPr>
        <w:t>configuration and queries</w:t>
      </w:r>
      <w:r w:rsidR="009E2B4F">
        <w:rPr>
          <w:rFonts w:asciiTheme="majorBidi" w:hAnsiTheme="majorBidi" w:cstheme="majorBidi"/>
          <w:color w:val="000000" w:themeColor="text1"/>
          <w:lang w:val="en-GB"/>
        </w:rPr>
        <w:t xml:space="preserve"> </w:t>
      </w:r>
      <w:r w:rsidRPr="009E2B4F">
        <w:rPr>
          <w:rFonts w:asciiTheme="majorBidi" w:hAnsiTheme="majorBidi" w:cstheme="majorBidi"/>
          <w:color w:val="000000" w:themeColor="text1"/>
          <w:lang w:val="en-GB"/>
        </w:rPr>
        <w:t>Histogram</w:t>
      </w:r>
      <w:r w:rsidR="009E2B4F" w:rsidRPr="009E2B4F">
        <w:rPr>
          <w:rFonts w:asciiTheme="majorBidi" w:hAnsiTheme="majorBidi" w:cstheme="majorBidi"/>
          <w:color w:val="000000" w:themeColor="text1"/>
          <w:lang w:val="en-GB"/>
        </w:rPr>
        <w:t xml:space="preserve"> </w:t>
      </w:r>
      <w:r w:rsidR="00B96C01" w:rsidRPr="009E2B4F">
        <w:rPr>
          <w:rFonts w:asciiTheme="majorBidi" w:hAnsiTheme="majorBidi" w:cstheme="majorBidi"/>
          <w:color w:val="000000" w:themeColor="text1"/>
          <w:lang w:val="en-GB"/>
        </w:rPr>
        <w:br/>
      </w:r>
    </w:p>
    <w:p w14:paraId="290B796F" w14:textId="2DA6A452" w:rsidR="00B96C01" w:rsidRPr="00B12365" w:rsidRDefault="00B96C01" w:rsidP="00B96C01">
      <w:pPr>
        <w:spacing w:line="360" w:lineRule="auto"/>
        <w:rPr>
          <w:rFonts w:asciiTheme="majorBidi" w:hAnsiTheme="majorBidi" w:cstheme="majorBidi"/>
          <w:color w:val="000000" w:themeColor="text1"/>
        </w:rPr>
      </w:pPr>
      <w:r w:rsidRPr="00B12365">
        <w:rPr>
          <w:rFonts w:asciiTheme="majorBidi" w:hAnsiTheme="majorBidi" w:cstheme="majorBidi"/>
          <w:color w:val="000000" w:themeColor="text1"/>
        </w:rPr>
        <w:lastRenderedPageBreak/>
        <w:t xml:space="preserve">A comparison between the baseline and the database configuration optimization can be seen in </w:t>
      </w:r>
      <w:r w:rsidR="00E1275E">
        <w:rPr>
          <w:rFonts w:asciiTheme="majorBidi" w:hAnsiTheme="majorBidi" w:cstheme="majorBidi"/>
          <w:color w:val="000000" w:themeColor="text1"/>
        </w:rPr>
        <w:t>f</w:t>
      </w:r>
      <w:r w:rsidRPr="00B12365">
        <w:rPr>
          <w:rFonts w:asciiTheme="majorBidi" w:hAnsiTheme="majorBidi" w:cstheme="majorBidi"/>
          <w:color w:val="000000" w:themeColor="text1"/>
        </w:rPr>
        <w:t xml:space="preserve">igure </w:t>
      </w:r>
      <w:r>
        <w:rPr>
          <w:rFonts w:asciiTheme="majorBidi" w:hAnsiTheme="majorBidi" w:cstheme="majorBidi"/>
          <w:color w:val="000000" w:themeColor="text1"/>
        </w:rPr>
        <w:t>7</w:t>
      </w:r>
      <w:r w:rsidR="009E2B4F">
        <w:rPr>
          <w:rFonts w:asciiTheme="majorBidi" w:hAnsiTheme="majorBidi" w:cstheme="majorBidi"/>
          <w:color w:val="000000" w:themeColor="text1"/>
        </w:rPr>
        <w:t>5</w:t>
      </w:r>
      <w:r w:rsidRPr="00B12365">
        <w:rPr>
          <w:rFonts w:asciiTheme="majorBidi" w:hAnsiTheme="majorBidi" w:cstheme="majorBidi"/>
          <w:color w:val="000000" w:themeColor="text1"/>
        </w:rPr>
        <w:t xml:space="preserve">. </w:t>
      </w:r>
    </w:p>
    <w:p w14:paraId="383E554A" w14:textId="1D0910D0" w:rsidR="00B96C01" w:rsidRPr="00D910DD" w:rsidRDefault="00B96C01" w:rsidP="00B96C01">
      <w:pPr>
        <w:rPr>
          <w:rFonts w:asciiTheme="majorBidi" w:hAnsiTheme="majorBidi" w:cstheme="majorBidi"/>
          <w:color w:val="FF0000"/>
        </w:rPr>
      </w:pPr>
    </w:p>
    <w:p w14:paraId="4A5ADA0A" w14:textId="7FD6C969" w:rsidR="00B96C01" w:rsidRPr="00D910DD" w:rsidRDefault="00420D9A" w:rsidP="00B96C01">
      <w:pPr>
        <w:rPr>
          <w:rFonts w:asciiTheme="majorBidi" w:hAnsiTheme="majorBidi" w:cstheme="majorBidi"/>
          <w:color w:val="FF0000"/>
        </w:rPr>
      </w:pPr>
      <w:r>
        <w:rPr>
          <w:rFonts w:asciiTheme="majorBidi" w:hAnsiTheme="majorBidi" w:cstheme="majorBidi"/>
          <w:noProof/>
          <w:color w:val="FF0000"/>
        </w:rPr>
        <mc:AlternateContent>
          <mc:Choice Requires="wpi">
            <w:drawing>
              <wp:anchor distT="0" distB="0" distL="114300" distR="114300" simplePos="0" relativeHeight="251666432" behindDoc="0" locked="0" layoutInCell="1" allowOverlap="1" wp14:anchorId="43298582" wp14:editId="4FC0B5F9">
                <wp:simplePos x="0" y="0"/>
                <wp:positionH relativeFrom="column">
                  <wp:posOffset>3709670</wp:posOffset>
                </wp:positionH>
                <wp:positionV relativeFrom="paragraph">
                  <wp:posOffset>718820</wp:posOffset>
                </wp:positionV>
                <wp:extent cx="2081530" cy="1189355"/>
                <wp:effectExtent l="114300" t="101600" r="77470" b="118745"/>
                <wp:wrapNone/>
                <wp:docPr id="96" name="Ink 96"/>
                <wp:cNvGraphicFramePr/>
                <a:graphic xmlns:a="http://schemas.openxmlformats.org/drawingml/2006/main">
                  <a:graphicData uri="http://schemas.microsoft.com/office/word/2010/wordprocessingInk">
                    <w14:contentPart bwMode="auto" r:id="rId91">
                      <w14:nvContentPartPr>
                        <w14:cNvContentPartPr/>
                      </w14:nvContentPartPr>
                      <w14:xfrm>
                        <a:off x="0" y="0"/>
                        <a:ext cx="2081530" cy="1189355"/>
                      </w14:xfrm>
                    </w14:contentPart>
                  </a:graphicData>
                </a:graphic>
                <wp14:sizeRelH relativeFrom="margin">
                  <wp14:pctWidth>0</wp14:pctWidth>
                </wp14:sizeRelH>
              </wp:anchor>
            </w:drawing>
          </mc:Choice>
          <mc:Fallback>
            <w:pict>
              <v:shape w14:anchorId="32510571" id="Ink 96" o:spid="_x0000_s1026" type="#_x0000_t75" style="position:absolute;margin-left:287.15pt;margin-top:51.65pt;width:173.8pt;height:103.5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">
                <v:imagedata r:id="rId92" o:title=""/>
              </v:shape>
            </w:pict>
          </mc:Fallback>
        </mc:AlternateContent>
      </w:r>
      <w:r w:rsidR="00B96C01">
        <w:rPr>
          <w:rFonts w:asciiTheme="majorBidi" w:hAnsiTheme="majorBidi" w:cstheme="majorBidi"/>
          <w:noProof/>
          <w:color w:val="FF0000"/>
        </w:rPr>
        <mc:AlternateContent>
          <mc:Choice Requires="wpi">
            <w:drawing>
              <wp:anchor distT="0" distB="0" distL="114300" distR="114300" simplePos="0" relativeHeight="251663360" behindDoc="0" locked="0" layoutInCell="1" allowOverlap="1" wp14:anchorId="409C5838" wp14:editId="63C89FAD">
                <wp:simplePos x="0" y="0"/>
                <wp:positionH relativeFrom="column">
                  <wp:posOffset>3710027</wp:posOffset>
                </wp:positionH>
                <wp:positionV relativeFrom="paragraph">
                  <wp:posOffset>2028802</wp:posOffset>
                </wp:positionV>
                <wp:extent cx="1935360" cy="171720"/>
                <wp:effectExtent l="114300" t="114300" r="135255" b="107950"/>
                <wp:wrapNone/>
                <wp:docPr id="92" name="Ink 92"/>
                <wp:cNvGraphicFramePr/>
                <a:graphic xmlns:a="http://schemas.openxmlformats.org/drawingml/2006/main">
                  <a:graphicData uri="http://schemas.microsoft.com/office/word/2010/wordprocessingInk">
                    <w14:contentPart bwMode="auto" r:id="rId93">
                      <w14:nvContentPartPr>
                        <w14:cNvContentPartPr/>
                      </w14:nvContentPartPr>
                      <w14:xfrm>
                        <a:off x="0" y="0"/>
                        <a:ext cx="1935360" cy="171720"/>
                      </w14:xfrm>
                    </w14:contentPart>
                  </a:graphicData>
                </a:graphic>
              </wp:anchor>
            </w:drawing>
          </mc:Choice>
          <mc:Fallback>
            <w:pict>
              <v:shape w14:anchorId="13726428" id="Ink 92" o:spid="_x0000_s1026" type="#_x0000_t75" style="position:absolute;margin-left:287.2pt;margin-top:154.8pt;width:162.35pt;height:23.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">
                <v:imagedata r:id="rId94" o:title=""/>
              </v:shape>
            </w:pict>
          </mc:Fallback>
        </mc:AlternateContent>
      </w:r>
      <w:r w:rsidR="00B96C01">
        <w:rPr>
          <w:rFonts w:asciiTheme="majorBidi" w:hAnsiTheme="majorBidi" w:cstheme="majorBidi"/>
          <w:noProof/>
          <w:color w:val="FF0000"/>
        </w:rPr>
        <mc:AlternateContent>
          <mc:Choice Requires="wpi">
            <w:drawing>
              <wp:anchor distT="0" distB="0" distL="114300" distR="114300" simplePos="0" relativeHeight="251662336" behindDoc="0" locked="0" layoutInCell="1" allowOverlap="1" wp14:anchorId="4E88FBE3" wp14:editId="78342474">
                <wp:simplePos x="0" y="0"/>
                <wp:positionH relativeFrom="column">
                  <wp:posOffset>3634067</wp:posOffset>
                </wp:positionH>
                <wp:positionV relativeFrom="paragraph">
                  <wp:posOffset>1237347</wp:posOffset>
                </wp:positionV>
                <wp:extent cx="1798200" cy="1150920"/>
                <wp:effectExtent l="114300" t="114300" r="120015" b="119380"/>
                <wp:wrapNone/>
                <wp:docPr id="88" name="Ink 88"/>
                <wp:cNvGraphicFramePr/>
                <a:graphic xmlns:a="http://schemas.openxmlformats.org/drawingml/2006/main">
                  <a:graphicData uri="http://schemas.microsoft.com/office/word/2010/wordprocessingInk">
                    <w14:contentPart bwMode="auto" r:id="rId95">
                      <w14:nvContentPartPr>
                        <w14:cNvContentPartPr/>
                      </w14:nvContentPartPr>
                      <w14:xfrm>
                        <a:off x="0" y="0"/>
                        <a:ext cx="1798200" cy="1150920"/>
                      </w14:xfrm>
                    </w14:contentPart>
                  </a:graphicData>
                </a:graphic>
              </wp:anchor>
            </w:drawing>
          </mc:Choice>
          <mc:Fallback>
            <w:pict>
              <v:shape w14:anchorId="79887122" id="Ink 88" o:spid="_x0000_s1026" type="#_x0000_t75" style="position:absolute;margin-left:281.2pt;margin-top:92.5pt;width:151.55pt;height:10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">
                <v:imagedata r:id="rId81" o:title=""/>
              </v:shape>
            </w:pict>
          </mc:Fallback>
        </mc:AlternateContent>
      </w:r>
      <w:r w:rsidR="00B96C01">
        <w:rPr>
          <w:rFonts w:asciiTheme="majorBidi" w:hAnsiTheme="majorBidi" w:cstheme="majorBidi"/>
          <w:noProof/>
          <w:color w:val="FF0000"/>
        </w:rPr>
        <w:drawing>
          <wp:inline distT="0" distB="0" distL="0" distR="0" wp14:anchorId="0E9CAC7C" wp14:editId="39C52DBA">
            <wp:extent cx="5727700" cy="2446867"/>
            <wp:effectExtent l="0" t="0" r="0" b="4445"/>
            <wp:docPr id="91" name="Picture 9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dia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38574" cy="2451512"/>
                    </a:xfrm>
                    <a:prstGeom prst="rect">
                      <a:avLst/>
                    </a:prstGeom>
                  </pic:spPr>
                </pic:pic>
              </a:graphicData>
            </a:graphic>
          </wp:inline>
        </w:drawing>
      </w:r>
    </w:p>
    <w:p w14:paraId="1A6B8987" w14:textId="77777777" w:rsidR="00B96C01" w:rsidRPr="00D910DD" w:rsidRDefault="00B96C01" w:rsidP="00B96C01">
      <w:pPr>
        <w:rPr>
          <w:rFonts w:asciiTheme="majorBidi" w:hAnsiTheme="majorBidi" w:cstheme="majorBidi"/>
          <w:color w:val="FF0000"/>
        </w:rPr>
      </w:pPr>
    </w:p>
    <w:p w14:paraId="2A87B5FE" w14:textId="00B11B18" w:rsidR="00B96C01" w:rsidRPr="009E2B4F" w:rsidRDefault="00B96C01" w:rsidP="00B96C01">
      <w:pPr>
        <w:spacing w:line="360" w:lineRule="auto"/>
        <w:rPr>
          <w:rFonts w:asciiTheme="majorBidi" w:hAnsiTheme="majorBidi" w:cstheme="majorBidi"/>
          <w:color w:val="000000" w:themeColor="text1"/>
        </w:rPr>
      </w:pPr>
      <w:r w:rsidRPr="009E2B4F">
        <w:rPr>
          <w:rFonts w:asciiTheme="majorBidi" w:hAnsiTheme="majorBidi" w:cstheme="majorBidi"/>
          <w:b/>
          <w:bCs/>
          <w:color w:val="000000" w:themeColor="text1"/>
          <w:lang w:val="en-GB"/>
        </w:rPr>
        <w:t>Figure 7</w:t>
      </w:r>
      <w:r w:rsidR="009E2B4F" w:rsidRPr="009E2B4F">
        <w:rPr>
          <w:rFonts w:asciiTheme="majorBidi" w:hAnsiTheme="majorBidi" w:cstheme="majorBidi"/>
          <w:b/>
          <w:bCs/>
          <w:color w:val="000000" w:themeColor="text1"/>
          <w:lang w:val="en-GB"/>
        </w:rPr>
        <w:t>5</w:t>
      </w:r>
      <w:r w:rsidRPr="009E2B4F">
        <w:rPr>
          <w:rFonts w:asciiTheme="majorBidi" w:hAnsiTheme="majorBidi" w:cstheme="majorBidi"/>
          <w:b/>
          <w:bCs/>
          <w:color w:val="000000" w:themeColor="text1"/>
          <w:lang w:val="en-GB"/>
        </w:rPr>
        <w:t xml:space="preserve">- </w:t>
      </w:r>
      <w:r w:rsidRPr="009E2B4F">
        <w:rPr>
          <w:rFonts w:asciiTheme="majorBidi" w:hAnsiTheme="majorBidi" w:cstheme="majorBidi"/>
          <w:color w:val="000000" w:themeColor="text1"/>
          <w:lang w:val="en-GB"/>
        </w:rPr>
        <w:t>TPC-H SF-5 Optimized configuration vs Baseline</w:t>
      </w:r>
      <w:r w:rsidR="009E2B4F" w:rsidRPr="009E2B4F">
        <w:rPr>
          <w:rFonts w:asciiTheme="majorBidi" w:hAnsiTheme="majorBidi" w:cstheme="majorBidi"/>
          <w:color w:val="000000" w:themeColor="text1"/>
          <w:lang w:val="en-GB"/>
        </w:rPr>
        <w:t xml:space="preserve"> vs Optimized query</w:t>
      </w:r>
    </w:p>
    <w:p w14:paraId="34761C80" w14:textId="77777777" w:rsidR="00B96C01" w:rsidRPr="00B96C01" w:rsidRDefault="00B96C01" w:rsidP="00361E24">
      <w:pPr>
        <w:spacing w:line="360" w:lineRule="auto"/>
        <w:rPr>
          <w:rFonts w:asciiTheme="majorBidi" w:hAnsiTheme="majorBidi" w:cstheme="majorBidi"/>
        </w:rPr>
      </w:pPr>
    </w:p>
    <w:p w14:paraId="072517AE" w14:textId="3066CB74" w:rsidR="007A4F71" w:rsidRDefault="007A4F71" w:rsidP="006D3529">
      <w:pPr>
        <w:spacing w:line="360" w:lineRule="auto"/>
        <w:rPr>
          <w:rFonts w:asciiTheme="majorBidi" w:hAnsiTheme="majorBidi" w:cstheme="majorBidi"/>
          <w:rtl/>
        </w:rPr>
      </w:pPr>
      <w:r w:rsidRPr="00601154">
        <w:rPr>
          <w:rFonts w:asciiTheme="majorBidi" w:hAnsiTheme="majorBidi" w:cstheme="majorBidi"/>
        </w:rPr>
        <w:t xml:space="preserve">Performance optimization is an iterative process. We can continue to improve </w:t>
      </w:r>
      <w:r>
        <w:rPr>
          <w:rFonts w:asciiTheme="majorBidi" w:hAnsiTheme="majorBidi" w:cstheme="majorBidi"/>
        </w:rPr>
        <w:t>each</w:t>
      </w:r>
      <w:r w:rsidRPr="00601154">
        <w:rPr>
          <w:rFonts w:asciiTheme="majorBidi" w:hAnsiTheme="majorBidi" w:cstheme="majorBidi"/>
        </w:rPr>
        <w:t xml:space="preserve"> query in the same manner if needed</w:t>
      </w:r>
      <w:r>
        <w:rPr>
          <w:rFonts w:asciiTheme="majorBidi" w:hAnsiTheme="majorBidi" w:cstheme="majorBidi"/>
        </w:rPr>
        <w:t xml:space="preserve"> by creating indices, creating partitions, or rewriting the queries. But we believe this is enough to show the power of </w:t>
      </w:r>
      <w:proofErr w:type="spellStart"/>
      <w:r>
        <w:rPr>
          <w:rFonts w:asciiTheme="majorBidi" w:hAnsiTheme="majorBidi" w:cstheme="majorBidi"/>
        </w:rPr>
        <w:t>QueryFlow</w:t>
      </w:r>
      <w:proofErr w:type="spellEnd"/>
      <w:r>
        <w:rPr>
          <w:rFonts w:asciiTheme="majorBidi" w:hAnsiTheme="majorBidi" w:cstheme="majorBidi"/>
        </w:rPr>
        <w:t>.</w:t>
      </w:r>
    </w:p>
    <w:p w14:paraId="2D3B4993" w14:textId="77777777" w:rsidR="00311371" w:rsidRDefault="00311371" w:rsidP="00361E24">
      <w:pPr>
        <w:spacing w:line="360" w:lineRule="auto"/>
        <w:rPr>
          <w:rFonts w:asciiTheme="majorBidi" w:hAnsiTheme="majorBidi" w:cstheme="majorBidi"/>
        </w:rPr>
      </w:pPr>
    </w:p>
    <w:p w14:paraId="0D3E85B1" w14:textId="0203E176" w:rsidR="00210484" w:rsidRPr="00D910DD" w:rsidRDefault="00210484" w:rsidP="001A4A76">
      <w:pPr>
        <w:bidi/>
        <w:rPr>
          <w:rFonts w:asciiTheme="majorBidi" w:hAnsiTheme="majorBidi" w:cstheme="majorBidi"/>
          <w:color w:val="FF0000"/>
          <w:rtl/>
        </w:rPr>
      </w:pPr>
    </w:p>
    <w:p w14:paraId="095AE231" w14:textId="3239001C" w:rsidR="00001222" w:rsidRDefault="00001222" w:rsidP="00175C6B">
      <w:pPr>
        <w:pStyle w:val="Heading1"/>
        <w:rPr>
          <w:rFonts w:asciiTheme="majorBidi" w:hAnsiTheme="majorBidi"/>
        </w:rPr>
      </w:pPr>
      <w:bookmarkStart w:id="317" w:name="_Toc62286992"/>
      <w:r>
        <w:rPr>
          <w:rFonts w:asciiTheme="majorBidi" w:hAnsiTheme="majorBidi"/>
        </w:rPr>
        <w:br/>
      </w:r>
      <w:r>
        <w:rPr>
          <w:rFonts w:asciiTheme="majorBidi" w:hAnsiTheme="majorBidi"/>
        </w:rPr>
        <w:br/>
      </w:r>
      <w:r>
        <w:rPr>
          <w:rFonts w:asciiTheme="majorBidi" w:hAnsiTheme="majorBidi"/>
        </w:rPr>
        <w:br/>
      </w:r>
      <w:r>
        <w:rPr>
          <w:rFonts w:asciiTheme="majorBidi" w:hAnsiTheme="majorBidi"/>
        </w:rPr>
        <w:br/>
      </w:r>
      <w:r>
        <w:rPr>
          <w:rFonts w:asciiTheme="majorBidi" w:hAnsiTheme="majorBidi"/>
        </w:rPr>
        <w:br/>
      </w:r>
      <w:r>
        <w:rPr>
          <w:rFonts w:asciiTheme="majorBidi" w:hAnsiTheme="majorBidi"/>
        </w:rPr>
        <w:br/>
      </w:r>
      <w:r>
        <w:rPr>
          <w:rFonts w:asciiTheme="majorBidi" w:hAnsiTheme="majorBidi"/>
        </w:rPr>
        <w:br/>
      </w:r>
    </w:p>
    <w:p w14:paraId="17D76670" w14:textId="144FA489" w:rsidR="00001222" w:rsidRDefault="00001222" w:rsidP="00001222"/>
    <w:p w14:paraId="4E67C80D" w14:textId="77777777" w:rsidR="00001222" w:rsidRPr="00001222" w:rsidRDefault="00001222" w:rsidP="00001222"/>
    <w:p w14:paraId="19414BC6" w14:textId="32318BF0" w:rsidR="00001222" w:rsidRDefault="00001222" w:rsidP="00175C6B">
      <w:pPr>
        <w:pStyle w:val="Heading1"/>
        <w:rPr>
          <w:rFonts w:asciiTheme="majorBidi" w:hAnsiTheme="majorBidi"/>
        </w:rPr>
      </w:pPr>
    </w:p>
    <w:p w14:paraId="08FED3E8" w14:textId="77777777" w:rsidR="00001222" w:rsidRDefault="00FD24BF" w:rsidP="00175C6B">
      <w:pPr>
        <w:pStyle w:val="Heading1"/>
        <w:rPr>
          <w:rFonts w:asciiTheme="majorBidi" w:hAnsiTheme="majorBidi"/>
        </w:rPr>
      </w:pPr>
      <w:r w:rsidRPr="00601154">
        <w:rPr>
          <w:rFonts w:asciiTheme="majorBidi" w:hAnsiTheme="majorBidi"/>
        </w:rPr>
        <w:t xml:space="preserve">Conclusions </w:t>
      </w:r>
      <w:r w:rsidR="00046133" w:rsidRPr="00601154">
        <w:rPr>
          <w:rFonts w:asciiTheme="majorBidi" w:hAnsiTheme="majorBidi"/>
        </w:rPr>
        <w:t>and Future Directions</w:t>
      </w:r>
      <w:bookmarkEnd w:id="317"/>
      <w:r w:rsidR="00175C6B" w:rsidRPr="00601154">
        <w:rPr>
          <w:rFonts w:asciiTheme="majorBidi" w:hAnsiTheme="majorBidi"/>
        </w:rPr>
        <w:br/>
      </w:r>
    </w:p>
    <w:p w14:paraId="4CAA7A8B" w14:textId="3EC1993D" w:rsidR="009B1412" w:rsidRPr="00D3388E" w:rsidRDefault="000827CF" w:rsidP="006D3529">
      <w:pPr>
        <w:spacing w:line="360" w:lineRule="auto"/>
        <w:rPr>
          <w:rFonts w:asciiTheme="majorBidi" w:hAnsiTheme="majorBidi" w:cstheme="majorBidi"/>
          <w:color w:val="000000" w:themeColor="text1"/>
        </w:rPr>
      </w:pPr>
      <w:r w:rsidRPr="00D3388E">
        <w:rPr>
          <w:rFonts w:asciiTheme="majorBidi" w:hAnsiTheme="majorBidi" w:cstheme="majorBidi"/>
          <w:color w:val="000000" w:themeColor="text1"/>
        </w:rPr>
        <w:t xml:space="preserve">In this thesis, we present </w:t>
      </w:r>
      <w:r w:rsidR="006D3529">
        <w:rPr>
          <w:rFonts w:asciiTheme="majorBidi" w:hAnsiTheme="majorBidi" w:cstheme="majorBidi"/>
          <w:color w:val="000000" w:themeColor="text1"/>
        </w:rPr>
        <w:t>a</w:t>
      </w:r>
      <w:r w:rsidR="006D3529" w:rsidRPr="00D3388E">
        <w:rPr>
          <w:rFonts w:asciiTheme="majorBidi" w:hAnsiTheme="majorBidi" w:cstheme="majorBidi"/>
          <w:color w:val="000000" w:themeColor="text1"/>
        </w:rPr>
        <w:t xml:space="preserve"> </w:t>
      </w:r>
      <w:r w:rsidRPr="00D3388E">
        <w:rPr>
          <w:rFonts w:asciiTheme="majorBidi" w:hAnsiTheme="majorBidi" w:cstheme="majorBidi"/>
          <w:color w:val="000000" w:themeColor="text1"/>
        </w:rPr>
        <w:t xml:space="preserve">novel method for identifying flaws in SQL queries. Our method </w:t>
      </w:r>
      <w:r w:rsidR="009B1412" w:rsidRPr="00D3388E">
        <w:rPr>
          <w:rFonts w:asciiTheme="majorBidi" w:hAnsiTheme="majorBidi" w:cstheme="majorBidi"/>
          <w:color w:val="000000" w:themeColor="text1"/>
        </w:rPr>
        <w:t>allow</w:t>
      </w:r>
      <w:r w:rsidR="00F01E2D" w:rsidRPr="00D3388E">
        <w:rPr>
          <w:rFonts w:asciiTheme="majorBidi" w:hAnsiTheme="majorBidi" w:cstheme="majorBidi"/>
          <w:color w:val="000000" w:themeColor="text1"/>
        </w:rPr>
        <w:t>s</w:t>
      </w:r>
      <w:r w:rsidR="009B1412" w:rsidRPr="00D3388E">
        <w:rPr>
          <w:rFonts w:asciiTheme="majorBidi" w:hAnsiTheme="majorBidi" w:cstheme="majorBidi"/>
          <w:color w:val="000000" w:themeColor="text1"/>
        </w:rPr>
        <w:t xml:space="preserve"> identify</w:t>
      </w:r>
      <w:r w:rsidR="00F01E2D" w:rsidRPr="00D3388E">
        <w:rPr>
          <w:rFonts w:asciiTheme="majorBidi" w:hAnsiTheme="majorBidi" w:cstheme="majorBidi"/>
          <w:color w:val="000000" w:themeColor="text1"/>
        </w:rPr>
        <w:t>ing</w:t>
      </w:r>
      <w:r w:rsidRPr="00D3388E">
        <w:rPr>
          <w:rFonts w:asciiTheme="majorBidi" w:hAnsiTheme="majorBidi" w:cstheme="majorBidi"/>
          <w:color w:val="000000" w:themeColor="text1"/>
        </w:rPr>
        <w:t xml:space="preserve"> both </w:t>
      </w:r>
      <w:r w:rsidR="009B1412" w:rsidRPr="00D3388E">
        <w:rPr>
          <w:rFonts w:asciiTheme="majorBidi" w:hAnsiTheme="majorBidi" w:cstheme="majorBidi"/>
          <w:color w:val="000000" w:themeColor="text1"/>
        </w:rPr>
        <w:t>errors and bottlenecks of SQL queries</w:t>
      </w:r>
      <w:r w:rsidRPr="00D3388E">
        <w:rPr>
          <w:rFonts w:asciiTheme="majorBidi" w:hAnsiTheme="majorBidi" w:cstheme="majorBidi"/>
          <w:color w:val="000000" w:themeColor="text1"/>
        </w:rPr>
        <w:t xml:space="preserve">. </w:t>
      </w:r>
      <w:r w:rsidR="009B1412" w:rsidRPr="00D3388E">
        <w:rPr>
          <w:rFonts w:asciiTheme="majorBidi" w:hAnsiTheme="majorBidi" w:cstheme="majorBidi"/>
          <w:color w:val="000000" w:themeColor="text1"/>
        </w:rPr>
        <w:t>To facilitate this task, we have described an approach that can automatically transform SQL queries</w:t>
      </w:r>
      <w:r w:rsidR="003B5DB8" w:rsidRPr="00D3388E">
        <w:rPr>
          <w:rFonts w:asciiTheme="majorBidi" w:hAnsiTheme="majorBidi" w:cstheme="majorBidi"/>
          <w:color w:val="000000" w:themeColor="text1"/>
        </w:rPr>
        <w:t>’</w:t>
      </w:r>
      <w:r w:rsidR="009B1412" w:rsidRPr="00D3388E">
        <w:rPr>
          <w:rFonts w:asciiTheme="majorBidi" w:hAnsiTheme="majorBidi" w:cstheme="majorBidi"/>
          <w:color w:val="000000" w:themeColor="text1"/>
        </w:rPr>
        <w:t xml:space="preserve"> execution plans into Sankey</w:t>
      </w:r>
      <w:r w:rsidR="00114B69">
        <w:rPr>
          <w:rFonts w:asciiTheme="majorBidi" w:hAnsiTheme="majorBidi" w:cstheme="majorBidi"/>
          <w:color w:val="000000" w:themeColor="text1"/>
        </w:rPr>
        <w:t>-</w:t>
      </w:r>
      <w:r w:rsidR="009B1412" w:rsidRPr="00D3388E">
        <w:rPr>
          <w:rFonts w:asciiTheme="majorBidi" w:hAnsiTheme="majorBidi" w:cstheme="majorBidi"/>
          <w:color w:val="000000" w:themeColor="text1"/>
        </w:rPr>
        <w:t>diagrams. This gives the users an intuitive understanding of the query characteristics by observing how the query is executed under the hood</w:t>
      </w:r>
      <w:r w:rsidRPr="00D3388E">
        <w:rPr>
          <w:rFonts w:asciiTheme="majorBidi" w:hAnsiTheme="majorBidi" w:cstheme="majorBidi"/>
          <w:color w:val="000000" w:themeColor="text1"/>
        </w:rPr>
        <w:t xml:space="preserve">. </w:t>
      </w:r>
      <w:r w:rsidR="00E91927" w:rsidRPr="00D3388E">
        <w:rPr>
          <w:rFonts w:asciiTheme="majorBidi" w:hAnsiTheme="majorBidi" w:cstheme="majorBidi"/>
          <w:color w:val="000000" w:themeColor="text1"/>
        </w:rPr>
        <w:br/>
      </w:r>
      <w:r w:rsidR="00E91927" w:rsidRPr="00D3388E">
        <w:rPr>
          <w:rFonts w:asciiTheme="majorBidi" w:hAnsiTheme="majorBidi" w:cstheme="majorBidi"/>
          <w:color w:val="000000" w:themeColor="text1"/>
        </w:rPr>
        <w:br/>
      </w:r>
      <w:r w:rsidRPr="00D3388E">
        <w:rPr>
          <w:rFonts w:asciiTheme="majorBidi" w:hAnsiTheme="majorBidi" w:cstheme="majorBidi"/>
          <w:color w:val="000000" w:themeColor="text1"/>
        </w:rPr>
        <w:t xml:space="preserve">To the </w:t>
      </w:r>
      <w:r w:rsidR="008809F2">
        <w:rPr>
          <w:rFonts w:asciiTheme="majorBidi" w:hAnsiTheme="majorBidi" w:cstheme="majorBidi"/>
          <w:color w:val="000000" w:themeColor="text1"/>
        </w:rPr>
        <w:t>extent</w:t>
      </w:r>
      <w:r w:rsidR="008809F2" w:rsidRPr="00D3388E">
        <w:rPr>
          <w:rFonts w:asciiTheme="majorBidi" w:hAnsiTheme="majorBidi" w:cstheme="majorBidi"/>
          <w:color w:val="000000" w:themeColor="text1"/>
        </w:rPr>
        <w:t xml:space="preserve"> </w:t>
      </w:r>
      <w:r w:rsidRPr="00D3388E">
        <w:rPr>
          <w:rFonts w:asciiTheme="majorBidi" w:hAnsiTheme="majorBidi" w:cstheme="majorBidi"/>
          <w:color w:val="000000" w:themeColor="text1"/>
        </w:rPr>
        <w:t>of our knowledge, our work is the first work that</w:t>
      </w:r>
      <w:r w:rsidR="009B1412" w:rsidRPr="00D3388E">
        <w:rPr>
          <w:rFonts w:asciiTheme="majorBidi" w:hAnsiTheme="majorBidi" w:cstheme="majorBidi"/>
          <w:color w:val="000000" w:themeColor="text1"/>
        </w:rPr>
        <w:t xml:space="preserve"> </w:t>
      </w:r>
      <w:r w:rsidRPr="00D3388E">
        <w:rPr>
          <w:rFonts w:asciiTheme="majorBidi" w:hAnsiTheme="majorBidi" w:cstheme="majorBidi"/>
          <w:color w:val="000000" w:themeColor="text1"/>
        </w:rPr>
        <w:t xml:space="preserve">utilizes </w:t>
      </w:r>
      <w:r w:rsidR="009B1412" w:rsidRPr="00D3388E">
        <w:rPr>
          <w:rFonts w:asciiTheme="majorBidi" w:hAnsiTheme="majorBidi" w:cstheme="majorBidi"/>
          <w:color w:val="000000" w:themeColor="text1"/>
        </w:rPr>
        <w:t>Sankey-diagrams to visualize SQL queries</w:t>
      </w:r>
      <w:r w:rsidR="00D3388E" w:rsidRPr="00D3388E">
        <w:rPr>
          <w:rFonts w:asciiTheme="majorBidi" w:hAnsiTheme="majorBidi" w:cstheme="majorBidi"/>
          <w:color w:val="000000" w:themeColor="text1"/>
        </w:rPr>
        <w:t>’</w:t>
      </w:r>
      <w:r w:rsidR="009B1412" w:rsidRPr="00D3388E">
        <w:rPr>
          <w:rFonts w:asciiTheme="majorBidi" w:hAnsiTheme="majorBidi" w:cstheme="majorBidi"/>
          <w:color w:val="000000" w:themeColor="text1"/>
        </w:rPr>
        <w:t xml:space="preserve"> characteristics </w:t>
      </w:r>
      <w:r w:rsidRPr="00D3388E">
        <w:rPr>
          <w:rFonts w:asciiTheme="majorBidi" w:hAnsiTheme="majorBidi" w:cstheme="majorBidi"/>
          <w:color w:val="000000" w:themeColor="text1"/>
        </w:rPr>
        <w:t xml:space="preserve">and </w:t>
      </w:r>
      <w:r w:rsidR="009B1412" w:rsidRPr="00D3388E">
        <w:rPr>
          <w:rFonts w:asciiTheme="majorBidi" w:hAnsiTheme="majorBidi" w:cstheme="majorBidi"/>
          <w:color w:val="000000" w:themeColor="text1"/>
        </w:rPr>
        <w:t>the first work to visualize multiple SQL queries</w:t>
      </w:r>
      <w:r w:rsidR="00EA761B">
        <w:rPr>
          <w:rFonts w:asciiTheme="majorBidi" w:hAnsiTheme="majorBidi" w:cstheme="majorBidi"/>
          <w:color w:val="000000" w:themeColor="text1"/>
        </w:rPr>
        <w:t xml:space="preserve">’ characteristics </w:t>
      </w:r>
      <w:r w:rsidR="003B5DB8" w:rsidRPr="00D3388E">
        <w:rPr>
          <w:rFonts w:asciiTheme="majorBidi" w:hAnsiTheme="majorBidi" w:cstheme="majorBidi"/>
          <w:color w:val="000000" w:themeColor="text1"/>
        </w:rPr>
        <w:t>compactly</w:t>
      </w:r>
      <w:r w:rsidR="009B1412" w:rsidRPr="00D3388E">
        <w:rPr>
          <w:rFonts w:asciiTheme="majorBidi" w:hAnsiTheme="majorBidi" w:cstheme="majorBidi"/>
          <w:color w:val="000000" w:themeColor="text1"/>
        </w:rPr>
        <w:t>.</w:t>
      </w:r>
      <w:r w:rsidRPr="00D3388E">
        <w:rPr>
          <w:rFonts w:asciiTheme="majorBidi" w:hAnsiTheme="majorBidi" w:cstheme="majorBidi"/>
          <w:color w:val="000000" w:themeColor="text1"/>
        </w:rPr>
        <w:t xml:space="preserve"> </w:t>
      </w:r>
    </w:p>
    <w:p w14:paraId="1947638D" w14:textId="6EB822A9" w:rsidR="000827CF" w:rsidRPr="00D3388E" w:rsidRDefault="000827CF" w:rsidP="006D3529">
      <w:pPr>
        <w:spacing w:before="100" w:beforeAutospacing="1" w:after="100" w:afterAutospacing="1" w:line="360" w:lineRule="auto"/>
        <w:rPr>
          <w:rFonts w:asciiTheme="majorBidi" w:hAnsiTheme="majorBidi" w:cstheme="majorBidi"/>
          <w:color w:val="000000" w:themeColor="text1"/>
        </w:rPr>
      </w:pPr>
      <w:r w:rsidRPr="00D3388E">
        <w:rPr>
          <w:rFonts w:asciiTheme="majorBidi" w:hAnsiTheme="majorBidi" w:cstheme="majorBidi"/>
          <w:color w:val="000000" w:themeColor="text1"/>
        </w:rPr>
        <w:t xml:space="preserve">The main advantage of our method over existing approaches is </w:t>
      </w:r>
      <w:r w:rsidR="009B1412" w:rsidRPr="00D3388E">
        <w:rPr>
          <w:rFonts w:asciiTheme="majorBidi" w:hAnsiTheme="majorBidi" w:cstheme="majorBidi"/>
          <w:color w:val="000000" w:themeColor="text1"/>
        </w:rPr>
        <w:t xml:space="preserve">its </w:t>
      </w:r>
      <w:r w:rsidRPr="00D3388E">
        <w:rPr>
          <w:rFonts w:asciiTheme="majorBidi" w:hAnsiTheme="majorBidi" w:cstheme="majorBidi"/>
          <w:color w:val="000000" w:themeColor="text1"/>
        </w:rPr>
        <w:t xml:space="preserve">high applicability </w:t>
      </w:r>
      <w:r w:rsidR="009B1412" w:rsidRPr="00D3388E">
        <w:rPr>
          <w:rFonts w:asciiTheme="majorBidi" w:hAnsiTheme="majorBidi" w:cstheme="majorBidi"/>
          <w:color w:val="000000" w:themeColor="text1"/>
        </w:rPr>
        <w:t>–</w:t>
      </w:r>
      <w:r w:rsidRPr="00D3388E">
        <w:rPr>
          <w:rFonts w:asciiTheme="majorBidi" w:hAnsiTheme="majorBidi" w:cstheme="majorBidi"/>
          <w:color w:val="000000" w:themeColor="text1"/>
        </w:rPr>
        <w:t xml:space="preserve"> </w:t>
      </w:r>
      <w:r w:rsidR="009B1412" w:rsidRPr="00D3388E">
        <w:rPr>
          <w:rFonts w:asciiTheme="majorBidi" w:hAnsiTheme="majorBidi" w:cstheme="majorBidi"/>
          <w:color w:val="000000" w:themeColor="text1"/>
        </w:rPr>
        <w:t xml:space="preserve">it can be applied to multiple queries, to identify different types of flaws </w:t>
      </w:r>
      <w:r w:rsidRPr="00D3388E">
        <w:rPr>
          <w:rFonts w:asciiTheme="majorBidi" w:hAnsiTheme="majorBidi" w:cstheme="majorBidi"/>
          <w:color w:val="000000" w:themeColor="text1"/>
        </w:rPr>
        <w:t xml:space="preserve">without modifying </w:t>
      </w:r>
      <w:r w:rsidR="009B1412" w:rsidRPr="00D3388E">
        <w:rPr>
          <w:rFonts w:asciiTheme="majorBidi" w:hAnsiTheme="majorBidi" w:cstheme="majorBidi"/>
          <w:color w:val="000000" w:themeColor="text1"/>
        </w:rPr>
        <w:t>the database itself</w:t>
      </w:r>
      <w:r w:rsidR="00E91927" w:rsidRPr="00D3388E">
        <w:rPr>
          <w:rFonts w:asciiTheme="majorBidi" w:hAnsiTheme="majorBidi" w:cstheme="majorBidi"/>
          <w:color w:val="000000" w:themeColor="text1"/>
        </w:rPr>
        <w:t xml:space="preserve"> </w:t>
      </w:r>
      <w:r w:rsidR="006D3529" w:rsidRPr="00D3388E">
        <w:rPr>
          <w:rFonts w:asciiTheme="majorBidi" w:hAnsiTheme="majorBidi" w:cstheme="majorBidi"/>
          <w:color w:val="000000" w:themeColor="text1"/>
        </w:rPr>
        <w:t>and</w:t>
      </w:r>
      <w:r w:rsidR="006D3529">
        <w:rPr>
          <w:rFonts w:asciiTheme="majorBidi" w:hAnsiTheme="majorBidi" w:cstheme="majorBidi"/>
          <w:color w:val="000000" w:themeColor="text1"/>
        </w:rPr>
        <w:t xml:space="preserve"> can apply </w:t>
      </w:r>
      <w:r w:rsidR="00E91927" w:rsidRPr="00D3388E">
        <w:rPr>
          <w:rFonts w:asciiTheme="majorBidi" w:hAnsiTheme="majorBidi" w:cstheme="majorBidi"/>
          <w:color w:val="000000" w:themeColor="text1"/>
        </w:rPr>
        <w:t>both on the logical execution time and actual execution time</w:t>
      </w:r>
      <w:r w:rsidR="00EA761B">
        <w:rPr>
          <w:rFonts w:asciiTheme="majorBidi" w:hAnsiTheme="majorBidi" w:cstheme="majorBidi"/>
          <w:color w:val="000000" w:themeColor="text1"/>
        </w:rPr>
        <w:t xml:space="preserve"> across different database</w:t>
      </w:r>
      <w:r w:rsidRPr="00D3388E">
        <w:rPr>
          <w:rFonts w:asciiTheme="majorBidi" w:hAnsiTheme="majorBidi" w:cstheme="majorBidi"/>
          <w:color w:val="000000" w:themeColor="text1"/>
        </w:rPr>
        <w:t>.</w:t>
      </w:r>
      <w:r w:rsidR="00EA761B">
        <w:rPr>
          <w:rFonts w:asciiTheme="majorBidi" w:hAnsiTheme="majorBidi" w:cstheme="majorBidi"/>
          <w:color w:val="000000" w:themeColor="text1"/>
        </w:rPr>
        <w:t xml:space="preserve"> </w:t>
      </w:r>
      <w:r w:rsidRPr="00D3388E">
        <w:rPr>
          <w:rFonts w:asciiTheme="majorBidi" w:hAnsiTheme="majorBidi" w:cstheme="majorBidi"/>
          <w:color w:val="000000" w:themeColor="text1"/>
        </w:rPr>
        <w:t xml:space="preserve"> </w:t>
      </w:r>
      <w:r w:rsidR="00E91927" w:rsidRPr="00D3388E">
        <w:rPr>
          <w:rFonts w:asciiTheme="majorBidi" w:hAnsiTheme="majorBidi" w:cstheme="majorBidi"/>
          <w:color w:val="000000" w:themeColor="text1"/>
        </w:rPr>
        <w:br/>
      </w:r>
      <w:r w:rsidR="00E91927" w:rsidRPr="00D3388E">
        <w:rPr>
          <w:rFonts w:asciiTheme="majorBidi" w:hAnsiTheme="majorBidi" w:cstheme="majorBidi"/>
          <w:color w:val="000000" w:themeColor="text1"/>
        </w:rPr>
        <w:br/>
      </w:r>
      <w:r w:rsidRPr="00D3388E">
        <w:rPr>
          <w:rFonts w:asciiTheme="majorBidi" w:hAnsiTheme="majorBidi" w:cstheme="majorBidi"/>
          <w:color w:val="000000" w:themeColor="text1"/>
        </w:rPr>
        <w:t xml:space="preserve">We demonstrate its applicability through a proof-of-concept implementation. While using </w:t>
      </w:r>
      <w:r w:rsidR="009B1412" w:rsidRPr="00D3388E">
        <w:rPr>
          <w:rFonts w:asciiTheme="majorBidi" w:hAnsiTheme="majorBidi" w:cstheme="majorBidi"/>
          <w:color w:val="000000" w:themeColor="text1"/>
        </w:rPr>
        <w:t>PostgreSQL</w:t>
      </w:r>
      <w:r w:rsidRPr="00D3388E">
        <w:rPr>
          <w:rFonts w:asciiTheme="majorBidi" w:hAnsiTheme="majorBidi" w:cstheme="majorBidi"/>
          <w:color w:val="000000" w:themeColor="text1"/>
        </w:rPr>
        <w:t xml:space="preserve"> </w:t>
      </w:r>
      <w:r w:rsidR="00F01E2D" w:rsidRPr="00D3388E">
        <w:rPr>
          <w:rFonts w:asciiTheme="majorBidi" w:hAnsiTheme="majorBidi" w:cstheme="majorBidi"/>
          <w:color w:val="000000" w:themeColor="text1"/>
        </w:rPr>
        <w:t xml:space="preserve">as the </w:t>
      </w:r>
      <w:r w:rsidRPr="00D3388E">
        <w:rPr>
          <w:rFonts w:asciiTheme="majorBidi" w:hAnsiTheme="majorBidi" w:cstheme="majorBidi"/>
          <w:color w:val="000000" w:themeColor="text1"/>
        </w:rPr>
        <w:t>database</w:t>
      </w:r>
      <w:r w:rsidR="00F01E2D" w:rsidRPr="00D3388E">
        <w:rPr>
          <w:rFonts w:asciiTheme="majorBidi" w:hAnsiTheme="majorBidi" w:cstheme="majorBidi"/>
          <w:color w:val="000000" w:themeColor="text1"/>
        </w:rPr>
        <w:t xml:space="preserve"> for this work</w:t>
      </w:r>
      <w:r w:rsidRPr="00D3388E">
        <w:rPr>
          <w:rFonts w:asciiTheme="majorBidi" w:hAnsiTheme="majorBidi" w:cstheme="majorBidi"/>
          <w:color w:val="000000" w:themeColor="text1"/>
        </w:rPr>
        <w:t xml:space="preserve">, we have implemented our </w:t>
      </w:r>
      <w:r w:rsidR="006F6D39" w:rsidRPr="00D3388E">
        <w:rPr>
          <w:rFonts w:asciiTheme="majorBidi" w:hAnsiTheme="majorBidi" w:cstheme="majorBidi"/>
          <w:color w:val="000000" w:themeColor="text1"/>
        </w:rPr>
        <w:t xml:space="preserve">solution </w:t>
      </w:r>
      <w:r w:rsidRPr="00D3388E">
        <w:rPr>
          <w:rFonts w:asciiTheme="majorBidi" w:hAnsiTheme="majorBidi" w:cstheme="majorBidi"/>
          <w:color w:val="000000" w:themeColor="text1"/>
        </w:rPr>
        <w:t xml:space="preserve">solely on </w:t>
      </w:r>
      <w:r w:rsidR="00F01E2D" w:rsidRPr="00D3388E">
        <w:rPr>
          <w:rFonts w:asciiTheme="majorBidi" w:hAnsiTheme="majorBidi" w:cstheme="majorBidi"/>
          <w:color w:val="000000" w:themeColor="text1"/>
        </w:rPr>
        <w:t xml:space="preserve">the </w:t>
      </w:r>
      <w:r w:rsidR="006F6D39" w:rsidRPr="00D3388E">
        <w:rPr>
          <w:rFonts w:asciiTheme="majorBidi" w:hAnsiTheme="majorBidi" w:cstheme="majorBidi"/>
          <w:color w:val="000000" w:themeColor="text1"/>
        </w:rPr>
        <w:t xml:space="preserve">execution plan of PostgreSQL </w:t>
      </w:r>
      <w:r w:rsidRPr="00D3388E">
        <w:rPr>
          <w:rFonts w:asciiTheme="majorBidi" w:hAnsiTheme="majorBidi" w:cstheme="majorBidi"/>
          <w:color w:val="000000" w:themeColor="text1"/>
        </w:rPr>
        <w:t xml:space="preserve">and conducted </w:t>
      </w:r>
      <w:r w:rsidR="00F01E2D" w:rsidRPr="00D3388E">
        <w:rPr>
          <w:rFonts w:asciiTheme="majorBidi" w:hAnsiTheme="majorBidi" w:cstheme="majorBidi"/>
          <w:color w:val="000000" w:themeColor="text1"/>
        </w:rPr>
        <w:t xml:space="preserve">an </w:t>
      </w:r>
      <w:r w:rsidRPr="00D3388E">
        <w:rPr>
          <w:rFonts w:asciiTheme="majorBidi" w:hAnsiTheme="majorBidi" w:cstheme="majorBidi"/>
          <w:color w:val="000000" w:themeColor="text1"/>
        </w:rPr>
        <w:t xml:space="preserve">experimental evaluation. The experimental results show that </w:t>
      </w:r>
      <w:proofErr w:type="spellStart"/>
      <w:r w:rsidR="009B1412" w:rsidRPr="00D3388E">
        <w:rPr>
          <w:rFonts w:asciiTheme="majorBidi" w:hAnsiTheme="majorBidi" w:cstheme="majorBidi"/>
          <w:color w:val="000000" w:themeColor="text1"/>
        </w:rPr>
        <w:t>QueryFlow</w:t>
      </w:r>
      <w:proofErr w:type="spellEnd"/>
      <w:r w:rsidR="009B1412" w:rsidRPr="00D3388E">
        <w:rPr>
          <w:rFonts w:asciiTheme="majorBidi" w:hAnsiTheme="majorBidi" w:cstheme="majorBidi"/>
          <w:color w:val="000000" w:themeColor="text1"/>
        </w:rPr>
        <w:t xml:space="preserve"> can assist in optimizing bottlenecks in a matter of minutes.</w:t>
      </w:r>
    </w:p>
    <w:p w14:paraId="7EC1479E" w14:textId="599D1FDA" w:rsidR="00FD24BF" w:rsidRPr="00E51AC8" w:rsidRDefault="000827CF" w:rsidP="006D3529">
      <w:pPr>
        <w:spacing w:before="100" w:beforeAutospacing="1" w:after="100" w:afterAutospacing="1" w:line="360" w:lineRule="auto"/>
        <w:rPr>
          <w:rFonts w:asciiTheme="majorBidi" w:hAnsiTheme="majorBidi" w:cstheme="majorBidi"/>
          <w:color w:val="FF0000"/>
        </w:rPr>
      </w:pPr>
      <w:r w:rsidRPr="00D3388E">
        <w:rPr>
          <w:rFonts w:asciiTheme="majorBidi" w:hAnsiTheme="majorBidi" w:cstheme="majorBidi"/>
          <w:color w:val="000000" w:themeColor="text1"/>
        </w:rPr>
        <w:t xml:space="preserve">The challenge of identifying flaws in SQL queries is far from being solved. </w:t>
      </w:r>
      <w:r w:rsidR="0000580A" w:rsidRPr="00D3388E">
        <w:rPr>
          <w:rFonts w:asciiTheme="majorBidi" w:hAnsiTheme="majorBidi" w:cstheme="majorBidi"/>
          <w:color w:val="000000" w:themeColor="text1"/>
        </w:rPr>
        <w:t xml:space="preserve">For future work, we plan to enrich the execution plan with information from the database internal tables and configurations to allow fixing additional flaws </w:t>
      </w:r>
      <w:r w:rsidR="0097067D" w:rsidRPr="00D3388E">
        <w:rPr>
          <w:rFonts w:asciiTheme="majorBidi" w:hAnsiTheme="majorBidi" w:cstheme="majorBidi"/>
          <w:color w:val="000000" w:themeColor="text1"/>
        </w:rPr>
        <w:t xml:space="preserve">and heuristics </w:t>
      </w:r>
      <w:r w:rsidR="0000580A" w:rsidRPr="00D3388E">
        <w:rPr>
          <w:rFonts w:asciiTheme="majorBidi" w:hAnsiTheme="majorBidi" w:cstheme="majorBidi"/>
          <w:color w:val="000000" w:themeColor="text1"/>
        </w:rPr>
        <w:t xml:space="preserve">with </w:t>
      </w:r>
      <w:proofErr w:type="spellStart"/>
      <w:r w:rsidR="0000580A" w:rsidRPr="00D3388E">
        <w:rPr>
          <w:rFonts w:asciiTheme="majorBidi" w:hAnsiTheme="majorBidi" w:cstheme="majorBidi"/>
          <w:color w:val="000000" w:themeColor="text1"/>
        </w:rPr>
        <w:t>QueryFlow</w:t>
      </w:r>
      <w:proofErr w:type="spellEnd"/>
      <w:r w:rsidR="0097067D" w:rsidRPr="00D3388E">
        <w:rPr>
          <w:rFonts w:asciiTheme="majorBidi" w:hAnsiTheme="majorBidi" w:cstheme="majorBidi"/>
          <w:color w:val="000000" w:themeColor="text1"/>
        </w:rPr>
        <w:t>, for example, if we have spill</w:t>
      </w:r>
      <w:r w:rsidR="003B5DB8" w:rsidRPr="00D3388E">
        <w:rPr>
          <w:rFonts w:asciiTheme="majorBidi" w:hAnsiTheme="majorBidi" w:cstheme="majorBidi"/>
          <w:color w:val="000000" w:themeColor="text1"/>
        </w:rPr>
        <w:t>ed</w:t>
      </w:r>
      <w:r w:rsidR="0097067D" w:rsidRPr="00D3388E">
        <w:rPr>
          <w:rFonts w:asciiTheme="majorBidi" w:hAnsiTheme="majorBidi" w:cstheme="majorBidi"/>
          <w:color w:val="000000" w:themeColor="text1"/>
        </w:rPr>
        <w:t xml:space="preserve"> to disk. </w:t>
      </w:r>
      <w:r w:rsidR="0000580A" w:rsidRPr="00D3388E">
        <w:rPr>
          <w:rFonts w:asciiTheme="majorBidi" w:hAnsiTheme="majorBidi" w:cstheme="majorBidi"/>
          <w:color w:val="000000" w:themeColor="text1"/>
        </w:rPr>
        <w:t xml:space="preserve">In addition, for huge and complex queries </w:t>
      </w:r>
      <w:proofErr w:type="spellStart"/>
      <w:r w:rsidR="0000580A" w:rsidRPr="00D3388E">
        <w:rPr>
          <w:rFonts w:asciiTheme="majorBidi" w:hAnsiTheme="majorBidi" w:cstheme="majorBidi"/>
          <w:color w:val="000000" w:themeColor="text1"/>
        </w:rPr>
        <w:t>QueryFlow</w:t>
      </w:r>
      <w:proofErr w:type="spellEnd"/>
      <w:r w:rsidR="0000580A" w:rsidRPr="00D3388E">
        <w:rPr>
          <w:rFonts w:asciiTheme="majorBidi" w:hAnsiTheme="majorBidi" w:cstheme="majorBidi"/>
          <w:color w:val="000000" w:themeColor="text1"/>
        </w:rPr>
        <w:t xml:space="preserve"> output can be overwhelming, </w:t>
      </w:r>
      <w:r w:rsidRPr="00D3388E">
        <w:rPr>
          <w:rFonts w:asciiTheme="majorBidi" w:hAnsiTheme="majorBidi" w:cstheme="majorBidi"/>
          <w:color w:val="000000" w:themeColor="text1"/>
        </w:rPr>
        <w:t xml:space="preserve">we plan to address </w:t>
      </w:r>
      <w:r w:rsidR="0000580A" w:rsidRPr="00D3388E">
        <w:rPr>
          <w:rFonts w:asciiTheme="majorBidi" w:hAnsiTheme="majorBidi" w:cstheme="majorBidi"/>
          <w:color w:val="000000" w:themeColor="text1"/>
        </w:rPr>
        <w:t>these issues by introducing another layer that enable</w:t>
      </w:r>
      <w:r w:rsidR="00F01E2D" w:rsidRPr="00D3388E">
        <w:rPr>
          <w:rFonts w:asciiTheme="majorBidi" w:hAnsiTheme="majorBidi" w:cstheme="majorBidi"/>
          <w:color w:val="000000" w:themeColor="text1"/>
        </w:rPr>
        <w:t>s</w:t>
      </w:r>
      <w:r w:rsidR="003B5DB8" w:rsidRPr="00D3388E">
        <w:rPr>
          <w:rFonts w:asciiTheme="majorBidi" w:hAnsiTheme="majorBidi" w:cstheme="majorBidi"/>
          <w:color w:val="000000" w:themeColor="text1"/>
        </w:rPr>
        <w:t xml:space="preserve"> the</w:t>
      </w:r>
      <w:r w:rsidR="0000580A" w:rsidRPr="00D3388E">
        <w:rPr>
          <w:rFonts w:asciiTheme="majorBidi" w:hAnsiTheme="majorBidi" w:cstheme="majorBidi"/>
          <w:color w:val="000000" w:themeColor="text1"/>
        </w:rPr>
        <w:t xml:space="preserve"> filtering of </w:t>
      </w:r>
      <w:r w:rsidR="006D3529">
        <w:rPr>
          <w:rFonts w:asciiTheme="majorBidi" w:hAnsiTheme="majorBidi" w:cstheme="majorBidi"/>
          <w:color w:val="000000" w:themeColor="text1"/>
        </w:rPr>
        <w:t>non-relevant</w:t>
      </w:r>
      <w:r w:rsidR="006D3529" w:rsidRPr="00D3388E">
        <w:rPr>
          <w:rFonts w:asciiTheme="majorBidi" w:hAnsiTheme="majorBidi" w:cstheme="majorBidi"/>
          <w:color w:val="000000" w:themeColor="text1"/>
        </w:rPr>
        <w:t xml:space="preserve"> </w:t>
      </w:r>
      <w:r w:rsidR="0000580A" w:rsidRPr="00D3388E">
        <w:rPr>
          <w:rFonts w:asciiTheme="majorBidi" w:hAnsiTheme="majorBidi" w:cstheme="majorBidi"/>
          <w:color w:val="000000" w:themeColor="text1"/>
        </w:rPr>
        <w:t>sub</w:t>
      </w:r>
      <w:r w:rsidR="00AA4CD3" w:rsidRPr="00D3388E">
        <w:rPr>
          <w:rFonts w:asciiTheme="majorBidi" w:hAnsiTheme="majorBidi" w:cstheme="majorBidi"/>
          <w:color w:val="000000" w:themeColor="text1"/>
        </w:rPr>
        <w:t>-</w:t>
      </w:r>
      <w:r w:rsidR="0000580A" w:rsidRPr="00D3388E">
        <w:rPr>
          <w:rFonts w:asciiTheme="majorBidi" w:hAnsiTheme="majorBidi" w:cstheme="majorBidi"/>
          <w:color w:val="000000" w:themeColor="text1"/>
        </w:rPr>
        <w:t>expressions or queries.</w:t>
      </w:r>
      <w:r w:rsidR="0000580A" w:rsidRPr="00E51AC8">
        <w:rPr>
          <w:rFonts w:asciiTheme="majorBidi" w:hAnsiTheme="majorBidi" w:cstheme="majorBidi"/>
          <w:color w:val="FF0000"/>
        </w:rPr>
        <w:br/>
      </w:r>
    </w:p>
    <w:p w14:paraId="57E5827D" w14:textId="77777777" w:rsidR="004C1707" w:rsidRPr="00601154" w:rsidRDefault="004C1707" w:rsidP="00F579FA">
      <w:pPr>
        <w:spacing w:line="360" w:lineRule="auto"/>
        <w:rPr>
          <w:rFonts w:asciiTheme="majorBidi" w:hAnsiTheme="majorBidi" w:cstheme="majorBidi"/>
          <w:color w:val="FF0000"/>
        </w:rPr>
      </w:pPr>
    </w:p>
    <w:p w14:paraId="1ACBECA0" w14:textId="77777777" w:rsidR="004C1707" w:rsidRPr="00601154" w:rsidRDefault="004C1707" w:rsidP="00F579FA">
      <w:pPr>
        <w:spacing w:line="360" w:lineRule="auto"/>
        <w:rPr>
          <w:rFonts w:asciiTheme="majorBidi" w:hAnsiTheme="majorBidi" w:cstheme="majorBidi"/>
          <w:color w:val="FF0000"/>
        </w:rPr>
      </w:pPr>
    </w:p>
    <w:p w14:paraId="5D9A74CB" w14:textId="77777777" w:rsidR="00210484" w:rsidRPr="00601154" w:rsidRDefault="00210484" w:rsidP="00F579FA">
      <w:pPr>
        <w:spacing w:line="360" w:lineRule="auto"/>
        <w:rPr>
          <w:rFonts w:asciiTheme="majorBidi" w:hAnsiTheme="majorBidi" w:cstheme="majorBidi"/>
        </w:rPr>
      </w:pPr>
    </w:p>
    <w:p w14:paraId="5E1373DF" w14:textId="12E6CBB8" w:rsidR="004C1707" w:rsidRPr="00601154" w:rsidRDefault="004C1707" w:rsidP="00175C6B">
      <w:pPr>
        <w:pStyle w:val="Heading1"/>
        <w:rPr>
          <w:rFonts w:asciiTheme="majorBidi" w:hAnsiTheme="majorBidi"/>
        </w:rPr>
      </w:pPr>
      <w:bookmarkStart w:id="318" w:name="_Toc62286993"/>
      <w:r w:rsidRPr="00601154">
        <w:rPr>
          <w:rFonts w:asciiTheme="majorBidi" w:hAnsiTheme="majorBidi"/>
        </w:rPr>
        <w:lastRenderedPageBreak/>
        <w:t>References</w:t>
      </w:r>
      <w:bookmarkEnd w:id="318"/>
      <w:r w:rsidRPr="00601154">
        <w:rPr>
          <w:rFonts w:asciiTheme="majorBidi" w:hAnsiTheme="majorBidi"/>
        </w:rPr>
        <w:t xml:space="preserve"> </w:t>
      </w:r>
      <w:r w:rsidR="00175C6B" w:rsidRPr="00601154">
        <w:rPr>
          <w:rFonts w:asciiTheme="majorBidi" w:hAnsiTheme="majorBidi"/>
        </w:rPr>
        <w:br/>
      </w:r>
    </w:p>
    <w:p w14:paraId="26875A8D" w14:textId="20556769" w:rsidR="009579AB" w:rsidRPr="00D35A5B" w:rsidRDefault="009579AB" w:rsidP="009D3FBD">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 xml:space="preserve">[1] </w:t>
      </w:r>
      <w:r w:rsidR="00D35A5B" w:rsidRPr="00D35A5B">
        <w:rPr>
          <w:rFonts w:asciiTheme="majorBidi" w:hAnsiTheme="majorBidi" w:cstheme="majorBidi"/>
          <w:color w:val="000000" w:themeColor="text1"/>
        </w:rPr>
        <w:t xml:space="preserve">Sankey diagram In Wikipedia. </w:t>
      </w:r>
      <w:r w:rsidR="00AB6FA4" w:rsidRPr="00AB6FA4">
        <w:rPr>
          <w:color w:val="000000" w:themeColor="text1"/>
          <w:rPrChange w:id="319" w:author="Eyal Trabelsi" w:date="2021-10-16T10:31:00Z">
            <w:rPr>
              <w:rStyle w:val="Hyperlink"/>
              <w:rFonts w:asciiTheme="majorBidi" w:hAnsiTheme="majorBidi" w:cstheme="majorBidi"/>
            </w:rPr>
          </w:rPrChange>
        </w:rPr>
        <w:t>https://en</w:t>
      </w:r>
      <w:r w:rsidRPr="00D35A5B">
        <w:rPr>
          <w:rFonts w:asciiTheme="majorBidi" w:hAnsiTheme="majorBidi" w:cstheme="majorBidi"/>
          <w:color w:val="000000" w:themeColor="text1"/>
        </w:rPr>
        <w:t>.wikipedia.org/wiki/Sankey_diagram</w:t>
      </w:r>
      <w:r w:rsidR="00D35A5B" w:rsidRPr="00D35A5B">
        <w:rPr>
          <w:rFonts w:asciiTheme="majorBidi" w:hAnsiTheme="majorBidi" w:cstheme="majorBidi"/>
          <w:color w:val="000000" w:themeColor="text1"/>
        </w:rPr>
        <w:t>.</w:t>
      </w:r>
    </w:p>
    <w:p w14:paraId="19CD2FF9" w14:textId="7E9F6760" w:rsidR="00DE7689" w:rsidRPr="00D35A5B" w:rsidRDefault="008137DF" w:rsidP="009D3FBD">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w:t>
      </w:r>
      <w:r w:rsidR="009579AB" w:rsidRPr="00D35A5B">
        <w:rPr>
          <w:rFonts w:asciiTheme="majorBidi" w:hAnsiTheme="majorBidi" w:cstheme="majorBidi"/>
          <w:color w:val="000000" w:themeColor="text1"/>
        </w:rPr>
        <w:t>2</w:t>
      </w:r>
      <w:r w:rsidRPr="00D35A5B">
        <w:rPr>
          <w:rFonts w:asciiTheme="majorBidi" w:hAnsiTheme="majorBidi" w:cstheme="majorBidi"/>
          <w:color w:val="000000" w:themeColor="text1"/>
        </w:rPr>
        <w:t xml:space="preserve">] H. V. Jagadish, A. Chapman, A. </w:t>
      </w:r>
      <w:proofErr w:type="spellStart"/>
      <w:r w:rsidRPr="00D35A5B">
        <w:rPr>
          <w:rFonts w:asciiTheme="majorBidi" w:hAnsiTheme="majorBidi" w:cstheme="majorBidi"/>
          <w:color w:val="000000" w:themeColor="text1"/>
        </w:rPr>
        <w:t>Elkiss</w:t>
      </w:r>
      <w:proofErr w:type="spellEnd"/>
      <w:r w:rsidRPr="00D35A5B">
        <w:rPr>
          <w:rFonts w:asciiTheme="majorBidi" w:hAnsiTheme="majorBidi" w:cstheme="majorBidi"/>
          <w:color w:val="000000" w:themeColor="text1"/>
        </w:rPr>
        <w:t xml:space="preserve">, M. </w:t>
      </w:r>
      <w:proofErr w:type="spellStart"/>
      <w:r w:rsidRPr="00D35A5B">
        <w:rPr>
          <w:rFonts w:asciiTheme="majorBidi" w:hAnsiTheme="majorBidi" w:cstheme="majorBidi"/>
          <w:color w:val="000000" w:themeColor="text1"/>
        </w:rPr>
        <w:t>Jayapandian</w:t>
      </w:r>
      <w:proofErr w:type="spellEnd"/>
      <w:r w:rsidRPr="00D35A5B">
        <w:rPr>
          <w:rFonts w:asciiTheme="majorBidi" w:hAnsiTheme="majorBidi" w:cstheme="majorBidi"/>
          <w:color w:val="000000" w:themeColor="text1"/>
        </w:rPr>
        <w:t>,</w:t>
      </w:r>
      <w:r w:rsidR="0034008C" w:rsidRPr="00D35A5B">
        <w:rPr>
          <w:rFonts w:asciiTheme="majorBidi" w:hAnsiTheme="majorBidi" w:cstheme="majorBidi"/>
          <w:color w:val="000000" w:themeColor="text1"/>
        </w:rPr>
        <w:t xml:space="preserve"> </w:t>
      </w:r>
      <w:r w:rsidRPr="00D35A5B">
        <w:rPr>
          <w:rFonts w:asciiTheme="majorBidi" w:hAnsiTheme="majorBidi" w:cstheme="majorBidi"/>
          <w:color w:val="000000" w:themeColor="text1"/>
        </w:rPr>
        <w:t>Y. Li, A. Nandi, and C. Yu.</w:t>
      </w:r>
      <w:r w:rsidR="0034008C" w:rsidRPr="00D35A5B">
        <w:rPr>
          <w:rFonts w:asciiTheme="majorBidi" w:hAnsiTheme="majorBidi" w:cstheme="majorBidi"/>
          <w:color w:val="000000" w:themeColor="text1"/>
        </w:rPr>
        <w:t xml:space="preserve"> </w:t>
      </w:r>
      <w:r w:rsidR="002E47B3" w:rsidRPr="00D35A5B">
        <w:rPr>
          <w:rFonts w:asciiTheme="majorBidi" w:hAnsiTheme="majorBidi" w:cstheme="majorBidi"/>
          <w:color w:val="000000" w:themeColor="text1"/>
        </w:rPr>
        <w:br/>
      </w:r>
      <w:r w:rsidR="00D35A5B">
        <w:rPr>
          <w:rFonts w:asciiTheme="majorBidi" w:hAnsiTheme="majorBidi" w:cstheme="majorBidi"/>
          <w:color w:val="000000" w:themeColor="text1"/>
        </w:rPr>
        <w:t xml:space="preserve">     </w:t>
      </w:r>
      <w:r w:rsidRPr="00D35A5B">
        <w:rPr>
          <w:rFonts w:asciiTheme="majorBidi" w:hAnsiTheme="majorBidi" w:cstheme="majorBidi"/>
          <w:color w:val="000000" w:themeColor="text1"/>
        </w:rPr>
        <w:t>Making database systems</w:t>
      </w:r>
      <w:r w:rsidR="0034008C" w:rsidRPr="00D35A5B">
        <w:rPr>
          <w:rFonts w:asciiTheme="majorBidi" w:hAnsiTheme="majorBidi" w:cstheme="majorBidi"/>
          <w:color w:val="000000" w:themeColor="text1"/>
        </w:rPr>
        <w:t xml:space="preserve"> </w:t>
      </w:r>
      <w:commentRangeStart w:id="320"/>
      <w:r w:rsidRPr="00D35A5B">
        <w:rPr>
          <w:rFonts w:asciiTheme="majorBidi" w:hAnsiTheme="majorBidi" w:cstheme="majorBidi"/>
          <w:color w:val="000000" w:themeColor="text1"/>
        </w:rPr>
        <w:t>usable</w:t>
      </w:r>
      <w:commentRangeEnd w:id="320"/>
      <w:r w:rsidR="006D3529">
        <w:rPr>
          <w:rStyle w:val="CommentReference"/>
        </w:rPr>
        <w:commentReference w:id="320"/>
      </w:r>
      <w:r w:rsidRPr="00D35A5B">
        <w:rPr>
          <w:rFonts w:asciiTheme="majorBidi" w:hAnsiTheme="majorBidi" w:cstheme="majorBidi"/>
          <w:color w:val="000000" w:themeColor="text1"/>
        </w:rPr>
        <w:t>. In</w:t>
      </w:r>
      <w:r w:rsidR="006D3529">
        <w:rPr>
          <w:rFonts w:asciiTheme="majorBidi" w:hAnsiTheme="majorBidi" w:cstheme="majorBidi"/>
          <w:color w:val="000000" w:themeColor="text1"/>
        </w:rPr>
        <w:t xml:space="preserve"> proceedings of</w:t>
      </w:r>
      <w:r w:rsidRPr="00D35A5B">
        <w:rPr>
          <w:rFonts w:asciiTheme="majorBidi" w:hAnsiTheme="majorBidi" w:cstheme="majorBidi"/>
          <w:color w:val="000000" w:themeColor="text1"/>
        </w:rPr>
        <w:t xml:space="preserve"> SIGMOD, 2007.</w:t>
      </w:r>
    </w:p>
    <w:p w14:paraId="7E30FF4E" w14:textId="5FB3C16C" w:rsidR="00D63F2E" w:rsidRPr="00D35A5B" w:rsidRDefault="0068379B" w:rsidP="009D3FBD">
      <w:pPr>
        <w:spacing w:line="360" w:lineRule="auto"/>
        <w:rPr>
          <w:color w:val="000000" w:themeColor="text1"/>
        </w:rPr>
      </w:pPr>
      <w:r w:rsidRPr="00D35A5B">
        <w:rPr>
          <w:rFonts w:asciiTheme="majorBidi" w:hAnsiTheme="majorBidi" w:cstheme="majorBidi"/>
          <w:color w:val="000000" w:themeColor="text1"/>
        </w:rPr>
        <w:t>[</w:t>
      </w:r>
      <w:r w:rsidR="009579AB" w:rsidRPr="00D35A5B">
        <w:rPr>
          <w:rFonts w:asciiTheme="majorBidi" w:hAnsiTheme="majorBidi" w:cstheme="majorBidi"/>
          <w:color w:val="000000" w:themeColor="text1"/>
        </w:rPr>
        <w:t>3</w:t>
      </w:r>
      <w:r w:rsidRPr="00D35A5B">
        <w:rPr>
          <w:rFonts w:asciiTheme="majorBidi" w:hAnsiTheme="majorBidi" w:cstheme="majorBidi"/>
          <w:color w:val="000000" w:themeColor="text1"/>
        </w:rPr>
        <w:t>]</w:t>
      </w:r>
      <w:r w:rsidR="00B739F1" w:rsidRPr="00D35A5B">
        <w:rPr>
          <w:rFonts w:asciiTheme="majorBidi" w:hAnsiTheme="majorBidi" w:cstheme="majorBidi"/>
          <w:color w:val="000000" w:themeColor="text1"/>
        </w:rPr>
        <w:t xml:space="preserve"> A. Deshpande, Z. Ives, and V. Raman, “Adaptive query processing,”</w:t>
      </w:r>
      <w:r w:rsidRPr="00D35A5B">
        <w:rPr>
          <w:rFonts w:asciiTheme="majorBidi" w:hAnsiTheme="majorBidi" w:cstheme="majorBidi"/>
          <w:color w:val="000000" w:themeColor="text1"/>
        </w:rPr>
        <w:t xml:space="preserve"> </w:t>
      </w:r>
      <w:ins w:id="321" w:author="Eyal Trabelsi" w:date="2021-10-04T15:48:00Z">
        <w:r w:rsidR="00C546E9">
          <w:rPr>
            <w:rFonts w:asciiTheme="majorBidi" w:hAnsiTheme="majorBidi" w:cstheme="majorBidi"/>
            <w:color w:val="000000" w:themeColor="text1"/>
          </w:rPr>
          <w:t xml:space="preserve">Journal of </w:t>
        </w:r>
      </w:ins>
      <w:r w:rsidR="00B739F1" w:rsidRPr="00D35A5B">
        <w:rPr>
          <w:rFonts w:asciiTheme="majorBidi" w:hAnsiTheme="majorBidi" w:cstheme="majorBidi"/>
          <w:color w:val="000000" w:themeColor="text1"/>
        </w:rPr>
        <w:t xml:space="preserve">Found. Trends </w:t>
      </w:r>
      <w:del w:id="322" w:author="Eyal Trabelsi" w:date="2021-10-04T15:48:00Z">
        <w:r w:rsidR="002E47B3" w:rsidRPr="00D35A5B" w:rsidDel="00C546E9">
          <w:rPr>
            <w:rFonts w:asciiTheme="majorBidi" w:hAnsiTheme="majorBidi" w:cstheme="majorBidi"/>
            <w:color w:val="000000" w:themeColor="text1"/>
          </w:rPr>
          <w:br/>
          <w:delText xml:space="preserve">   </w:delText>
        </w:r>
      </w:del>
      <w:r w:rsidR="002E47B3" w:rsidRPr="00D35A5B">
        <w:rPr>
          <w:rFonts w:asciiTheme="majorBidi" w:hAnsiTheme="majorBidi" w:cstheme="majorBidi"/>
          <w:color w:val="000000" w:themeColor="text1"/>
        </w:rPr>
        <w:t xml:space="preserve">  </w:t>
      </w:r>
      <w:r w:rsidR="00B739F1" w:rsidRPr="00D35A5B">
        <w:rPr>
          <w:rFonts w:asciiTheme="majorBidi" w:hAnsiTheme="majorBidi" w:cstheme="majorBidi"/>
          <w:color w:val="000000" w:themeColor="text1"/>
        </w:rPr>
        <w:t xml:space="preserve">databases, vol. 1, no. 1, pp. 1–140, Jan. 2007. </w:t>
      </w:r>
      <w:del w:id="323" w:author="Eyal Trabelsi" w:date="2021-10-04T15:48:00Z">
        <w:r w:rsidR="00B739F1" w:rsidRPr="00D35A5B" w:rsidDel="00C546E9">
          <w:rPr>
            <w:rFonts w:asciiTheme="majorBidi" w:hAnsiTheme="majorBidi" w:cstheme="majorBidi"/>
            <w:color w:val="000000" w:themeColor="text1"/>
          </w:rPr>
          <w:delText>[Online].</w:delText>
        </w:r>
        <w:r w:rsidRPr="00D35A5B" w:rsidDel="00C546E9">
          <w:rPr>
            <w:rFonts w:asciiTheme="majorBidi" w:hAnsiTheme="majorBidi" w:cstheme="majorBidi"/>
            <w:color w:val="000000" w:themeColor="text1"/>
          </w:rPr>
          <w:delText xml:space="preserve"> </w:delText>
        </w:r>
        <w:r w:rsidR="00B739F1" w:rsidRPr="00D35A5B" w:rsidDel="00C546E9">
          <w:rPr>
            <w:rFonts w:asciiTheme="majorBidi" w:hAnsiTheme="majorBidi" w:cstheme="majorBidi"/>
            <w:color w:val="000000" w:themeColor="text1"/>
          </w:rPr>
          <w:delText>Available:</w:delText>
        </w:r>
        <w:r w:rsidR="002E47B3" w:rsidRPr="00D35A5B" w:rsidDel="00C546E9">
          <w:rPr>
            <w:rFonts w:asciiTheme="majorBidi" w:hAnsiTheme="majorBidi" w:cstheme="majorBidi"/>
            <w:color w:val="000000" w:themeColor="text1"/>
          </w:rPr>
          <w:delText xml:space="preserve"> </w:delText>
        </w:r>
        <w:r w:rsidR="002E47B3" w:rsidRPr="00D35A5B" w:rsidDel="00C546E9">
          <w:rPr>
            <w:rFonts w:asciiTheme="majorBidi" w:hAnsiTheme="majorBidi" w:cstheme="majorBidi"/>
            <w:color w:val="000000" w:themeColor="text1"/>
          </w:rPr>
          <w:br/>
          <w:delText xml:space="preserve">     </w:delText>
        </w:r>
        <w:r w:rsidR="00752E83" w:rsidDel="00C546E9">
          <w:fldChar w:fldCharType="begin"/>
        </w:r>
        <w:r w:rsidR="00752E83" w:rsidDel="00C546E9">
          <w:delInstrText xml:space="preserve"> HYPERLINK "http://dx.doi.org/10.1561/1900000001" </w:delInstrText>
        </w:r>
        <w:r w:rsidR="00752E83" w:rsidDel="00C546E9">
          <w:fldChar w:fldCharType="separate"/>
        </w:r>
        <w:r w:rsidR="00D63F2E" w:rsidRPr="00D35A5B" w:rsidDel="00C546E9">
          <w:rPr>
            <w:rStyle w:val="Hyperlink"/>
            <w:rFonts w:asciiTheme="majorBidi" w:hAnsiTheme="majorBidi" w:cstheme="majorBidi"/>
            <w:color w:val="000000" w:themeColor="text1"/>
          </w:rPr>
          <w:delText>http://dx.doi.org/10.1561/1900000001</w:delText>
        </w:r>
        <w:r w:rsidR="00752E83" w:rsidDel="00C546E9">
          <w:rPr>
            <w:rStyle w:val="Hyperlink"/>
            <w:rFonts w:asciiTheme="majorBidi" w:hAnsiTheme="majorBidi" w:cstheme="majorBidi"/>
            <w:color w:val="000000" w:themeColor="text1"/>
          </w:rPr>
          <w:fldChar w:fldCharType="end"/>
        </w:r>
      </w:del>
    </w:p>
    <w:p w14:paraId="0AA98454" w14:textId="1D4F300B" w:rsidR="00D63F2E" w:rsidRPr="00D35A5B" w:rsidRDefault="0068379B" w:rsidP="009D3FBD">
      <w:pPr>
        <w:spacing w:line="360" w:lineRule="auto"/>
        <w:rPr>
          <w:rFonts w:asciiTheme="majorBidi" w:hAnsiTheme="majorBidi" w:cstheme="majorBidi"/>
          <w:color w:val="000000" w:themeColor="text1"/>
          <w:u w:val="single"/>
        </w:rPr>
      </w:pPr>
      <w:r w:rsidRPr="00D35A5B">
        <w:rPr>
          <w:rFonts w:asciiTheme="majorBidi" w:hAnsiTheme="majorBidi" w:cstheme="majorBidi"/>
          <w:color w:val="000000" w:themeColor="text1"/>
        </w:rPr>
        <w:t>[</w:t>
      </w:r>
      <w:r w:rsidR="009579AB" w:rsidRPr="00D35A5B">
        <w:rPr>
          <w:rFonts w:asciiTheme="majorBidi" w:hAnsiTheme="majorBidi" w:cstheme="majorBidi"/>
          <w:color w:val="000000" w:themeColor="text1"/>
        </w:rPr>
        <w:t>4</w:t>
      </w:r>
      <w:r w:rsidRPr="00D35A5B">
        <w:rPr>
          <w:rFonts w:asciiTheme="majorBidi" w:hAnsiTheme="majorBidi" w:cstheme="majorBidi"/>
          <w:color w:val="000000" w:themeColor="text1"/>
        </w:rPr>
        <w:t xml:space="preserve">] </w:t>
      </w:r>
      <w:r w:rsidR="00B739F1" w:rsidRPr="00D35A5B">
        <w:rPr>
          <w:rFonts w:asciiTheme="majorBidi" w:hAnsiTheme="majorBidi" w:cstheme="majorBidi"/>
          <w:color w:val="000000" w:themeColor="text1"/>
        </w:rPr>
        <w:t xml:space="preserve">Y. E. Ioannidis, “Query optimization,” ACM </w:t>
      </w:r>
      <w:proofErr w:type="spellStart"/>
      <w:r w:rsidR="00B739F1" w:rsidRPr="00D35A5B">
        <w:rPr>
          <w:rFonts w:asciiTheme="majorBidi" w:hAnsiTheme="majorBidi" w:cstheme="majorBidi"/>
          <w:color w:val="000000" w:themeColor="text1"/>
        </w:rPr>
        <w:t>Comput</w:t>
      </w:r>
      <w:proofErr w:type="spellEnd"/>
      <w:r w:rsidR="00B739F1" w:rsidRPr="00D35A5B">
        <w:rPr>
          <w:rFonts w:asciiTheme="majorBidi" w:hAnsiTheme="majorBidi" w:cstheme="majorBidi"/>
          <w:color w:val="000000" w:themeColor="text1"/>
        </w:rPr>
        <w:t xml:space="preserve">. </w:t>
      </w:r>
      <w:proofErr w:type="spellStart"/>
      <w:r w:rsidR="00B739F1" w:rsidRPr="00D35A5B">
        <w:rPr>
          <w:rFonts w:asciiTheme="majorBidi" w:hAnsiTheme="majorBidi" w:cstheme="majorBidi"/>
          <w:color w:val="000000" w:themeColor="text1"/>
        </w:rPr>
        <w:t>Surv</w:t>
      </w:r>
      <w:proofErr w:type="spellEnd"/>
      <w:r w:rsidR="00B739F1" w:rsidRPr="00D35A5B">
        <w:rPr>
          <w:rFonts w:asciiTheme="majorBidi" w:hAnsiTheme="majorBidi" w:cstheme="majorBidi"/>
          <w:color w:val="000000" w:themeColor="text1"/>
        </w:rPr>
        <w:t>.,</w:t>
      </w:r>
      <w:r w:rsidRPr="00D35A5B">
        <w:rPr>
          <w:rFonts w:asciiTheme="majorBidi" w:hAnsiTheme="majorBidi" w:cstheme="majorBidi"/>
          <w:color w:val="000000" w:themeColor="text1"/>
        </w:rPr>
        <w:t xml:space="preserve"> </w:t>
      </w:r>
      <w:r w:rsidR="00B739F1" w:rsidRPr="00D35A5B">
        <w:rPr>
          <w:rFonts w:asciiTheme="majorBidi" w:hAnsiTheme="majorBidi" w:cstheme="majorBidi"/>
          <w:color w:val="000000" w:themeColor="text1"/>
        </w:rPr>
        <w:t xml:space="preserve">vol. 28, no. 1, pp. 121–123, </w:t>
      </w:r>
      <w:r w:rsidR="002E47B3" w:rsidRPr="00D35A5B">
        <w:rPr>
          <w:rFonts w:asciiTheme="majorBidi" w:hAnsiTheme="majorBidi" w:cstheme="majorBidi"/>
          <w:color w:val="000000" w:themeColor="text1"/>
        </w:rPr>
        <w:br/>
        <w:t xml:space="preserve">     </w:t>
      </w:r>
      <w:r w:rsidR="00B739F1" w:rsidRPr="00D35A5B">
        <w:rPr>
          <w:rFonts w:asciiTheme="majorBidi" w:hAnsiTheme="majorBidi" w:cstheme="majorBidi"/>
          <w:color w:val="000000" w:themeColor="text1"/>
        </w:rPr>
        <w:t xml:space="preserve">Mar. 1996. </w:t>
      </w:r>
      <w:del w:id="324" w:author="Eyal Trabelsi" w:date="2021-10-04T15:48:00Z">
        <w:r w:rsidR="00B739F1" w:rsidRPr="00D35A5B" w:rsidDel="00C546E9">
          <w:rPr>
            <w:rFonts w:asciiTheme="majorBidi" w:hAnsiTheme="majorBidi" w:cstheme="majorBidi"/>
            <w:color w:val="000000" w:themeColor="text1"/>
          </w:rPr>
          <w:delText>[Online]. Available:</w:delText>
        </w:r>
        <w:r w:rsidRPr="00D35A5B" w:rsidDel="00C546E9">
          <w:rPr>
            <w:rFonts w:asciiTheme="majorBidi" w:hAnsiTheme="majorBidi" w:cstheme="majorBidi"/>
            <w:color w:val="000000" w:themeColor="text1"/>
          </w:rPr>
          <w:delText xml:space="preserve"> </w:delText>
        </w:r>
      </w:del>
      <w:del w:id="325" w:author="Ehud Gudes" w:date="2021-09-27T13:24:00Z">
        <w:r w:rsidR="009F213E" w:rsidDel="006D3529">
          <w:fldChar w:fldCharType="begin"/>
        </w:r>
        <w:r w:rsidR="009F213E" w:rsidDel="006D3529">
          <w:delInstrText xml:space="preserve"> HYPERLINK "http://doi.acm.org/10.1145/234313.234367" </w:delInstrText>
        </w:r>
        <w:r w:rsidR="009F213E" w:rsidDel="006D3529">
          <w:fldChar w:fldCharType="separate"/>
        </w:r>
        <w:r w:rsidRPr="00D35A5B" w:rsidDel="006D3529">
          <w:rPr>
            <w:rStyle w:val="Hyperlink"/>
            <w:rFonts w:asciiTheme="majorBidi" w:hAnsiTheme="majorBidi" w:cstheme="majorBidi"/>
            <w:color w:val="000000" w:themeColor="text1"/>
          </w:rPr>
          <w:delText>http://doi.acm.org/10.1145/234313.234367</w:delText>
        </w:r>
        <w:r w:rsidR="009F213E" w:rsidDel="006D3529">
          <w:rPr>
            <w:rStyle w:val="Hyperlink"/>
            <w:rFonts w:asciiTheme="majorBidi" w:hAnsiTheme="majorBidi" w:cstheme="majorBidi"/>
            <w:color w:val="000000" w:themeColor="text1"/>
          </w:rPr>
          <w:fldChar w:fldCharType="end"/>
        </w:r>
      </w:del>
      <w:commentRangeStart w:id="326"/>
      <w:commentRangeEnd w:id="326"/>
      <w:r w:rsidR="006D3529">
        <w:rPr>
          <w:rStyle w:val="CommentReference"/>
        </w:rPr>
        <w:commentReference w:id="326"/>
      </w:r>
    </w:p>
    <w:p w14:paraId="73DD39B0" w14:textId="39C66FB1" w:rsidR="00DE7689" w:rsidRPr="00D35A5B" w:rsidDel="00DB7850" w:rsidRDefault="00DE7689">
      <w:pPr>
        <w:spacing w:line="360" w:lineRule="auto"/>
        <w:rPr>
          <w:del w:id="327" w:author="Eyal Trabelsi" w:date="2021-10-09T16:36:00Z"/>
          <w:rFonts w:asciiTheme="majorBidi" w:hAnsiTheme="majorBidi" w:cstheme="majorBidi"/>
          <w:color w:val="000000" w:themeColor="text1"/>
        </w:rPr>
      </w:pPr>
      <w:r w:rsidRPr="00D35A5B">
        <w:rPr>
          <w:rFonts w:asciiTheme="majorBidi" w:hAnsiTheme="majorBidi" w:cstheme="majorBidi"/>
          <w:color w:val="000000" w:themeColor="text1"/>
        </w:rPr>
        <w:t>[</w:t>
      </w:r>
      <w:r w:rsidR="009579AB" w:rsidRPr="00D35A5B">
        <w:rPr>
          <w:rFonts w:asciiTheme="majorBidi" w:hAnsiTheme="majorBidi" w:cstheme="majorBidi"/>
          <w:color w:val="000000" w:themeColor="text1"/>
        </w:rPr>
        <w:t>5</w:t>
      </w:r>
      <w:r w:rsidRPr="00D35A5B">
        <w:rPr>
          <w:rFonts w:asciiTheme="majorBidi" w:hAnsiTheme="majorBidi" w:cstheme="majorBidi"/>
          <w:color w:val="000000" w:themeColor="text1"/>
        </w:rPr>
        <w:t xml:space="preserve">] Davide </w:t>
      </w:r>
      <w:proofErr w:type="spellStart"/>
      <w:r w:rsidRPr="00D35A5B">
        <w:rPr>
          <w:rFonts w:asciiTheme="majorBidi" w:hAnsiTheme="majorBidi" w:cstheme="majorBidi"/>
          <w:color w:val="000000" w:themeColor="text1"/>
        </w:rPr>
        <w:t>Mottin</w:t>
      </w:r>
      <w:proofErr w:type="spellEnd"/>
      <w:r w:rsidRPr="00D35A5B">
        <w:rPr>
          <w:rFonts w:asciiTheme="majorBidi" w:hAnsiTheme="majorBidi" w:cstheme="majorBidi"/>
          <w:color w:val="000000" w:themeColor="text1"/>
        </w:rPr>
        <w:t xml:space="preserve">, Alice </w:t>
      </w:r>
      <w:proofErr w:type="spellStart"/>
      <w:r w:rsidRPr="00D35A5B">
        <w:rPr>
          <w:rFonts w:asciiTheme="majorBidi" w:hAnsiTheme="majorBidi" w:cstheme="majorBidi"/>
          <w:color w:val="000000" w:themeColor="text1"/>
        </w:rPr>
        <w:t>Marascu</w:t>
      </w:r>
      <w:proofErr w:type="spellEnd"/>
      <w:r w:rsidRPr="00D35A5B">
        <w:rPr>
          <w:rFonts w:asciiTheme="majorBidi" w:hAnsiTheme="majorBidi" w:cstheme="majorBidi"/>
          <w:color w:val="000000" w:themeColor="text1"/>
        </w:rPr>
        <w:t xml:space="preserve">, </w:t>
      </w:r>
      <w:proofErr w:type="spellStart"/>
      <w:r w:rsidRPr="00D35A5B">
        <w:rPr>
          <w:rFonts w:asciiTheme="majorBidi" w:hAnsiTheme="majorBidi" w:cstheme="majorBidi"/>
          <w:color w:val="000000" w:themeColor="text1"/>
        </w:rPr>
        <w:t>Senjuti</w:t>
      </w:r>
      <w:proofErr w:type="spellEnd"/>
      <w:r w:rsidRPr="00D35A5B">
        <w:rPr>
          <w:rFonts w:asciiTheme="majorBidi" w:hAnsiTheme="majorBidi" w:cstheme="majorBidi"/>
          <w:color w:val="000000" w:themeColor="text1"/>
        </w:rPr>
        <w:t xml:space="preserve"> </w:t>
      </w:r>
      <w:proofErr w:type="spellStart"/>
      <w:r w:rsidRPr="00D35A5B">
        <w:rPr>
          <w:rFonts w:asciiTheme="majorBidi" w:hAnsiTheme="majorBidi" w:cstheme="majorBidi"/>
          <w:color w:val="000000" w:themeColor="text1"/>
        </w:rPr>
        <w:t>Basu</w:t>
      </w:r>
      <w:proofErr w:type="spellEnd"/>
      <w:r w:rsidRPr="00D35A5B">
        <w:rPr>
          <w:rFonts w:asciiTheme="majorBidi" w:hAnsiTheme="majorBidi" w:cstheme="majorBidi"/>
          <w:color w:val="000000" w:themeColor="text1"/>
        </w:rPr>
        <w:t xml:space="preserve"> Roy,</w:t>
      </w:r>
      <w:r w:rsidR="0034008C" w:rsidRPr="00D35A5B">
        <w:rPr>
          <w:rFonts w:asciiTheme="majorBidi" w:hAnsiTheme="majorBidi" w:cstheme="majorBidi"/>
          <w:color w:val="000000" w:themeColor="text1"/>
        </w:rPr>
        <w:t xml:space="preserve"> </w:t>
      </w:r>
      <w:r w:rsidRPr="00D35A5B">
        <w:rPr>
          <w:rFonts w:asciiTheme="majorBidi" w:hAnsiTheme="majorBidi" w:cstheme="majorBidi"/>
          <w:color w:val="000000" w:themeColor="text1"/>
        </w:rPr>
        <w:t xml:space="preserve">Gautam Das, Themis </w:t>
      </w:r>
      <w:proofErr w:type="spellStart"/>
      <w:r w:rsidRPr="00D35A5B">
        <w:rPr>
          <w:rFonts w:asciiTheme="majorBidi" w:hAnsiTheme="majorBidi" w:cstheme="majorBidi"/>
          <w:color w:val="000000" w:themeColor="text1"/>
        </w:rPr>
        <w:t>Palpanas</w:t>
      </w:r>
      <w:proofErr w:type="spellEnd"/>
      <w:r w:rsidRPr="00D35A5B">
        <w:rPr>
          <w:rFonts w:asciiTheme="majorBidi" w:hAnsiTheme="majorBidi" w:cstheme="majorBidi"/>
          <w:color w:val="000000" w:themeColor="text1"/>
        </w:rPr>
        <w:t xml:space="preserve">, and </w:t>
      </w:r>
      <w:r w:rsidR="002E47B3" w:rsidRPr="00D35A5B">
        <w:rPr>
          <w:rFonts w:asciiTheme="majorBidi" w:hAnsiTheme="majorBidi" w:cstheme="majorBidi"/>
          <w:color w:val="000000" w:themeColor="text1"/>
        </w:rPr>
        <w:br/>
        <w:t xml:space="preserve">     </w:t>
      </w:r>
      <w:r w:rsidRPr="00D35A5B">
        <w:rPr>
          <w:rFonts w:asciiTheme="majorBidi" w:hAnsiTheme="majorBidi" w:cstheme="majorBidi"/>
          <w:color w:val="000000" w:themeColor="text1"/>
        </w:rPr>
        <w:t xml:space="preserve">Yannis </w:t>
      </w:r>
      <w:proofErr w:type="spellStart"/>
      <w:r w:rsidRPr="00D35A5B">
        <w:rPr>
          <w:rFonts w:asciiTheme="majorBidi" w:hAnsiTheme="majorBidi" w:cstheme="majorBidi"/>
          <w:color w:val="000000" w:themeColor="text1"/>
        </w:rPr>
        <w:t>Velegrakis</w:t>
      </w:r>
      <w:proofErr w:type="spellEnd"/>
      <w:r w:rsidRPr="00D35A5B">
        <w:rPr>
          <w:rFonts w:asciiTheme="majorBidi" w:hAnsiTheme="majorBidi" w:cstheme="majorBidi"/>
          <w:color w:val="000000" w:themeColor="text1"/>
        </w:rPr>
        <w:t>.</w:t>
      </w:r>
      <w:del w:id="328" w:author="Eyal Trabelsi" w:date="2021-10-09T16:40:00Z">
        <w:r w:rsidR="0034008C" w:rsidRPr="00D35A5B" w:rsidDel="009D3FBD">
          <w:rPr>
            <w:rFonts w:asciiTheme="majorBidi" w:hAnsiTheme="majorBidi" w:cstheme="majorBidi"/>
            <w:color w:val="000000" w:themeColor="text1"/>
          </w:rPr>
          <w:delText xml:space="preserve"> </w:delText>
        </w:r>
        <w:r w:rsidRPr="00D35A5B" w:rsidDel="009D3FBD">
          <w:rPr>
            <w:rFonts w:asciiTheme="majorBidi" w:hAnsiTheme="majorBidi" w:cstheme="majorBidi"/>
            <w:color w:val="000000" w:themeColor="text1"/>
          </w:rPr>
          <w:delText>2014.</w:delText>
        </w:r>
      </w:del>
      <w:r w:rsidRPr="00D35A5B">
        <w:rPr>
          <w:rFonts w:asciiTheme="majorBidi" w:hAnsiTheme="majorBidi" w:cstheme="majorBidi"/>
          <w:color w:val="000000" w:themeColor="text1"/>
        </w:rPr>
        <w:t xml:space="preserve"> IQR: An Interactive Query Relaxation System</w:t>
      </w:r>
      <w:r w:rsidR="0034008C" w:rsidRPr="00D35A5B">
        <w:rPr>
          <w:rFonts w:asciiTheme="majorBidi" w:hAnsiTheme="majorBidi" w:cstheme="majorBidi"/>
          <w:color w:val="000000" w:themeColor="text1"/>
        </w:rPr>
        <w:t xml:space="preserve"> </w:t>
      </w:r>
      <w:r w:rsidRPr="00D35A5B">
        <w:rPr>
          <w:rFonts w:asciiTheme="majorBidi" w:hAnsiTheme="majorBidi" w:cstheme="majorBidi"/>
          <w:color w:val="000000" w:themeColor="text1"/>
        </w:rPr>
        <w:t>for the Empty-</w:t>
      </w:r>
      <w:r w:rsidR="002E47B3" w:rsidRPr="00D35A5B">
        <w:rPr>
          <w:rFonts w:asciiTheme="majorBidi" w:hAnsiTheme="majorBidi" w:cstheme="majorBidi"/>
          <w:color w:val="000000" w:themeColor="text1"/>
        </w:rPr>
        <w:br/>
        <w:t xml:space="preserve">     </w:t>
      </w:r>
      <w:r w:rsidRPr="00D35A5B">
        <w:rPr>
          <w:rFonts w:asciiTheme="majorBidi" w:hAnsiTheme="majorBidi" w:cstheme="majorBidi"/>
          <w:color w:val="000000" w:themeColor="text1"/>
        </w:rPr>
        <w:t xml:space="preserve">answer Problem. In Proceedings of </w:t>
      </w:r>
      <w:del w:id="329" w:author="Eyal Trabelsi" w:date="2021-10-09T16:36:00Z">
        <w:r w:rsidRPr="00D35A5B" w:rsidDel="00DB7850">
          <w:rPr>
            <w:rFonts w:asciiTheme="majorBidi" w:hAnsiTheme="majorBidi" w:cstheme="majorBidi"/>
            <w:color w:val="000000" w:themeColor="text1"/>
          </w:rPr>
          <w:delText>the</w:delText>
        </w:r>
        <w:r w:rsidR="0034008C" w:rsidRPr="00D35A5B" w:rsidDel="00DB7850">
          <w:rPr>
            <w:rFonts w:asciiTheme="majorBidi" w:hAnsiTheme="majorBidi" w:cstheme="majorBidi"/>
            <w:color w:val="000000" w:themeColor="text1"/>
          </w:rPr>
          <w:delText xml:space="preserve"> </w:delText>
        </w:r>
      </w:del>
      <w:ins w:id="330" w:author="Eyal Trabelsi" w:date="2021-10-09T16:30:00Z">
        <w:r w:rsidR="00131DCD" w:rsidRPr="00D35A5B">
          <w:rPr>
            <w:rFonts w:asciiTheme="majorBidi" w:hAnsiTheme="majorBidi" w:cstheme="majorBidi"/>
            <w:color w:val="000000" w:themeColor="text1"/>
          </w:rPr>
          <w:t>SIGMOD</w:t>
        </w:r>
      </w:ins>
      <w:ins w:id="331" w:author="Eyal Trabelsi" w:date="2021-10-09T16:35:00Z">
        <w:r w:rsidR="00DB7850">
          <w:rPr>
            <w:rFonts w:asciiTheme="majorBidi" w:hAnsiTheme="majorBidi" w:cstheme="majorBidi"/>
            <w:color w:val="000000" w:themeColor="text1"/>
          </w:rPr>
          <w:t>,</w:t>
        </w:r>
      </w:ins>
      <w:ins w:id="332" w:author="Eyal Trabelsi" w:date="2021-10-09T16:30:00Z">
        <w:r w:rsidR="00131DCD" w:rsidRPr="00D35A5B">
          <w:rPr>
            <w:rFonts w:asciiTheme="majorBidi" w:hAnsiTheme="majorBidi" w:cstheme="majorBidi"/>
            <w:color w:val="000000" w:themeColor="text1"/>
          </w:rPr>
          <w:t xml:space="preserve"> </w:t>
        </w:r>
      </w:ins>
      <w:r w:rsidRPr="00D35A5B">
        <w:rPr>
          <w:rFonts w:asciiTheme="majorBidi" w:hAnsiTheme="majorBidi" w:cstheme="majorBidi"/>
          <w:color w:val="000000" w:themeColor="text1"/>
        </w:rPr>
        <w:t>2014</w:t>
      </w:r>
      <w:del w:id="333" w:author="Eyal Trabelsi" w:date="2021-10-09T16:36:00Z">
        <w:r w:rsidRPr="00D35A5B" w:rsidDel="00DB7850">
          <w:rPr>
            <w:rFonts w:asciiTheme="majorBidi" w:hAnsiTheme="majorBidi" w:cstheme="majorBidi"/>
            <w:color w:val="000000" w:themeColor="text1"/>
          </w:rPr>
          <w:delText xml:space="preserve"> ACM </w:delText>
        </w:r>
      </w:del>
      <w:del w:id="334" w:author="Eyal Trabelsi" w:date="2021-10-09T16:30:00Z">
        <w:r w:rsidRPr="00D35A5B" w:rsidDel="00131DCD">
          <w:rPr>
            <w:rFonts w:asciiTheme="majorBidi" w:hAnsiTheme="majorBidi" w:cstheme="majorBidi"/>
            <w:color w:val="000000" w:themeColor="text1"/>
          </w:rPr>
          <w:delText xml:space="preserve">SIGMOD </w:delText>
        </w:r>
      </w:del>
      <w:del w:id="335" w:author="Eyal Trabelsi" w:date="2021-10-09T16:36:00Z">
        <w:r w:rsidRPr="00D35A5B" w:rsidDel="00DB7850">
          <w:rPr>
            <w:rFonts w:asciiTheme="majorBidi" w:hAnsiTheme="majorBidi" w:cstheme="majorBidi"/>
            <w:color w:val="000000" w:themeColor="text1"/>
          </w:rPr>
          <w:delText>International Conference on</w:delText>
        </w:r>
      </w:del>
    </w:p>
    <w:p w14:paraId="2B9F0D53" w14:textId="5732085F" w:rsidR="00D63F2E" w:rsidRPr="00D35A5B" w:rsidRDefault="002E47B3" w:rsidP="009D3FBD">
      <w:pPr>
        <w:spacing w:line="360" w:lineRule="auto"/>
        <w:rPr>
          <w:rFonts w:asciiTheme="majorBidi" w:hAnsiTheme="majorBidi" w:cstheme="majorBidi"/>
          <w:color w:val="000000" w:themeColor="text1"/>
        </w:rPr>
      </w:pPr>
      <w:del w:id="336" w:author="Eyal Trabelsi" w:date="2021-10-09T16:36:00Z">
        <w:r w:rsidRPr="00D35A5B" w:rsidDel="00DB7850">
          <w:rPr>
            <w:rFonts w:asciiTheme="majorBidi" w:hAnsiTheme="majorBidi" w:cstheme="majorBidi"/>
            <w:color w:val="000000" w:themeColor="text1"/>
          </w:rPr>
          <w:delText xml:space="preserve">     </w:delText>
        </w:r>
        <w:r w:rsidR="00DE7689" w:rsidRPr="00D35A5B" w:rsidDel="00DB7850">
          <w:rPr>
            <w:rFonts w:asciiTheme="majorBidi" w:hAnsiTheme="majorBidi" w:cstheme="majorBidi"/>
            <w:color w:val="000000" w:themeColor="text1"/>
          </w:rPr>
          <w:delText>Management of Data (SIGMOD ’14)</w:delText>
        </w:r>
      </w:del>
      <w:r w:rsidR="00DE7689" w:rsidRPr="00D35A5B">
        <w:rPr>
          <w:rFonts w:asciiTheme="majorBidi" w:hAnsiTheme="majorBidi" w:cstheme="majorBidi"/>
          <w:color w:val="000000" w:themeColor="text1"/>
        </w:rPr>
        <w:t xml:space="preserve">. </w:t>
      </w:r>
      <w:r w:rsidR="00C92157" w:rsidRPr="00D35A5B">
        <w:rPr>
          <w:rFonts w:asciiTheme="majorBidi" w:hAnsiTheme="majorBidi" w:cstheme="majorBidi"/>
          <w:color w:val="000000" w:themeColor="text1"/>
        </w:rPr>
        <w:br/>
        <w:t>[</w:t>
      </w:r>
      <w:r w:rsidR="009579AB" w:rsidRPr="00D35A5B">
        <w:rPr>
          <w:rFonts w:asciiTheme="majorBidi" w:hAnsiTheme="majorBidi" w:cstheme="majorBidi"/>
          <w:color w:val="000000" w:themeColor="text1"/>
        </w:rPr>
        <w:t>6</w:t>
      </w:r>
      <w:r w:rsidR="00C92157" w:rsidRPr="00D35A5B">
        <w:rPr>
          <w:rFonts w:asciiTheme="majorBidi" w:hAnsiTheme="majorBidi" w:cstheme="majorBidi"/>
          <w:color w:val="000000" w:themeColor="text1"/>
        </w:rPr>
        <w:t xml:space="preserve">] </w:t>
      </w:r>
      <w:proofErr w:type="spellStart"/>
      <w:r w:rsidR="00C92157" w:rsidRPr="00D35A5B">
        <w:rPr>
          <w:rFonts w:asciiTheme="majorBidi" w:hAnsiTheme="majorBidi" w:cstheme="majorBidi"/>
          <w:color w:val="000000" w:themeColor="text1"/>
        </w:rPr>
        <w:t>Bidoit</w:t>
      </w:r>
      <w:proofErr w:type="spellEnd"/>
      <w:r w:rsidR="00C92157" w:rsidRPr="00D35A5B">
        <w:rPr>
          <w:rFonts w:asciiTheme="majorBidi" w:hAnsiTheme="majorBidi" w:cstheme="majorBidi"/>
          <w:color w:val="000000" w:themeColor="text1"/>
        </w:rPr>
        <w:t xml:space="preserve">, N., Herschel, M., </w:t>
      </w:r>
      <w:proofErr w:type="spellStart"/>
      <w:r w:rsidR="00C92157" w:rsidRPr="00D35A5B">
        <w:rPr>
          <w:rFonts w:asciiTheme="majorBidi" w:hAnsiTheme="majorBidi" w:cstheme="majorBidi"/>
          <w:color w:val="000000" w:themeColor="text1"/>
        </w:rPr>
        <w:t>Tzompanaki</w:t>
      </w:r>
      <w:proofErr w:type="spellEnd"/>
      <w:r w:rsidR="00C92157" w:rsidRPr="00D35A5B">
        <w:rPr>
          <w:rFonts w:asciiTheme="majorBidi" w:hAnsiTheme="majorBidi" w:cstheme="majorBidi"/>
          <w:color w:val="000000" w:themeColor="text1"/>
        </w:rPr>
        <w:t>, K.</w:t>
      </w:r>
      <w:del w:id="337" w:author="Eyal Trabelsi" w:date="2021-10-09T16:41:00Z">
        <w:r w:rsidR="00C92157" w:rsidRPr="00D35A5B" w:rsidDel="009D3FBD">
          <w:rPr>
            <w:rFonts w:asciiTheme="majorBidi" w:hAnsiTheme="majorBidi" w:cstheme="majorBidi"/>
            <w:color w:val="000000" w:themeColor="text1"/>
          </w:rPr>
          <w:delText>:</w:delText>
        </w:r>
      </w:del>
      <w:r w:rsidR="00C92157" w:rsidRPr="00D35A5B">
        <w:rPr>
          <w:rFonts w:asciiTheme="majorBidi" w:hAnsiTheme="majorBidi" w:cstheme="majorBidi"/>
          <w:color w:val="000000" w:themeColor="text1"/>
        </w:rPr>
        <w:t xml:space="preserve"> Query-based why-not provenance with </w:t>
      </w:r>
      <w:r w:rsidRPr="00D35A5B">
        <w:rPr>
          <w:rFonts w:asciiTheme="majorBidi" w:hAnsiTheme="majorBidi" w:cstheme="majorBidi"/>
          <w:color w:val="000000" w:themeColor="text1"/>
        </w:rPr>
        <w:t xml:space="preserve">     </w:t>
      </w:r>
      <w:r w:rsidRPr="00D35A5B">
        <w:rPr>
          <w:rFonts w:asciiTheme="majorBidi" w:hAnsiTheme="majorBidi" w:cstheme="majorBidi"/>
          <w:color w:val="000000" w:themeColor="text1"/>
        </w:rPr>
        <w:br/>
        <w:t xml:space="preserve">     </w:t>
      </w:r>
      <w:proofErr w:type="spellStart"/>
      <w:r w:rsidR="00C92157" w:rsidRPr="00D35A5B">
        <w:rPr>
          <w:rFonts w:asciiTheme="majorBidi" w:hAnsiTheme="majorBidi" w:cstheme="majorBidi"/>
          <w:color w:val="000000" w:themeColor="text1"/>
        </w:rPr>
        <w:t>NedExplain</w:t>
      </w:r>
      <w:proofErr w:type="spellEnd"/>
      <w:r w:rsidR="00C92157" w:rsidRPr="00D35A5B">
        <w:rPr>
          <w:rFonts w:asciiTheme="majorBidi" w:hAnsiTheme="majorBidi" w:cstheme="majorBidi"/>
          <w:color w:val="000000" w:themeColor="text1"/>
        </w:rPr>
        <w:t>. In</w:t>
      </w:r>
      <w:del w:id="338" w:author="Eyal Trabelsi" w:date="2021-10-09T16:36:00Z">
        <w:r w:rsidR="00C92157" w:rsidRPr="00D35A5B" w:rsidDel="00DB7850">
          <w:rPr>
            <w:rFonts w:asciiTheme="majorBidi" w:hAnsiTheme="majorBidi" w:cstheme="majorBidi"/>
            <w:color w:val="000000" w:themeColor="text1"/>
          </w:rPr>
          <w:delText>:</w:delText>
        </w:r>
      </w:del>
      <w:r w:rsidR="00C92157" w:rsidRPr="00D35A5B">
        <w:rPr>
          <w:rFonts w:asciiTheme="majorBidi" w:hAnsiTheme="majorBidi" w:cstheme="majorBidi"/>
          <w:color w:val="000000" w:themeColor="text1"/>
        </w:rPr>
        <w:t xml:space="preserve"> proceeding of </w:t>
      </w:r>
      <w:del w:id="339" w:author="Eyal Trabelsi" w:date="2021-10-09T16:36:00Z">
        <w:r w:rsidR="00C92157" w:rsidRPr="00D35A5B" w:rsidDel="00DB7850">
          <w:rPr>
            <w:rFonts w:asciiTheme="majorBidi" w:hAnsiTheme="majorBidi" w:cstheme="majorBidi"/>
            <w:color w:val="000000" w:themeColor="text1"/>
          </w:rPr>
          <w:delText xml:space="preserve">Int. Conference on Extending Database Technology </w:delText>
        </w:r>
        <w:r w:rsidRPr="00D35A5B" w:rsidDel="00DB7850">
          <w:rPr>
            <w:rFonts w:asciiTheme="majorBidi" w:hAnsiTheme="majorBidi" w:cstheme="majorBidi"/>
            <w:color w:val="000000" w:themeColor="text1"/>
          </w:rPr>
          <w:br/>
          <w:delText xml:space="preserve">     </w:delText>
        </w:r>
        <w:r w:rsidR="00C92157" w:rsidRPr="00D35A5B" w:rsidDel="00DB7850">
          <w:rPr>
            <w:rFonts w:asciiTheme="majorBidi" w:hAnsiTheme="majorBidi" w:cstheme="majorBidi"/>
            <w:color w:val="000000" w:themeColor="text1"/>
          </w:rPr>
          <w:delText>(</w:delText>
        </w:r>
      </w:del>
      <w:r w:rsidR="00C92157" w:rsidRPr="00D35A5B">
        <w:rPr>
          <w:rFonts w:asciiTheme="majorBidi" w:hAnsiTheme="majorBidi" w:cstheme="majorBidi"/>
          <w:color w:val="000000" w:themeColor="text1"/>
        </w:rPr>
        <w:t>EDBT</w:t>
      </w:r>
      <w:ins w:id="340" w:author="Eyal Trabelsi" w:date="2021-10-09T16:36:00Z">
        <w:r w:rsidR="00DB7850">
          <w:rPr>
            <w:rFonts w:asciiTheme="majorBidi" w:hAnsiTheme="majorBidi" w:cstheme="majorBidi"/>
            <w:color w:val="000000" w:themeColor="text1"/>
          </w:rPr>
          <w:t>,</w:t>
        </w:r>
      </w:ins>
      <w:del w:id="341" w:author="Eyal Trabelsi" w:date="2021-10-09T16:36:00Z">
        <w:r w:rsidR="00C92157" w:rsidRPr="00D35A5B" w:rsidDel="00DB7850">
          <w:rPr>
            <w:rFonts w:asciiTheme="majorBidi" w:hAnsiTheme="majorBidi" w:cstheme="majorBidi"/>
            <w:color w:val="000000" w:themeColor="text1"/>
          </w:rPr>
          <w:delText>)</w:delText>
        </w:r>
      </w:del>
      <w:ins w:id="342" w:author="Eyal Trabelsi" w:date="2021-10-09T16:36:00Z">
        <w:r w:rsidR="00DB7850" w:rsidRPr="00D35A5B" w:rsidDel="00DB7850">
          <w:rPr>
            <w:rFonts w:asciiTheme="majorBidi" w:hAnsiTheme="majorBidi" w:cstheme="majorBidi"/>
            <w:color w:val="000000" w:themeColor="text1"/>
          </w:rPr>
          <w:t xml:space="preserve"> </w:t>
        </w:r>
      </w:ins>
      <w:del w:id="343" w:author="Eyal Trabelsi" w:date="2021-10-09T16:36:00Z">
        <w:r w:rsidR="00C92157" w:rsidRPr="00D35A5B" w:rsidDel="00DB7850">
          <w:rPr>
            <w:rFonts w:asciiTheme="majorBidi" w:hAnsiTheme="majorBidi" w:cstheme="majorBidi"/>
            <w:color w:val="000000" w:themeColor="text1"/>
          </w:rPr>
          <w:delText>, pp. 145–156 (</w:delText>
        </w:r>
      </w:del>
      <w:r w:rsidR="00C92157" w:rsidRPr="00D35A5B">
        <w:rPr>
          <w:rFonts w:asciiTheme="majorBidi" w:hAnsiTheme="majorBidi" w:cstheme="majorBidi"/>
          <w:color w:val="000000" w:themeColor="text1"/>
        </w:rPr>
        <w:t>2014</w:t>
      </w:r>
      <w:del w:id="344" w:author="Eyal Trabelsi" w:date="2021-10-09T16:36:00Z">
        <w:r w:rsidR="00C92157" w:rsidRPr="00D35A5B" w:rsidDel="00DB7850">
          <w:rPr>
            <w:rFonts w:asciiTheme="majorBidi" w:hAnsiTheme="majorBidi" w:cstheme="majorBidi"/>
            <w:color w:val="000000" w:themeColor="text1"/>
          </w:rPr>
          <w:delText>)</w:delText>
        </w:r>
      </w:del>
      <w:r w:rsidR="00C92157" w:rsidRPr="00D35A5B">
        <w:rPr>
          <w:rFonts w:asciiTheme="majorBidi" w:hAnsiTheme="majorBidi" w:cstheme="majorBidi"/>
          <w:color w:val="000000" w:themeColor="text1"/>
        </w:rPr>
        <w:t>.</w:t>
      </w:r>
    </w:p>
    <w:p w14:paraId="0FB909BB" w14:textId="3CC24CD0" w:rsidR="00D63F2E" w:rsidRPr="00D35A5B" w:rsidRDefault="00B739F1" w:rsidP="009D3FBD">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w:t>
      </w:r>
      <w:r w:rsidR="009579AB" w:rsidRPr="00D35A5B">
        <w:rPr>
          <w:rFonts w:asciiTheme="majorBidi" w:hAnsiTheme="majorBidi" w:cstheme="majorBidi"/>
          <w:color w:val="000000" w:themeColor="text1"/>
        </w:rPr>
        <w:t>7</w:t>
      </w:r>
      <w:r w:rsidRPr="00D35A5B">
        <w:rPr>
          <w:rFonts w:asciiTheme="majorBidi" w:hAnsiTheme="majorBidi" w:cstheme="majorBidi"/>
          <w:color w:val="000000" w:themeColor="text1"/>
        </w:rPr>
        <w:t xml:space="preserve">] </w:t>
      </w:r>
      <w:proofErr w:type="spellStart"/>
      <w:r w:rsidRPr="00D35A5B">
        <w:rPr>
          <w:rFonts w:asciiTheme="majorBidi" w:hAnsiTheme="majorBidi" w:cstheme="majorBidi"/>
          <w:color w:val="000000" w:themeColor="text1"/>
        </w:rPr>
        <w:t>Xiaolan</w:t>
      </w:r>
      <w:proofErr w:type="spellEnd"/>
      <w:r w:rsidRPr="00D35A5B">
        <w:rPr>
          <w:rFonts w:asciiTheme="majorBidi" w:hAnsiTheme="majorBidi" w:cstheme="majorBidi"/>
          <w:color w:val="000000" w:themeColor="text1"/>
        </w:rPr>
        <w:t xml:space="preserve"> Wang, Alexandra </w:t>
      </w:r>
      <w:proofErr w:type="spellStart"/>
      <w:r w:rsidRPr="00D35A5B">
        <w:rPr>
          <w:rFonts w:asciiTheme="majorBidi" w:hAnsiTheme="majorBidi" w:cstheme="majorBidi"/>
          <w:color w:val="000000" w:themeColor="text1"/>
        </w:rPr>
        <w:t>Meliou</w:t>
      </w:r>
      <w:proofErr w:type="spellEnd"/>
      <w:r w:rsidRPr="00D35A5B">
        <w:rPr>
          <w:rFonts w:asciiTheme="majorBidi" w:hAnsiTheme="majorBidi" w:cstheme="majorBidi"/>
          <w:color w:val="000000" w:themeColor="text1"/>
        </w:rPr>
        <w:t>, and Eugene Wu.</w:t>
      </w:r>
      <w:del w:id="345" w:author="Eyal Trabelsi" w:date="2021-10-09T16:41:00Z">
        <w:r w:rsidRPr="00D35A5B" w:rsidDel="009D3FBD">
          <w:rPr>
            <w:rFonts w:asciiTheme="majorBidi" w:hAnsiTheme="majorBidi" w:cstheme="majorBidi"/>
            <w:color w:val="000000" w:themeColor="text1"/>
          </w:rPr>
          <w:delText xml:space="preserve"> 2016</w:delText>
        </w:r>
      </w:del>
      <w:r w:rsidRPr="00D35A5B">
        <w:rPr>
          <w:rFonts w:asciiTheme="majorBidi" w:hAnsiTheme="majorBidi" w:cstheme="majorBidi"/>
          <w:color w:val="000000" w:themeColor="text1"/>
        </w:rPr>
        <w:t xml:space="preserve">. </w:t>
      </w:r>
      <w:proofErr w:type="spellStart"/>
      <w:r w:rsidRPr="00D35A5B">
        <w:rPr>
          <w:rFonts w:asciiTheme="majorBidi" w:hAnsiTheme="majorBidi" w:cstheme="majorBidi"/>
          <w:color w:val="000000" w:themeColor="text1"/>
        </w:rPr>
        <w:t>Q</w:t>
      </w:r>
      <w:r w:rsidR="00ED2B47" w:rsidRPr="00D35A5B">
        <w:rPr>
          <w:rFonts w:asciiTheme="majorBidi" w:hAnsiTheme="majorBidi" w:cstheme="majorBidi"/>
          <w:color w:val="000000" w:themeColor="text1"/>
        </w:rPr>
        <w:t>f</w:t>
      </w:r>
      <w:r w:rsidRPr="00D35A5B">
        <w:rPr>
          <w:rFonts w:asciiTheme="majorBidi" w:hAnsiTheme="majorBidi" w:cstheme="majorBidi"/>
          <w:color w:val="000000" w:themeColor="text1"/>
        </w:rPr>
        <w:t>ix</w:t>
      </w:r>
      <w:proofErr w:type="spellEnd"/>
      <w:r w:rsidRPr="00D35A5B">
        <w:rPr>
          <w:rFonts w:asciiTheme="majorBidi" w:hAnsiTheme="majorBidi" w:cstheme="majorBidi"/>
          <w:color w:val="000000" w:themeColor="text1"/>
        </w:rPr>
        <w:t xml:space="preserve">: Demonstrating Error </w:t>
      </w:r>
      <w:r w:rsidR="002E47B3" w:rsidRPr="00D35A5B">
        <w:rPr>
          <w:rFonts w:asciiTheme="majorBidi" w:hAnsiTheme="majorBidi" w:cstheme="majorBidi"/>
          <w:color w:val="000000" w:themeColor="text1"/>
        </w:rPr>
        <w:br/>
        <w:t xml:space="preserve">     </w:t>
      </w:r>
      <w:r w:rsidRPr="00D35A5B">
        <w:rPr>
          <w:rFonts w:asciiTheme="majorBidi" w:hAnsiTheme="majorBidi" w:cstheme="majorBidi"/>
          <w:color w:val="000000" w:themeColor="text1"/>
        </w:rPr>
        <w:t>Diagnosis in Query Histories. In Proceedings of</w:t>
      </w:r>
      <w:ins w:id="346" w:author="Eyal Trabelsi" w:date="2021-10-09T16:37:00Z">
        <w:r w:rsidR="00DB7850">
          <w:rPr>
            <w:rFonts w:asciiTheme="majorBidi" w:hAnsiTheme="majorBidi" w:cstheme="majorBidi"/>
            <w:color w:val="000000" w:themeColor="text1"/>
          </w:rPr>
          <w:t xml:space="preserve"> </w:t>
        </w:r>
      </w:ins>
      <w:del w:id="347" w:author="Eyal Trabelsi" w:date="2021-10-09T16:37:00Z">
        <w:r w:rsidRPr="00D35A5B" w:rsidDel="00DB7850">
          <w:rPr>
            <w:rFonts w:asciiTheme="majorBidi" w:hAnsiTheme="majorBidi" w:cstheme="majorBidi"/>
            <w:color w:val="000000" w:themeColor="text1"/>
          </w:rPr>
          <w:delText xml:space="preserve"> the 2016 International Conference on </w:delText>
        </w:r>
        <w:r w:rsidR="002E47B3" w:rsidRPr="00D35A5B" w:rsidDel="00DB7850">
          <w:rPr>
            <w:rFonts w:asciiTheme="majorBidi" w:hAnsiTheme="majorBidi" w:cstheme="majorBidi"/>
            <w:color w:val="000000" w:themeColor="text1"/>
          </w:rPr>
          <w:br/>
          <w:delText xml:space="preserve">     </w:delText>
        </w:r>
        <w:r w:rsidRPr="00D35A5B" w:rsidDel="00DB7850">
          <w:rPr>
            <w:rFonts w:asciiTheme="majorBidi" w:hAnsiTheme="majorBidi" w:cstheme="majorBidi"/>
            <w:color w:val="000000" w:themeColor="text1"/>
          </w:rPr>
          <w:delText>Management of Data (</w:delText>
        </w:r>
      </w:del>
      <w:r w:rsidRPr="00D35A5B">
        <w:rPr>
          <w:rFonts w:asciiTheme="majorBidi" w:hAnsiTheme="majorBidi" w:cstheme="majorBidi"/>
          <w:color w:val="000000" w:themeColor="text1"/>
        </w:rPr>
        <w:t>SIGMOD</w:t>
      </w:r>
      <w:ins w:id="348" w:author="Eyal Trabelsi" w:date="2021-10-09T16:37:00Z">
        <w:r w:rsidR="00DB7850">
          <w:rPr>
            <w:rFonts w:asciiTheme="majorBidi" w:hAnsiTheme="majorBidi" w:cstheme="majorBidi"/>
            <w:color w:val="000000" w:themeColor="text1"/>
          </w:rPr>
          <w:t>, 20</w:t>
        </w:r>
      </w:ins>
      <w:del w:id="349" w:author="Eyal Trabelsi" w:date="2021-10-09T16:37:00Z">
        <w:r w:rsidRPr="00D35A5B" w:rsidDel="00DB7850">
          <w:rPr>
            <w:rFonts w:asciiTheme="majorBidi" w:hAnsiTheme="majorBidi" w:cstheme="majorBidi"/>
            <w:color w:val="000000" w:themeColor="text1"/>
          </w:rPr>
          <w:delText xml:space="preserve"> ’</w:delText>
        </w:r>
      </w:del>
      <w:r w:rsidRPr="00D35A5B">
        <w:rPr>
          <w:rFonts w:asciiTheme="majorBidi" w:hAnsiTheme="majorBidi" w:cstheme="majorBidi"/>
          <w:color w:val="000000" w:themeColor="text1"/>
        </w:rPr>
        <w:t>16</w:t>
      </w:r>
      <w:del w:id="350" w:author="Eyal Trabelsi" w:date="2021-10-09T16:37:00Z">
        <w:r w:rsidRPr="00D35A5B" w:rsidDel="00DB7850">
          <w:rPr>
            <w:rFonts w:asciiTheme="majorBidi" w:hAnsiTheme="majorBidi" w:cstheme="majorBidi"/>
            <w:color w:val="000000" w:themeColor="text1"/>
          </w:rPr>
          <w:delText>). San Francisco, California, USA</w:delText>
        </w:r>
      </w:del>
      <w:r w:rsidRPr="00D35A5B">
        <w:rPr>
          <w:rFonts w:asciiTheme="majorBidi" w:hAnsiTheme="majorBidi" w:cstheme="majorBidi"/>
          <w:color w:val="000000" w:themeColor="text1"/>
        </w:rPr>
        <w:t>.</w:t>
      </w:r>
    </w:p>
    <w:p w14:paraId="2F61D2C8" w14:textId="755757A6" w:rsidR="00D63F2E" w:rsidRPr="00D35A5B" w:rsidRDefault="004E3755" w:rsidP="009D3FBD">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w:t>
      </w:r>
      <w:r w:rsidR="009579AB" w:rsidRPr="00D35A5B">
        <w:rPr>
          <w:rFonts w:asciiTheme="majorBidi" w:hAnsiTheme="majorBidi" w:cstheme="majorBidi"/>
          <w:color w:val="000000" w:themeColor="text1"/>
        </w:rPr>
        <w:t>8</w:t>
      </w:r>
      <w:r w:rsidRPr="00D35A5B">
        <w:rPr>
          <w:rFonts w:asciiTheme="majorBidi" w:hAnsiTheme="majorBidi" w:cstheme="majorBidi"/>
          <w:color w:val="000000" w:themeColor="text1"/>
        </w:rPr>
        <w:t>] A</w:t>
      </w:r>
      <w:del w:id="351" w:author="Eyal Trabelsi" w:date="2021-10-09T16:42:00Z">
        <w:r w:rsidR="00D46D69" w:rsidDel="009D3FBD">
          <w:fldChar w:fldCharType="begin"/>
        </w:r>
        <w:r w:rsidR="00D46D69" w:rsidDel="009D3FBD">
          <w:delInstrText xml:space="preserve"> HYPERLINK "https://federwin.sip.ucm.es/sic/investigacion/publicaciones/pdfs/SIC-3-11.pdf" \h </w:delInstrText>
        </w:r>
        <w:r w:rsidR="00D46D69" w:rsidDel="009D3FBD">
          <w:fldChar w:fldCharType="separate"/>
        </w:r>
        <w:r w:rsidRPr="00D35A5B" w:rsidDel="009D3FBD">
          <w:rPr>
            <w:rFonts w:asciiTheme="majorBidi" w:hAnsiTheme="majorBidi" w:cstheme="majorBidi"/>
            <w:color w:val="000000" w:themeColor="text1"/>
          </w:rPr>
          <w:delText xml:space="preserve">R. Caballero, Y. Garc´ıa-Ruiz, and F. S´aenz-P´erez. Algorithmic Debugging of SQL </w:delText>
        </w:r>
        <w:r w:rsidR="002E47B3" w:rsidRPr="00D35A5B" w:rsidDel="009D3FBD">
          <w:rPr>
            <w:rFonts w:asciiTheme="majorBidi" w:hAnsiTheme="majorBidi" w:cstheme="majorBidi"/>
            <w:color w:val="000000" w:themeColor="text1"/>
          </w:rPr>
          <w:br/>
          <w:delText xml:space="preserve">     </w:delText>
        </w:r>
        <w:r w:rsidRPr="00D35A5B" w:rsidDel="009D3FBD">
          <w:rPr>
            <w:rFonts w:asciiTheme="majorBidi" w:hAnsiTheme="majorBidi" w:cstheme="majorBidi"/>
            <w:color w:val="000000" w:themeColor="text1"/>
          </w:rPr>
          <w:delText xml:space="preserve">Views. In proceeding of Ershov Informatics Conference </w:delText>
        </w:r>
      </w:del>
      <w:del w:id="352" w:author="Eyal Trabelsi" w:date="2021-10-09T16:38:00Z">
        <w:r w:rsidRPr="00D35A5B" w:rsidDel="00DB7850">
          <w:rPr>
            <w:rFonts w:asciiTheme="majorBidi" w:hAnsiTheme="majorBidi" w:cstheme="majorBidi"/>
            <w:color w:val="000000" w:themeColor="text1"/>
          </w:rPr>
          <w:delText xml:space="preserve">(PSI’11), Lecture Notes in </w:delText>
        </w:r>
        <w:r w:rsidR="002E47B3" w:rsidRPr="00D35A5B" w:rsidDel="00DB7850">
          <w:rPr>
            <w:rFonts w:asciiTheme="majorBidi" w:hAnsiTheme="majorBidi" w:cstheme="majorBidi"/>
            <w:color w:val="000000" w:themeColor="text1"/>
          </w:rPr>
          <w:br/>
          <w:delText xml:space="preserve">     </w:delText>
        </w:r>
        <w:r w:rsidRPr="00D35A5B" w:rsidDel="00DB7850">
          <w:rPr>
            <w:rFonts w:asciiTheme="majorBidi" w:hAnsiTheme="majorBidi" w:cstheme="majorBidi"/>
            <w:color w:val="000000" w:themeColor="text1"/>
          </w:rPr>
          <w:delText>Computer Science. Springer, 2011. In Press.</w:delText>
        </w:r>
      </w:del>
      <w:del w:id="353" w:author="Eyal Trabelsi" w:date="2021-10-09T16:42:00Z">
        <w:r w:rsidR="00D46D69" w:rsidDel="009D3FBD">
          <w:rPr>
            <w:rFonts w:asciiTheme="majorBidi" w:hAnsiTheme="majorBidi" w:cstheme="majorBidi"/>
            <w:color w:val="000000" w:themeColor="text1"/>
          </w:rPr>
          <w:fldChar w:fldCharType="end"/>
        </w:r>
      </w:del>
      <w:ins w:id="354" w:author="Eyal Trabelsi" w:date="2021-10-09T16:42:00Z">
        <w:r w:rsidR="009D3FBD" w:rsidRPr="00D35A5B">
          <w:rPr>
            <w:rFonts w:asciiTheme="majorBidi" w:hAnsiTheme="majorBidi" w:cstheme="majorBidi"/>
            <w:color w:val="000000" w:themeColor="text1"/>
          </w:rPr>
          <w:t xml:space="preserve">R. Caballero, Y. </w:t>
        </w:r>
        <w:proofErr w:type="spellStart"/>
        <w:r w:rsidR="009D3FBD" w:rsidRPr="00D35A5B">
          <w:rPr>
            <w:rFonts w:asciiTheme="majorBidi" w:hAnsiTheme="majorBidi" w:cstheme="majorBidi"/>
            <w:color w:val="000000" w:themeColor="text1"/>
          </w:rPr>
          <w:t>Garc´ıa</w:t>
        </w:r>
        <w:proofErr w:type="spellEnd"/>
        <w:r w:rsidR="009D3FBD" w:rsidRPr="00D35A5B">
          <w:rPr>
            <w:rFonts w:asciiTheme="majorBidi" w:hAnsiTheme="majorBidi" w:cstheme="majorBidi"/>
            <w:color w:val="000000" w:themeColor="text1"/>
          </w:rPr>
          <w:t xml:space="preserve">-Ruiz, and F. </w:t>
        </w:r>
        <w:proofErr w:type="spellStart"/>
        <w:r w:rsidR="009D3FBD" w:rsidRPr="00D35A5B">
          <w:rPr>
            <w:rFonts w:asciiTheme="majorBidi" w:hAnsiTheme="majorBidi" w:cstheme="majorBidi"/>
            <w:color w:val="000000" w:themeColor="text1"/>
          </w:rPr>
          <w:t>S´aenz-P´erez</w:t>
        </w:r>
        <w:proofErr w:type="spellEnd"/>
        <w:r w:rsidR="009D3FBD" w:rsidRPr="00D35A5B">
          <w:rPr>
            <w:rFonts w:asciiTheme="majorBidi" w:hAnsiTheme="majorBidi" w:cstheme="majorBidi"/>
            <w:color w:val="000000" w:themeColor="text1"/>
          </w:rPr>
          <w:t xml:space="preserve">. Algorithmic Debugging of SQL </w:t>
        </w:r>
        <w:r w:rsidR="009D3FBD" w:rsidRPr="00D35A5B">
          <w:rPr>
            <w:rFonts w:asciiTheme="majorBidi" w:hAnsiTheme="majorBidi" w:cstheme="majorBidi"/>
            <w:color w:val="000000" w:themeColor="text1"/>
          </w:rPr>
          <w:br/>
          <w:t xml:space="preserve">     Views. In proceeding of </w:t>
        </w:r>
        <w:proofErr w:type="spellStart"/>
        <w:r w:rsidR="009D3FBD" w:rsidRPr="00D35A5B">
          <w:rPr>
            <w:rFonts w:asciiTheme="majorBidi" w:hAnsiTheme="majorBidi" w:cstheme="majorBidi"/>
            <w:color w:val="000000" w:themeColor="text1"/>
          </w:rPr>
          <w:t>Ershov</w:t>
        </w:r>
        <w:proofErr w:type="spellEnd"/>
        <w:r w:rsidR="009D3FBD" w:rsidRPr="00D35A5B">
          <w:rPr>
            <w:rFonts w:asciiTheme="majorBidi" w:hAnsiTheme="majorBidi" w:cstheme="majorBidi"/>
            <w:color w:val="000000" w:themeColor="text1"/>
          </w:rPr>
          <w:t xml:space="preserve"> Informatics Conference</w:t>
        </w:r>
        <w:r w:rsidR="009D3FBD">
          <w:rPr>
            <w:rFonts w:asciiTheme="majorBidi" w:hAnsiTheme="majorBidi" w:cstheme="majorBidi"/>
            <w:color w:val="000000" w:themeColor="text1"/>
          </w:rPr>
          <w:t>, 2011</w:t>
        </w:r>
        <w:r w:rsidR="009D3FBD" w:rsidRPr="00D35A5B">
          <w:rPr>
            <w:rFonts w:asciiTheme="majorBidi" w:hAnsiTheme="majorBidi" w:cstheme="majorBidi"/>
            <w:color w:val="000000" w:themeColor="text1"/>
          </w:rPr>
          <w:t xml:space="preserve"> </w:t>
        </w:r>
        <w:del w:id="355" w:author="Eyal Trabelsi" w:date="2021-10-09T16:38:00Z">
          <w:r w:rsidR="009D3FBD" w:rsidRPr="00D35A5B" w:rsidDel="00DB7850">
            <w:rPr>
              <w:rFonts w:asciiTheme="majorBidi" w:hAnsiTheme="majorBidi" w:cstheme="majorBidi"/>
              <w:color w:val="000000" w:themeColor="text1"/>
            </w:rPr>
            <w:delText xml:space="preserve">(PSI’11), Lecture Notes in </w:delText>
          </w:r>
          <w:r w:rsidR="009D3FBD" w:rsidRPr="00D35A5B" w:rsidDel="00DB7850">
            <w:rPr>
              <w:rFonts w:asciiTheme="majorBidi" w:hAnsiTheme="majorBidi" w:cstheme="majorBidi"/>
              <w:color w:val="000000" w:themeColor="text1"/>
            </w:rPr>
            <w:br/>
            <w:delText xml:space="preserve">     Computer Science. Springer, 2011. In Press.</w:delText>
          </w:r>
        </w:del>
      </w:ins>
    </w:p>
    <w:p w14:paraId="6F6FBD45" w14:textId="257ECA97" w:rsidR="00D63F2E" w:rsidRPr="00D35A5B" w:rsidRDefault="004E3755" w:rsidP="009D3FBD">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w:t>
      </w:r>
      <w:r w:rsidR="009579AB" w:rsidRPr="00D35A5B">
        <w:rPr>
          <w:rFonts w:asciiTheme="majorBidi" w:hAnsiTheme="majorBidi" w:cstheme="majorBidi"/>
          <w:color w:val="000000" w:themeColor="text1"/>
        </w:rPr>
        <w:t>9</w:t>
      </w:r>
      <w:r w:rsidRPr="00D35A5B">
        <w:rPr>
          <w:rFonts w:asciiTheme="majorBidi" w:hAnsiTheme="majorBidi" w:cstheme="majorBidi"/>
          <w:color w:val="000000" w:themeColor="text1"/>
        </w:rPr>
        <w:t xml:space="preserve">] </w:t>
      </w:r>
      <w:del w:id="356" w:author="Eyal Trabelsi" w:date="2021-10-09T16:42:00Z">
        <w:r w:rsidR="00D46D69" w:rsidDel="009D3FBD">
          <w:fldChar w:fldCharType="begin"/>
        </w:r>
        <w:r w:rsidR="00D46D69" w:rsidDel="009D3FBD">
          <w:delInstrText xml:space="preserve"> HYPERLINK "https://db.inf.uni-tuebingen.de/staticfiles/publications/debugger-spare-parts.pdf" \h </w:delInstrText>
        </w:r>
        <w:r w:rsidR="00D46D69" w:rsidDel="009D3FBD">
          <w:fldChar w:fldCharType="separate"/>
        </w:r>
        <w:r w:rsidRPr="00D35A5B" w:rsidDel="009D3FBD">
          <w:rPr>
            <w:rFonts w:asciiTheme="majorBidi" w:hAnsiTheme="majorBidi" w:cstheme="majorBidi"/>
            <w:color w:val="000000" w:themeColor="text1"/>
          </w:rPr>
          <w:delText xml:space="preserve">B. Dietrich and T. Grust. A SQL Debugger Built from Spare Parts—Turning a SQL:1999 </w:delText>
        </w:r>
        <w:r w:rsidR="002E47B3" w:rsidRPr="00D35A5B" w:rsidDel="009D3FBD">
          <w:rPr>
            <w:rFonts w:asciiTheme="majorBidi" w:hAnsiTheme="majorBidi" w:cstheme="majorBidi"/>
            <w:color w:val="000000" w:themeColor="text1"/>
          </w:rPr>
          <w:br/>
          <w:delText xml:space="preserve">     </w:delText>
        </w:r>
        <w:r w:rsidRPr="00D35A5B" w:rsidDel="009D3FBD">
          <w:rPr>
            <w:rFonts w:asciiTheme="majorBidi" w:hAnsiTheme="majorBidi" w:cstheme="majorBidi"/>
            <w:color w:val="000000" w:themeColor="text1"/>
          </w:rPr>
          <w:delText xml:space="preserve">Database System into its Own Debugger. In Proceeding of </w:delText>
        </w:r>
      </w:del>
      <w:del w:id="357" w:author="Eyal Trabelsi" w:date="2021-10-09T16:38:00Z">
        <w:r w:rsidRPr="00D35A5B" w:rsidDel="00DB7850">
          <w:rPr>
            <w:rFonts w:asciiTheme="majorBidi" w:hAnsiTheme="majorBidi" w:cstheme="majorBidi"/>
            <w:color w:val="000000" w:themeColor="text1"/>
          </w:rPr>
          <w:delText xml:space="preserve">ACM </w:delText>
        </w:r>
      </w:del>
      <w:del w:id="358" w:author="Eyal Trabelsi" w:date="2021-10-09T16:42:00Z">
        <w:r w:rsidRPr="00D35A5B" w:rsidDel="009D3FBD">
          <w:rPr>
            <w:rFonts w:asciiTheme="majorBidi" w:hAnsiTheme="majorBidi" w:cstheme="majorBidi"/>
            <w:color w:val="000000" w:themeColor="text1"/>
          </w:rPr>
          <w:delText>SIGMOD</w:delText>
        </w:r>
      </w:del>
      <w:del w:id="359" w:author="Eyal Trabelsi" w:date="2021-10-09T16:38:00Z">
        <w:r w:rsidRPr="00D35A5B" w:rsidDel="00DB7850">
          <w:rPr>
            <w:rFonts w:asciiTheme="majorBidi" w:hAnsiTheme="majorBidi" w:cstheme="majorBidi"/>
            <w:color w:val="000000" w:themeColor="text1"/>
          </w:rPr>
          <w:delText xml:space="preserve">, Melbourne, </w:delText>
        </w:r>
        <w:r w:rsidR="002E47B3" w:rsidRPr="00D35A5B" w:rsidDel="00DB7850">
          <w:rPr>
            <w:rFonts w:asciiTheme="majorBidi" w:hAnsiTheme="majorBidi" w:cstheme="majorBidi"/>
            <w:color w:val="000000" w:themeColor="text1"/>
          </w:rPr>
          <w:br/>
          <w:delText xml:space="preserve">     </w:delText>
        </w:r>
        <w:r w:rsidRPr="00D35A5B" w:rsidDel="00DB7850">
          <w:rPr>
            <w:rFonts w:asciiTheme="majorBidi" w:hAnsiTheme="majorBidi" w:cstheme="majorBidi"/>
            <w:color w:val="000000" w:themeColor="text1"/>
          </w:rPr>
          <w:delText>Australia</w:delText>
        </w:r>
      </w:del>
      <w:del w:id="360" w:author="Eyal Trabelsi" w:date="2021-10-09T16:42:00Z">
        <w:r w:rsidRPr="00D35A5B" w:rsidDel="009D3FBD">
          <w:rPr>
            <w:rFonts w:asciiTheme="majorBidi" w:hAnsiTheme="majorBidi" w:cstheme="majorBidi"/>
            <w:color w:val="000000" w:themeColor="text1"/>
          </w:rPr>
          <w:delText>, 2015.</w:delText>
        </w:r>
        <w:r w:rsidR="00D46D69" w:rsidDel="009D3FBD">
          <w:rPr>
            <w:rFonts w:asciiTheme="majorBidi" w:hAnsiTheme="majorBidi" w:cstheme="majorBidi"/>
            <w:color w:val="000000" w:themeColor="text1"/>
          </w:rPr>
          <w:fldChar w:fldCharType="end"/>
        </w:r>
      </w:del>
      <w:ins w:id="361" w:author="Eyal Trabelsi" w:date="2021-10-09T16:42:00Z">
        <w:r w:rsidR="009D3FBD" w:rsidRPr="00D35A5B">
          <w:rPr>
            <w:rFonts w:asciiTheme="majorBidi" w:hAnsiTheme="majorBidi" w:cstheme="majorBidi"/>
            <w:color w:val="000000" w:themeColor="text1"/>
          </w:rPr>
          <w:t xml:space="preserve">B. Dietrich and T. </w:t>
        </w:r>
        <w:proofErr w:type="spellStart"/>
        <w:r w:rsidR="009D3FBD" w:rsidRPr="00D35A5B">
          <w:rPr>
            <w:rFonts w:asciiTheme="majorBidi" w:hAnsiTheme="majorBidi" w:cstheme="majorBidi"/>
            <w:color w:val="000000" w:themeColor="text1"/>
          </w:rPr>
          <w:t>Grust</w:t>
        </w:r>
        <w:proofErr w:type="spellEnd"/>
        <w:r w:rsidR="009D3FBD" w:rsidRPr="00D35A5B">
          <w:rPr>
            <w:rFonts w:asciiTheme="majorBidi" w:hAnsiTheme="majorBidi" w:cstheme="majorBidi"/>
            <w:color w:val="000000" w:themeColor="text1"/>
          </w:rPr>
          <w:t xml:space="preserve">. A SQL Debugger Built from Spare Parts—Turning a SQL:1999 </w:t>
        </w:r>
        <w:r w:rsidR="009D3FBD" w:rsidRPr="00D35A5B">
          <w:rPr>
            <w:rFonts w:asciiTheme="majorBidi" w:hAnsiTheme="majorBidi" w:cstheme="majorBidi"/>
            <w:color w:val="000000" w:themeColor="text1"/>
          </w:rPr>
          <w:br/>
          <w:t xml:space="preserve">     Database System into its Own Debugger. In Proceeding of </w:t>
        </w:r>
        <w:del w:id="362" w:author="Eyal Trabelsi" w:date="2021-10-09T16:38:00Z">
          <w:r w:rsidR="009D3FBD" w:rsidRPr="00D35A5B" w:rsidDel="00DB7850">
            <w:rPr>
              <w:rFonts w:asciiTheme="majorBidi" w:hAnsiTheme="majorBidi" w:cstheme="majorBidi"/>
              <w:color w:val="000000" w:themeColor="text1"/>
            </w:rPr>
            <w:delText xml:space="preserve">ACM </w:delText>
          </w:r>
        </w:del>
        <w:r w:rsidR="009D3FBD" w:rsidRPr="00D35A5B">
          <w:rPr>
            <w:rFonts w:asciiTheme="majorBidi" w:hAnsiTheme="majorBidi" w:cstheme="majorBidi"/>
            <w:color w:val="000000" w:themeColor="text1"/>
          </w:rPr>
          <w:t>SIGMOD</w:t>
        </w:r>
        <w:del w:id="363" w:author="Eyal Trabelsi" w:date="2021-10-09T16:38:00Z">
          <w:r w:rsidR="009D3FBD" w:rsidRPr="00D35A5B" w:rsidDel="00DB7850">
            <w:rPr>
              <w:rFonts w:asciiTheme="majorBidi" w:hAnsiTheme="majorBidi" w:cstheme="majorBidi"/>
              <w:color w:val="000000" w:themeColor="text1"/>
            </w:rPr>
            <w:delText xml:space="preserve">, Melbourne, </w:delText>
          </w:r>
          <w:r w:rsidR="009D3FBD" w:rsidRPr="00D35A5B" w:rsidDel="00DB7850">
            <w:rPr>
              <w:rFonts w:asciiTheme="majorBidi" w:hAnsiTheme="majorBidi" w:cstheme="majorBidi"/>
              <w:color w:val="000000" w:themeColor="text1"/>
            </w:rPr>
            <w:br/>
            <w:delText xml:space="preserve">     Australia</w:delText>
          </w:r>
        </w:del>
        <w:r w:rsidR="009D3FBD" w:rsidRPr="00D35A5B">
          <w:rPr>
            <w:rFonts w:asciiTheme="majorBidi" w:hAnsiTheme="majorBidi" w:cstheme="majorBidi"/>
            <w:color w:val="000000" w:themeColor="text1"/>
          </w:rPr>
          <w:t>, 2015.</w:t>
        </w:r>
      </w:ins>
      <w:r w:rsidRPr="00D35A5B" w:rsidDel="009E630B">
        <w:rPr>
          <w:rFonts w:asciiTheme="majorBidi" w:hAnsiTheme="majorBidi" w:cstheme="majorBidi"/>
          <w:color w:val="000000" w:themeColor="text1"/>
        </w:rPr>
        <w:t xml:space="preserve"> </w:t>
      </w:r>
    </w:p>
    <w:p w14:paraId="028859F0" w14:textId="1C823FA6" w:rsidR="00D63F2E" w:rsidRPr="00D35A5B" w:rsidRDefault="00C92157" w:rsidP="009D3FBD">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w:t>
      </w:r>
      <w:r w:rsidR="009579AB" w:rsidRPr="00D35A5B">
        <w:rPr>
          <w:rFonts w:asciiTheme="majorBidi" w:hAnsiTheme="majorBidi" w:cstheme="majorBidi"/>
          <w:color w:val="000000" w:themeColor="text1"/>
        </w:rPr>
        <w:t>10</w:t>
      </w:r>
      <w:r w:rsidRPr="00D35A5B">
        <w:rPr>
          <w:rFonts w:asciiTheme="majorBidi" w:hAnsiTheme="majorBidi" w:cstheme="majorBidi"/>
          <w:color w:val="000000" w:themeColor="text1"/>
        </w:rPr>
        <w:t xml:space="preserve">] </w:t>
      </w:r>
      <w:del w:id="364" w:author="Eyal Trabelsi" w:date="2021-10-09T16:41:00Z">
        <w:r w:rsidR="00D46D69" w:rsidDel="009D3FBD">
          <w:fldChar w:fldCharType="begin"/>
        </w:r>
        <w:r w:rsidR="00D46D69" w:rsidDel="009D3FBD">
          <w:delInstrText xml:space="preserve"> HYPERLINK "https://openproceedings.org/2011/conf/edbt/DanaparamitaG11.pdf" \h </w:delInstrText>
        </w:r>
        <w:r w:rsidR="00D46D69" w:rsidDel="009D3FBD">
          <w:fldChar w:fldCharType="separate"/>
        </w:r>
        <w:r w:rsidRPr="00D35A5B" w:rsidDel="009D3FBD">
          <w:rPr>
            <w:rFonts w:asciiTheme="majorBidi" w:hAnsiTheme="majorBidi" w:cstheme="majorBidi"/>
            <w:color w:val="000000" w:themeColor="text1"/>
          </w:rPr>
          <w:delText xml:space="preserve">J. Danaparamita and W. Gatterbauer. QueryViz: helping users understand SQL queries </w:delText>
        </w:r>
        <w:r w:rsidR="00D35A5B" w:rsidDel="009D3FBD">
          <w:rPr>
            <w:rFonts w:asciiTheme="majorBidi" w:hAnsiTheme="majorBidi" w:cstheme="majorBidi"/>
            <w:color w:val="000000" w:themeColor="text1"/>
          </w:rPr>
          <w:br/>
          <w:delText xml:space="preserve">       </w:delText>
        </w:r>
        <w:r w:rsidRPr="00D35A5B" w:rsidDel="009D3FBD">
          <w:rPr>
            <w:rFonts w:asciiTheme="majorBidi" w:hAnsiTheme="majorBidi" w:cstheme="majorBidi"/>
            <w:color w:val="000000" w:themeColor="text1"/>
          </w:rPr>
          <w:delText>and</w:delText>
        </w:r>
        <w:r w:rsidR="002E47B3" w:rsidRPr="00D35A5B" w:rsidDel="009D3FBD">
          <w:rPr>
            <w:rFonts w:asciiTheme="majorBidi" w:hAnsiTheme="majorBidi" w:cstheme="majorBidi"/>
            <w:color w:val="000000" w:themeColor="text1"/>
          </w:rPr>
          <w:delText xml:space="preserve"> </w:delText>
        </w:r>
        <w:r w:rsidRPr="00D35A5B" w:rsidDel="009D3FBD">
          <w:rPr>
            <w:rFonts w:asciiTheme="majorBidi" w:hAnsiTheme="majorBidi" w:cstheme="majorBidi"/>
            <w:color w:val="000000" w:themeColor="text1"/>
          </w:rPr>
          <w:delText>their patterns. In proceeding of EDBT/ICDT</w:delText>
        </w:r>
      </w:del>
      <w:del w:id="365" w:author="Eyal Trabelsi" w:date="2021-10-09T16:38:00Z">
        <w:r w:rsidRPr="00D35A5B" w:rsidDel="00DB7850">
          <w:rPr>
            <w:rFonts w:asciiTheme="majorBidi" w:hAnsiTheme="majorBidi" w:cstheme="majorBidi"/>
            <w:color w:val="000000" w:themeColor="text1"/>
          </w:rPr>
          <w:delText xml:space="preserve"> ’11, Uppsala, Sweden</w:delText>
        </w:r>
      </w:del>
      <w:del w:id="366" w:author="Eyal Trabelsi" w:date="2021-10-09T16:41:00Z">
        <w:r w:rsidRPr="00D35A5B" w:rsidDel="009D3FBD">
          <w:rPr>
            <w:rFonts w:asciiTheme="majorBidi" w:hAnsiTheme="majorBidi" w:cstheme="majorBidi"/>
            <w:color w:val="000000" w:themeColor="text1"/>
          </w:rPr>
          <w:delText>, 2011.</w:delText>
        </w:r>
        <w:r w:rsidR="00D46D69" w:rsidDel="009D3FBD">
          <w:rPr>
            <w:rFonts w:asciiTheme="majorBidi" w:hAnsiTheme="majorBidi" w:cstheme="majorBidi"/>
            <w:color w:val="000000" w:themeColor="text1"/>
          </w:rPr>
          <w:fldChar w:fldCharType="end"/>
        </w:r>
      </w:del>
      <w:ins w:id="367" w:author="Eyal Trabelsi" w:date="2021-10-09T16:41:00Z">
        <w:r w:rsidR="009D3FBD" w:rsidRPr="00D35A5B">
          <w:rPr>
            <w:rFonts w:asciiTheme="majorBidi" w:hAnsiTheme="majorBidi" w:cstheme="majorBidi"/>
            <w:color w:val="000000" w:themeColor="text1"/>
          </w:rPr>
          <w:t xml:space="preserve">J. </w:t>
        </w:r>
        <w:proofErr w:type="spellStart"/>
        <w:r w:rsidR="009D3FBD" w:rsidRPr="00D35A5B">
          <w:rPr>
            <w:rFonts w:asciiTheme="majorBidi" w:hAnsiTheme="majorBidi" w:cstheme="majorBidi"/>
            <w:color w:val="000000" w:themeColor="text1"/>
          </w:rPr>
          <w:t>Danaparamita</w:t>
        </w:r>
        <w:proofErr w:type="spellEnd"/>
        <w:r w:rsidR="009D3FBD" w:rsidRPr="00D35A5B">
          <w:rPr>
            <w:rFonts w:asciiTheme="majorBidi" w:hAnsiTheme="majorBidi" w:cstheme="majorBidi"/>
            <w:color w:val="000000" w:themeColor="text1"/>
          </w:rPr>
          <w:t xml:space="preserve"> and W. </w:t>
        </w:r>
        <w:proofErr w:type="spellStart"/>
        <w:r w:rsidR="009D3FBD" w:rsidRPr="00D35A5B">
          <w:rPr>
            <w:rFonts w:asciiTheme="majorBidi" w:hAnsiTheme="majorBidi" w:cstheme="majorBidi"/>
            <w:color w:val="000000" w:themeColor="text1"/>
          </w:rPr>
          <w:t>Gatterbauer</w:t>
        </w:r>
        <w:proofErr w:type="spellEnd"/>
        <w:r w:rsidR="009D3FBD" w:rsidRPr="00D35A5B">
          <w:rPr>
            <w:rFonts w:asciiTheme="majorBidi" w:hAnsiTheme="majorBidi" w:cstheme="majorBidi"/>
            <w:color w:val="000000" w:themeColor="text1"/>
          </w:rPr>
          <w:t xml:space="preserve">. </w:t>
        </w:r>
        <w:proofErr w:type="spellStart"/>
        <w:r w:rsidR="009D3FBD" w:rsidRPr="00D35A5B">
          <w:rPr>
            <w:rFonts w:asciiTheme="majorBidi" w:hAnsiTheme="majorBidi" w:cstheme="majorBidi"/>
            <w:color w:val="000000" w:themeColor="text1"/>
          </w:rPr>
          <w:t>QueryViz</w:t>
        </w:r>
        <w:proofErr w:type="spellEnd"/>
        <w:r w:rsidR="009D3FBD" w:rsidRPr="00D35A5B">
          <w:rPr>
            <w:rFonts w:asciiTheme="majorBidi" w:hAnsiTheme="majorBidi" w:cstheme="majorBidi"/>
            <w:color w:val="000000" w:themeColor="text1"/>
          </w:rPr>
          <w:t xml:space="preserve">: helping users understand SQL queries </w:t>
        </w:r>
        <w:r w:rsidR="009D3FBD">
          <w:rPr>
            <w:rFonts w:asciiTheme="majorBidi" w:hAnsiTheme="majorBidi" w:cstheme="majorBidi"/>
            <w:color w:val="000000" w:themeColor="text1"/>
          </w:rPr>
          <w:br/>
          <w:t xml:space="preserve">       </w:t>
        </w:r>
        <w:r w:rsidR="009D3FBD" w:rsidRPr="00D35A5B">
          <w:rPr>
            <w:rFonts w:asciiTheme="majorBidi" w:hAnsiTheme="majorBidi" w:cstheme="majorBidi"/>
            <w:color w:val="000000" w:themeColor="text1"/>
          </w:rPr>
          <w:t>and their patterns. In proceeding of EDBT/ICDT</w:t>
        </w:r>
        <w:del w:id="368" w:author="Eyal Trabelsi" w:date="2021-10-09T16:38:00Z">
          <w:r w:rsidR="009D3FBD" w:rsidRPr="00D35A5B" w:rsidDel="00DB7850">
            <w:rPr>
              <w:rFonts w:asciiTheme="majorBidi" w:hAnsiTheme="majorBidi" w:cstheme="majorBidi"/>
              <w:color w:val="000000" w:themeColor="text1"/>
            </w:rPr>
            <w:delText xml:space="preserve"> ’11, Uppsala, Sweden</w:delText>
          </w:r>
        </w:del>
        <w:r w:rsidR="009D3FBD" w:rsidRPr="00D35A5B">
          <w:rPr>
            <w:rFonts w:asciiTheme="majorBidi" w:hAnsiTheme="majorBidi" w:cstheme="majorBidi"/>
            <w:color w:val="000000" w:themeColor="text1"/>
          </w:rPr>
          <w:t>, 2011.</w:t>
        </w:r>
      </w:ins>
    </w:p>
    <w:p w14:paraId="390C2E9A" w14:textId="604F7301" w:rsidR="00D63F2E" w:rsidRPr="00D35A5B" w:rsidRDefault="0068379B" w:rsidP="009D3FBD">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[1</w:t>
      </w:r>
      <w:r w:rsidR="009579AB" w:rsidRPr="00D35A5B">
        <w:rPr>
          <w:rFonts w:asciiTheme="majorBidi" w:hAnsiTheme="majorBidi" w:cstheme="majorBidi"/>
          <w:color w:val="000000" w:themeColor="text1"/>
        </w:rPr>
        <w:t>1</w:t>
      </w:r>
      <w:r w:rsidRPr="00D35A5B">
        <w:rPr>
          <w:rFonts w:asciiTheme="majorBidi" w:hAnsiTheme="majorBidi" w:cstheme="majorBidi"/>
          <w:color w:val="000000" w:themeColor="text1"/>
        </w:rPr>
        <w:t xml:space="preserve">] </w:t>
      </w:r>
      <w:del w:id="369" w:author="Eyal Trabelsi" w:date="2021-10-09T16:41:00Z">
        <w:r w:rsidR="00D46D69" w:rsidDel="009D3FBD">
          <w:fldChar w:fldCharType="begin"/>
        </w:r>
        <w:r w:rsidR="00D46D69" w:rsidDel="009D3FBD">
          <w:delInstrText xml:space="preserve"> HYPERLINK "https://www.br-ie.org/pub/index.php/sbie/article/download/8728/6289" \h </w:delInstrText>
        </w:r>
        <w:r w:rsidR="00D46D69" w:rsidDel="009D3FBD">
          <w:fldChar w:fldCharType="separate"/>
        </w:r>
        <w:r w:rsidRPr="00D35A5B" w:rsidDel="009D3FBD">
          <w:rPr>
            <w:rFonts w:asciiTheme="majorBidi" w:hAnsiTheme="majorBidi" w:cstheme="majorBidi"/>
            <w:color w:val="000000" w:themeColor="text1"/>
          </w:rPr>
          <w:delText xml:space="preserve">E. A. Silva, N. M. Franco, Ma.o R. Ferro and R. N. Fidalgo. Mental Workload Impact of </w:delText>
        </w:r>
        <w:r w:rsidR="00D35A5B" w:rsidDel="009D3FBD">
          <w:rPr>
            <w:rFonts w:asciiTheme="majorBidi" w:hAnsiTheme="majorBidi" w:cstheme="majorBidi"/>
            <w:color w:val="000000" w:themeColor="text1"/>
          </w:rPr>
          <w:br/>
          <w:delText xml:space="preserve">        </w:delText>
        </w:r>
        <w:r w:rsidRPr="00D35A5B" w:rsidDel="009D3FBD">
          <w:rPr>
            <w:rFonts w:asciiTheme="majorBidi" w:hAnsiTheme="majorBidi" w:cstheme="majorBidi"/>
            <w:color w:val="000000" w:themeColor="text1"/>
          </w:rPr>
          <w:delText>a Visual Language on Understanding SQL Queries</w:delText>
        </w:r>
        <w:r w:rsidR="00D46D69" w:rsidDel="009D3FBD">
          <w:rPr>
            <w:rFonts w:asciiTheme="majorBidi" w:hAnsiTheme="majorBidi" w:cstheme="majorBidi"/>
            <w:color w:val="000000" w:themeColor="text1"/>
          </w:rPr>
          <w:fldChar w:fldCharType="end"/>
        </w:r>
      </w:del>
      <w:ins w:id="370" w:author="Eyal Trabelsi" w:date="2021-10-09T16:41:00Z">
        <w:r w:rsidR="009D3FBD" w:rsidRPr="00D35A5B">
          <w:rPr>
            <w:rFonts w:asciiTheme="majorBidi" w:hAnsiTheme="majorBidi" w:cstheme="majorBidi"/>
            <w:color w:val="000000" w:themeColor="text1"/>
          </w:rPr>
          <w:t xml:space="preserve">E. A. Silva, N. M. Franco, </w:t>
        </w:r>
        <w:proofErr w:type="spellStart"/>
        <w:r w:rsidR="009D3FBD" w:rsidRPr="00D35A5B">
          <w:rPr>
            <w:rFonts w:asciiTheme="majorBidi" w:hAnsiTheme="majorBidi" w:cstheme="majorBidi"/>
            <w:color w:val="000000" w:themeColor="text1"/>
          </w:rPr>
          <w:t>Ma.o</w:t>
        </w:r>
        <w:proofErr w:type="spellEnd"/>
        <w:r w:rsidR="009D3FBD" w:rsidRPr="00D35A5B">
          <w:rPr>
            <w:rFonts w:asciiTheme="majorBidi" w:hAnsiTheme="majorBidi" w:cstheme="majorBidi"/>
            <w:color w:val="000000" w:themeColor="text1"/>
          </w:rPr>
          <w:t xml:space="preserve"> R. Ferro and R. N. </w:t>
        </w:r>
        <w:proofErr w:type="spellStart"/>
        <w:r w:rsidR="009D3FBD" w:rsidRPr="00D35A5B">
          <w:rPr>
            <w:rFonts w:asciiTheme="majorBidi" w:hAnsiTheme="majorBidi" w:cstheme="majorBidi"/>
            <w:color w:val="000000" w:themeColor="text1"/>
          </w:rPr>
          <w:t>Fidalgo</w:t>
        </w:r>
        <w:proofErr w:type="spellEnd"/>
        <w:r w:rsidR="009D3FBD" w:rsidRPr="00D35A5B">
          <w:rPr>
            <w:rFonts w:asciiTheme="majorBidi" w:hAnsiTheme="majorBidi" w:cstheme="majorBidi"/>
            <w:color w:val="000000" w:themeColor="text1"/>
          </w:rPr>
          <w:t xml:space="preserve">. Mental Workload Impact of </w:t>
        </w:r>
        <w:r w:rsidR="009D3FBD">
          <w:rPr>
            <w:rFonts w:asciiTheme="majorBidi" w:hAnsiTheme="majorBidi" w:cstheme="majorBidi"/>
            <w:color w:val="000000" w:themeColor="text1"/>
          </w:rPr>
          <w:br/>
          <w:t xml:space="preserve">        </w:t>
        </w:r>
        <w:r w:rsidR="009D3FBD" w:rsidRPr="00D35A5B">
          <w:rPr>
            <w:rFonts w:asciiTheme="majorBidi" w:hAnsiTheme="majorBidi" w:cstheme="majorBidi"/>
            <w:color w:val="000000" w:themeColor="text1"/>
          </w:rPr>
          <w:t>a Visual Language on Understanding SQL Queries</w:t>
        </w:r>
      </w:ins>
      <w:del w:id="371" w:author="Eyal Trabelsi" w:date="2021-10-09T16:39:00Z">
        <w:r w:rsidRPr="00D35A5B" w:rsidDel="00DB7850">
          <w:rPr>
            <w:rFonts w:asciiTheme="majorBidi" w:hAnsiTheme="majorBidi" w:cstheme="majorBidi"/>
            <w:color w:val="000000" w:themeColor="text1"/>
          </w:rPr>
          <w:delText>, 2019</w:delText>
        </w:r>
      </w:del>
      <w:r w:rsidRPr="00D35A5B">
        <w:rPr>
          <w:rFonts w:asciiTheme="majorBidi" w:hAnsiTheme="majorBidi" w:cstheme="majorBidi"/>
          <w:color w:val="000000" w:themeColor="text1"/>
        </w:rPr>
        <w:t>. In </w:t>
      </w:r>
      <w:r w:rsidR="006D3529">
        <w:rPr>
          <w:rFonts w:asciiTheme="majorBidi" w:hAnsiTheme="majorBidi" w:cstheme="majorBidi"/>
          <w:color w:val="000000" w:themeColor="text1"/>
        </w:rPr>
        <w:t xml:space="preserve">proceedings of </w:t>
      </w:r>
      <w:r w:rsidRPr="00D35A5B">
        <w:rPr>
          <w:rFonts w:asciiTheme="majorBidi" w:hAnsiTheme="majorBidi" w:cstheme="majorBidi"/>
          <w:color w:val="000000" w:themeColor="text1"/>
        </w:rPr>
        <w:t xml:space="preserve">Brazilian </w:t>
      </w:r>
      <w:r w:rsidR="00C546E9">
        <w:rPr>
          <w:rFonts w:asciiTheme="majorBidi" w:hAnsiTheme="majorBidi" w:cstheme="majorBidi"/>
          <w:color w:val="000000" w:themeColor="text1"/>
        </w:rPr>
        <w:t xml:space="preserve">  </w:t>
      </w:r>
      <w:r w:rsidR="00C546E9">
        <w:rPr>
          <w:rFonts w:asciiTheme="majorBidi" w:hAnsiTheme="majorBidi" w:cstheme="majorBidi"/>
          <w:color w:val="000000" w:themeColor="text1"/>
        </w:rPr>
        <w:br/>
        <w:t xml:space="preserve">        </w:t>
      </w:r>
      <w:r w:rsidRPr="00D35A5B">
        <w:rPr>
          <w:rFonts w:asciiTheme="majorBidi" w:hAnsiTheme="majorBidi" w:cstheme="majorBidi"/>
          <w:color w:val="000000" w:themeColor="text1"/>
        </w:rPr>
        <w:t xml:space="preserve">Symposium </w:t>
      </w:r>
      <w:del w:id="372" w:author="Eyal Trabelsi" w:date="2021-10-09T16:38:00Z">
        <w:r w:rsidRPr="00D35A5B" w:rsidDel="00DB7850">
          <w:rPr>
            <w:rFonts w:asciiTheme="majorBidi" w:hAnsiTheme="majorBidi" w:cstheme="majorBidi"/>
            <w:color w:val="000000" w:themeColor="text1"/>
          </w:rPr>
          <w:delText xml:space="preserve">on </w:delText>
        </w:r>
        <w:r w:rsidR="00D63F2E" w:rsidRPr="00D35A5B" w:rsidDel="00DB7850">
          <w:rPr>
            <w:rFonts w:asciiTheme="majorBidi" w:hAnsiTheme="majorBidi" w:cstheme="majorBidi"/>
            <w:color w:val="000000" w:themeColor="text1"/>
          </w:rPr>
          <w:delText xml:space="preserve"> </w:delText>
        </w:r>
        <w:r w:rsidRPr="00D35A5B" w:rsidDel="00DB7850">
          <w:rPr>
            <w:rFonts w:asciiTheme="majorBidi" w:hAnsiTheme="majorBidi" w:cstheme="majorBidi"/>
            <w:color w:val="000000" w:themeColor="text1"/>
          </w:rPr>
          <w:delText>Computers</w:delText>
        </w:r>
      </w:del>
      <w:ins w:id="373" w:author="Eyal Trabelsi" w:date="2021-10-09T16:38:00Z">
        <w:r w:rsidR="00DB7850" w:rsidRPr="00D35A5B">
          <w:rPr>
            <w:rFonts w:asciiTheme="majorBidi" w:hAnsiTheme="majorBidi" w:cstheme="majorBidi"/>
            <w:color w:val="000000" w:themeColor="text1"/>
          </w:rPr>
          <w:t>on Computers</w:t>
        </w:r>
      </w:ins>
      <w:r w:rsidRPr="00D35A5B">
        <w:rPr>
          <w:rFonts w:asciiTheme="majorBidi" w:hAnsiTheme="majorBidi" w:cstheme="majorBidi"/>
          <w:color w:val="000000" w:themeColor="text1"/>
        </w:rPr>
        <w:t xml:space="preserve"> in Education</w:t>
      </w:r>
      <w:del w:id="374" w:author="Eyal Trabelsi" w:date="2021-10-09T16:39:00Z">
        <w:r w:rsidRPr="00D35A5B" w:rsidDel="00DB7850">
          <w:rPr>
            <w:rFonts w:asciiTheme="majorBidi" w:hAnsiTheme="majorBidi" w:cstheme="majorBidi"/>
            <w:color w:val="000000" w:themeColor="text1"/>
          </w:rPr>
          <w:delText xml:space="preserve"> (Simpósio Brasileiro de Informática na Educação-SBIE), vol. </w:delText>
        </w:r>
      </w:del>
      <w:del w:id="375" w:author="Eyal Trabelsi" w:date="2021-10-04T15:49:00Z">
        <w:r w:rsidR="00D35A5B" w:rsidDel="00C546E9">
          <w:rPr>
            <w:rFonts w:asciiTheme="majorBidi" w:hAnsiTheme="majorBidi" w:cstheme="majorBidi"/>
            <w:color w:val="000000" w:themeColor="text1"/>
          </w:rPr>
          <w:br/>
          <w:delText xml:space="preserve">        </w:delText>
        </w:r>
      </w:del>
      <w:del w:id="376" w:author="Eyal Trabelsi" w:date="2021-10-09T16:39:00Z">
        <w:r w:rsidRPr="00D35A5B" w:rsidDel="00DB7850">
          <w:rPr>
            <w:rFonts w:asciiTheme="majorBidi" w:hAnsiTheme="majorBidi" w:cstheme="majorBidi"/>
            <w:color w:val="000000" w:themeColor="text1"/>
          </w:rPr>
          <w:delText>30, no. 1, p. 239</w:delText>
        </w:r>
      </w:del>
      <w:ins w:id="377" w:author="Eyal Trabelsi" w:date="2021-10-09T16:39:00Z">
        <w:r w:rsidR="00DB7850">
          <w:rPr>
            <w:rFonts w:asciiTheme="majorBidi" w:hAnsiTheme="majorBidi" w:cstheme="majorBidi"/>
            <w:color w:val="000000" w:themeColor="text1"/>
          </w:rPr>
          <w:t>,</w:t>
        </w:r>
      </w:ins>
      <w:del w:id="378" w:author="Eyal Trabelsi" w:date="2021-10-09T16:39:00Z">
        <w:r w:rsidRPr="00D35A5B" w:rsidDel="00DB7850">
          <w:rPr>
            <w:rFonts w:asciiTheme="majorBidi" w:hAnsiTheme="majorBidi" w:cstheme="majorBidi"/>
            <w:color w:val="000000" w:themeColor="text1"/>
          </w:rPr>
          <w:delText>.</w:delText>
        </w:r>
      </w:del>
      <w:r w:rsidRPr="00D35A5B">
        <w:rPr>
          <w:rFonts w:asciiTheme="majorBidi" w:hAnsiTheme="majorBidi" w:cstheme="majorBidi"/>
          <w:color w:val="000000" w:themeColor="text1"/>
        </w:rPr>
        <w:t xml:space="preserve"> 2019.</w:t>
      </w:r>
    </w:p>
    <w:p w14:paraId="44859A8D" w14:textId="7984F30D" w:rsidR="00C92157" w:rsidRPr="004A101B" w:rsidRDefault="00C92157" w:rsidP="009D3FBD">
      <w:pPr>
        <w:spacing w:line="360" w:lineRule="auto"/>
        <w:rPr>
          <w:rFonts w:asciiTheme="majorBidi" w:hAnsiTheme="majorBidi" w:cstheme="majorBidi"/>
          <w:color w:val="000000" w:themeColor="text1"/>
        </w:rPr>
      </w:pPr>
      <w:r w:rsidRPr="004A101B">
        <w:rPr>
          <w:rFonts w:asciiTheme="majorBidi" w:hAnsiTheme="majorBidi" w:cstheme="majorBidi"/>
          <w:color w:val="000000" w:themeColor="text1"/>
        </w:rPr>
        <w:t>[</w:t>
      </w:r>
      <w:r w:rsidR="0068379B" w:rsidRPr="004A101B">
        <w:rPr>
          <w:rFonts w:asciiTheme="majorBidi" w:hAnsiTheme="majorBidi" w:cstheme="majorBidi"/>
          <w:color w:val="000000" w:themeColor="text1"/>
        </w:rPr>
        <w:t>1</w:t>
      </w:r>
      <w:r w:rsidR="009579AB" w:rsidRPr="004A101B">
        <w:rPr>
          <w:rFonts w:asciiTheme="majorBidi" w:hAnsiTheme="majorBidi" w:cstheme="majorBidi"/>
          <w:color w:val="000000" w:themeColor="text1"/>
        </w:rPr>
        <w:t>2</w:t>
      </w:r>
      <w:r w:rsidRPr="004A101B">
        <w:rPr>
          <w:rFonts w:asciiTheme="majorBidi" w:hAnsiTheme="majorBidi" w:cstheme="majorBidi"/>
          <w:color w:val="000000" w:themeColor="text1"/>
        </w:rPr>
        <w:t xml:space="preserve">] D. Moritz et al. </w:t>
      </w:r>
      <w:proofErr w:type="spellStart"/>
      <w:r w:rsidRPr="004A101B">
        <w:rPr>
          <w:rFonts w:asciiTheme="majorBidi" w:hAnsiTheme="majorBidi" w:cstheme="majorBidi"/>
          <w:color w:val="000000" w:themeColor="text1"/>
        </w:rPr>
        <w:t>Perfopticon</w:t>
      </w:r>
      <w:proofErr w:type="spellEnd"/>
      <w:r w:rsidRPr="004A101B">
        <w:rPr>
          <w:rFonts w:asciiTheme="majorBidi" w:hAnsiTheme="majorBidi" w:cstheme="majorBidi"/>
          <w:color w:val="000000" w:themeColor="text1"/>
        </w:rPr>
        <w:t xml:space="preserve">: Visual query analysis for distributed databases. </w:t>
      </w:r>
      <w:ins w:id="379" w:author="Eyal Trabelsi" w:date="2021-10-09T16:45:00Z">
        <w:r w:rsidR="00124DE7" w:rsidRPr="004A101B">
          <w:rPr>
            <w:rFonts w:asciiTheme="majorBidi" w:hAnsiTheme="majorBidi" w:cstheme="majorBidi"/>
            <w:color w:val="000000" w:themeColor="text1"/>
            <w:rPrChange w:id="380" w:author="Eyal Trabelsi" w:date="2021-10-09T16:46:00Z">
              <w:rPr>
                <w:rFonts w:asciiTheme="majorBidi" w:hAnsiTheme="majorBidi" w:cstheme="majorBidi"/>
                <w:color w:val="FF0000"/>
              </w:rPr>
            </w:rPrChange>
          </w:rPr>
          <w:t xml:space="preserve">In proceeding </w:t>
        </w:r>
        <w:proofErr w:type="spellStart"/>
        <w:r w:rsidR="00124DE7" w:rsidRPr="004A101B">
          <w:rPr>
            <w:rFonts w:asciiTheme="majorBidi" w:hAnsiTheme="majorBidi" w:cstheme="majorBidi"/>
            <w:color w:val="000000" w:themeColor="text1"/>
            <w:rPrChange w:id="381" w:author="Eyal Trabelsi" w:date="2021-10-09T16:46:00Z">
              <w:rPr>
                <w:rFonts w:asciiTheme="majorBidi" w:hAnsiTheme="majorBidi" w:cstheme="majorBidi"/>
                <w:color w:val="FF0000"/>
              </w:rPr>
            </w:rPrChange>
          </w:rPr>
          <w:t>EuroVis</w:t>
        </w:r>
      </w:ins>
      <w:proofErr w:type="spellEnd"/>
      <w:del w:id="382" w:author="Eyal Trabelsi" w:date="2021-10-09T16:46:00Z">
        <w:r w:rsidRPr="004A101B" w:rsidDel="00124DE7">
          <w:rPr>
            <w:rFonts w:asciiTheme="majorBidi" w:hAnsiTheme="majorBidi" w:cstheme="majorBidi"/>
            <w:color w:val="000000" w:themeColor="text1"/>
          </w:rPr>
          <w:delText xml:space="preserve">Computer </w:delText>
        </w:r>
        <w:r w:rsidR="002E47B3" w:rsidRPr="004A101B" w:rsidDel="00124DE7">
          <w:rPr>
            <w:rFonts w:asciiTheme="majorBidi" w:hAnsiTheme="majorBidi" w:cstheme="majorBidi"/>
            <w:color w:val="000000" w:themeColor="text1"/>
          </w:rPr>
          <w:br/>
          <w:delText xml:space="preserve">       </w:delText>
        </w:r>
        <w:r w:rsidRPr="004A101B" w:rsidDel="00124DE7">
          <w:rPr>
            <w:rFonts w:asciiTheme="majorBidi" w:hAnsiTheme="majorBidi" w:cstheme="majorBidi"/>
            <w:color w:val="000000" w:themeColor="text1"/>
          </w:rPr>
          <w:delText>Graphics Forum (Proc. EuroVis)</w:delText>
        </w:r>
      </w:del>
      <w:r w:rsidRPr="004A101B">
        <w:rPr>
          <w:rFonts w:asciiTheme="majorBidi" w:hAnsiTheme="majorBidi" w:cstheme="majorBidi"/>
          <w:color w:val="000000" w:themeColor="text1"/>
        </w:rPr>
        <w:t>, 2015.</w:t>
      </w:r>
      <w:ins w:id="383" w:author="Eyal Trabelsi" w:date="2021-10-04T15:49:00Z">
        <w:r w:rsidR="00C546E9" w:rsidRPr="004A101B">
          <w:rPr>
            <w:rFonts w:asciiTheme="majorBidi" w:hAnsiTheme="majorBidi" w:cstheme="majorBidi"/>
            <w:color w:val="000000" w:themeColor="text1"/>
          </w:rPr>
          <w:t xml:space="preserve"> </w:t>
        </w:r>
      </w:ins>
    </w:p>
    <w:p w14:paraId="4DF64099" w14:textId="536D7C60" w:rsidR="002E1648" w:rsidRPr="004A101B" w:rsidRDefault="00C92157" w:rsidP="009D3FBD">
      <w:pPr>
        <w:spacing w:line="360" w:lineRule="auto"/>
        <w:rPr>
          <w:rFonts w:asciiTheme="majorBidi" w:hAnsiTheme="majorBidi" w:cstheme="majorBidi"/>
          <w:color w:val="000000" w:themeColor="text1"/>
        </w:rPr>
      </w:pPr>
      <w:r w:rsidRPr="004A101B">
        <w:rPr>
          <w:rFonts w:asciiTheme="majorBidi" w:hAnsiTheme="majorBidi" w:cstheme="majorBidi"/>
          <w:color w:val="000000" w:themeColor="text1"/>
        </w:rPr>
        <w:t>[</w:t>
      </w:r>
      <w:r w:rsidR="0068379B" w:rsidRPr="004A101B">
        <w:rPr>
          <w:rFonts w:asciiTheme="majorBidi" w:hAnsiTheme="majorBidi" w:cstheme="majorBidi"/>
          <w:color w:val="000000" w:themeColor="text1"/>
        </w:rPr>
        <w:t>1</w:t>
      </w:r>
      <w:r w:rsidR="009579AB" w:rsidRPr="004A101B">
        <w:rPr>
          <w:rFonts w:asciiTheme="majorBidi" w:hAnsiTheme="majorBidi" w:cstheme="majorBidi"/>
          <w:color w:val="000000" w:themeColor="text1"/>
        </w:rPr>
        <w:t>3</w:t>
      </w:r>
      <w:r w:rsidRPr="004A101B">
        <w:rPr>
          <w:rFonts w:asciiTheme="majorBidi" w:hAnsiTheme="majorBidi" w:cstheme="majorBidi"/>
          <w:color w:val="000000" w:themeColor="text1"/>
        </w:rPr>
        <w:t xml:space="preserve">] </w:t>
      </w:r>
      <w:del w:id="384" w:author="Eyal Trabelsi" w:date="2021-10-09T16:41:00Z">
        <w:r w:rsidR="00D46D69" w:rsidRPr="004A101B" w:rsidDel="009D3FBD">
          <w:rPr>
            <w:color w:val="000000" w:themeColor="text1"/>
            <w:rPrChange w:id="385" w:author="Eyal Trabelsi" w:date="2021-10-09T16:46:00Z">
              <w:rPr/>
            </w:rPrChange>
          </w:rPr>
          <w:fldChar w:fldCharType="begin"/>
        </w:r>
        <w:r w:rsidR="00D46D69" w:rsidRPr="004A101B" w:rsidDel="009D3FBD">
          <w:rPr>
            <w:color w:val="000000" w:themeColor="text1"/>
            <w:rPrChange w:id="386" w:author="Eyal Trabelsi" w:date="2021-10-09T16:46:00Z">
              <w:rPr/>
            </w:rPrChange>
          </w:rPr>
          <w:delInstrText xml:space="preserve"> HYPERLINK "http://vldbarc.org/pvldb/vldb2010/pvldb_vol3/D01.pdf" \h </w:delInstrText>
        </w:r>
        <w:r w:rsidR="00D46D69" w:rsidRPr="004A101B" w:rsidDel="009D3FBD">
          <w:rPr>
            <w:color w:val="000000" w:themeColor="text1"/>
            <w:rPrChange w:id="387" w:author="Eyal Trabelsi" w:date="2021-10-09T16:46:00Z">
              <w:rPr>
                <w:rFonts w:asciiTheme="majorBidi" w:hAnsiTheme="majorBidi" w:cstheme="majorBidi"/>
                <w:color w:val="000000" w:themeColor="text1"/>
              </w:rPr>
            </w:rPrChange>
          </w:rPr>
          <w:fldChar w:fldCharType="separate"/>
        </w:r>
        <w:r w:rsidRPr="004A101B" w:rsidDel="009D3FBD">
          <w:rPr>
            <w:rFonts w:asciiTheme="majorBidi" w:hAnsiTheme="majorBidi" w:cstheme="majorBidi"/>
            <w:color w:val="000000" w:themeColor="text1"/>
          </w:rPr>
          <w:delText xml:space="preserve">J. R. Haritsa. The Picasso database query optimizer visualizer. PVLDB, 3(2):1517–1520, </w:delText>
        </w:r>
        <w:r w:rsidR="002E47B3" w:rsidRPr="004A101B" w:rsidDel="009D3FBD">
          <w:rPr>
            <w:rFonts w:asciiTheme="majorBidi" w:hAnsiTheme="majorBidi" w:cstheme="majorBidi"/>
            <w:color w:val="000000" w:themeColor="text1"/>
          </w:rPr>
          <w:br/>
          <w:delText xml:space="preserve">       </w:delText>
        </w:r>
        <w:r w:rsidRPr="004A101B" w:rsidDel="009D3FBD">
          <w:rPr>
            <w:rFonts w:asciiTheme="majorBidi" w:hAnsiTheme="majorBidi" w:cstheme="majorBidi"/>
            <w:color w:val="000000" w:themeColor="text1"/>
          </w:rPr>
          <w:delText>2010.</w:delText>
        </w:r>
        <w:r w:rsidR="00D46D69" w:rsidRPr="004A101B" w:rsidDel="009D3FBD">
          <w:rPr>
            <w:rFonts w:asciiTheme="majorBidi" w:hAnsiTheme="majorBidi" w:cstheme="majorBidi"/>
            <w:color w:val="000000" w:themeColor="text1"/>
          </w:rPr>
          <w:fldChar w:fldCharType="end"/>
        </w:r>
      </w:del>
      <w:ins w:id="388" w:author="Eyal Trabelsi" w:date="2021-10-09T16:41:00Z">
        <w:r w:rsidR="009D3FBD" w:rsidRPr="004A101B">
          <w:rPr>
            <w:rFonts w:asciiTheme="majorBidi" w:hAnsiTheme="majorBidi" w:cstheme="majorBidi"/>
            <w:color w:val="000000" w:themeColor="text1"/>
          </w:rPr>
          <w:t xml:space="preserve">J. R. </w:t>
        </w:r>
        <w:proofErr w:type="spellStart"/>
        <w:r w:rsidR="009D3FBD" w:rsidRPr="004A101B">
          <w:rPr>
            <w:rFonts w:asciiTheme="majorBidi" w:hAnsiTheme="majorBidi" w:cstheme="majorBidi"/>
            <w:color w:val="000000" w:themeColor="text1"/>
          </w:rPr>
          <w:t>Haritsa</w:t>
        </w:r>
        <w:proofErr w:type="spellEnd"/>
        <w:r w:rsidR="009D3FBD" w:rsidRPr="004A101B">
          <w:rPr>
            <w:rFonts w:asciiTheme="majorBidi" w:hAnsiTheme="majorBidi" w:cstheme="majorBidi"/>
            <w:color w:val="000000" w:themeColor="text1"/>
          </w:rPr>
          <w:t xml:space="preserve">. The Picasso database query optimizer visualizer. </w:t>
        </w:r>
      </w:ins>
      <w:ins w:id="389" w:author="Eyal Trabelsi" w:date="2021-10-09T16:46:00Z">
        <w:r w:rsidR="004A101B" w:rsidRPr="004A101B">
          <w:rPr>
            <w:rFonts w:asciiTheme="majorBidi" w:hAnsiTheme="majorBidi" w:cstheme="majorBidi"/>
            <w:color w:val="000000" w:themeColor="text1"/>
            <w:rPrChange w:id="390" w:author="Eyal Trabelsi" w:date="2021-10-09T16:46:00Z">
              <w:rPr>
                <w:rFonts w:asciiTheme="majorBidi" w:hAnsiTheme="majorBidi" w:cstheme="majorBidi"/>
                <w:color w:val="FF0000"/>
              </w:rPr>
            </w:rPrChange>
          </w:rPr>
          <w:t xml:space="preserve">In </w:t>
        </w:r>
        <w:proofErr w:type="spellStart"/>
        <w:r w:rsidR="004A101B" w:rsidRPr="004A101B">
          <w:rPr>
            <w:rFonts w:asciiTheme="majorBidi" w:hAnsiTheme="majorBidi" w:cstheme="majorBidi"/>
            <w:color w:val="000000" w:themeColor="text1"/>
            <w:rPrChange w:id="391" w:author="Eyal Trabelsi" w:date="2021-10-09T16:46:00Z">
              <w:rPr>
                <w:rFonts w:asciiTheme="majorBidi" w:hAnsiTheme="majorBidi" w:cstheme="majorBidi"/>
                <w:color w:val="FF0000"/>
              </w:rPr>
            </w:rPrChange>
          </w:rPr>
          <w:t>proccedding</w:t>
        </w:r>
        <w:proofErr w:type="spellEnd"/>
        <w:r w:rsidR="004A101B" w:rsidRPr="004A101B">
          <w:rPr>
            <w:rFonts w:asciiTheme="majorBidi" w:hAnsiTheme="majorBidi" w:cstheme="majorBidi"/>
            <w:color w:val="000000" w:themeColor="text1"/>
            <w:rPrChange w:id="392" w:author="Eyal Trabelsi" w:date="2021-10-09T16:46:00Z">
              <w:rPr>
                <w:rFonts w:asciiTheme="majorBidi" w:hAnsiTheme="majorBidi" w:cstheme="majorBidi"/>
                <w:color w:val="FF0000"/>
              </w:rPr>
            </w:rPrChange>
          </w:rPr>
          <w:t xml:space="preserve"> of </w:t>
        </w:r>
      </w:ins>
      <w:ins w:id="393" w:author="Eyal Trabelsi" w:date="2021-10-09T16:41:00Z">
        <w:r w:rsidR="009D3FBD" w:rsidRPr="004A101B">
          <w:rPr>
            <w:rFonts w:asciiTheme="majorBidi" w:hAnsiTheme="majorBidi" w:cstheme="majorBidi"/>
            <w:color w:val="000000" w:themeColor="text1"/>
          </w:rPr>
          <w:t>PVLDB, 2010.</w:t>
        </w:r>
      </w:ins>
    </w:p>
    <w:p w14:paraId="773A26C1" w14:textId="1A6C09D4" w:rsidR="002E1648" w:rsidRPr="00D35A5B" w:rsidRDefault="002E1648" w:rsidP="009D3FBD">
      <w:pPr>
        <w:spacing w:line="360" w:lineRule="auto"/>
        <w:rPr>
          <w:rFonts w:asciiTheme="majorBidi" w:hAnsiTheme="majorBidi" w:cstheme="majorBidi"/>
          <w:color w:val="000000" w:themeColor="text1"/>
        </w:rPr>
      </w:pPr>
      <w:r w:rsidRPr="004A101B">
        <w:rPr>
          <w:rFonts w:asciiTheme="majorBidi" w:hAnsiTheme="majorBidi" w:cstheme="majorBidi"/>
          <w:color w:val="000000" w:themeColor="text1"/>
        </w:rPr>
        <w:t>[1</w:t>
      </w:r>
      <w:r w:rsidR="009579AB" w:rsidRPr="004A101B">
        <w:rPr>
          <w:rFonts w:asciiTheme="majorBidi" w:hAnsiTheme="majorBidi" w:cstheme="majorBidi"/>
          <w:color w:val="000000" w:themeColor="text1"/>
        </w:rPr>
        <w:t>4</w:t>
      </w:r>
      <w:r w:rsidRPr="004A101B">
        <w:rPr>
          <w:rFonts w:asciiTheme="majorBidi" w:hAnsiTheme="majorBidi" w:cstheme="majorBidi"/>
          <w:color w:val="000000" w:themeColor="text1"/>
        </w:rPr>
        <w:t xml:space="preserve">] </w:t>
      </w:r>
      <w:r w:rsidR="00844FE2" w:rsidRPr="004A101B">
        <w:rPr>
          <w:rFonts w:asciiTheme="majorBidi" w:hAnsiTheme="majorBidi" w:cstheme="majorBidi"/>
          <w:color w:val="000000" w:themeColor="text1"/>
        </w:rPr>
        <w:t xml:space="preserve">Sneha </w:t>
      </w:r>
      <w:proofErr w:type="spellStart"/>
      <w:r w:rsidR="00844FE2" w:rsidRPr="004A101B">
        <w:rPr>
          <w:rFonts w:asciiTheme="majorBidi" w:hAnsiTheme="majorBidi" w:cstheme="majorBidi"/>
          <w:color w:val="000000" w:themeColor="text1"/>
        </w:rPr>
        <w:t>Gathani</w:t>
      </w:r>
      <w:proofErr w:type="spellEnd"/>
      <w:r w:rsidR="00844FE2" w:rsidRPr="004A101B">
        <w:rPr>
          <w:rFonts w:asciiTheme="majorBidi" w:hAnsiTheme="majorBidi" w:cstheme="majorBidi"/>
          <w:color w:val="000000" w:themeColor="text1"/>
        </w:rPr>
        <w:t xml:space="preserve">, Peter Lim, and Leilani Battle. 2020. Debugging Database Queries: A </w:t>
      </w:r>
      <w:r w:rsidR="002E47B3" w:rsidRPr="004A101B">
        <w:rPr>
          <w:rFonts w:asciiTheme="majorBidi" w:hAnsiTheme="majorBidi" w:cstheme="majorBidi"/>
          <w:color w:val="000000" w:themeColor="text1"/>
        </w:rPr>
        <w:br/>
        <w:t xml:space="preserve">       </w:t>
      </w:r>
      <w:r w:rsidR="00844FE2" w:rsidRPr="004A101B">
        <w:rPr>
          <w:rFonts w:asciiTheme="majorBidi" w:hAnsiTheme="majorBidi" w:cstheme="majorBidi"/>
          <w:color w:val="000000" w:themeColor="text1"/>
        </w:rPr>
        <w:t>Survey of Tools, Techniques</w:t>
      </w:r>
      <w:r w:rsidR="00844FE2" w:rsidRPr="00D35A5B">
        <w:rPr>
          <w:rFonts w:asciiTheme="majorBidi" w:hAnsiTheme="majorBidi" w:cstheme="majorBidi"/>
          <w:color w:val="000000" w:themeColor="text1"/>
        </w:rPr>
        <w:t xml:space="preserve">, and Users. In Proceedings of </w:t>
      </w:r>
      <w:del w:id="394" w:author="Eyal Trabelsi" w:date="2021-10-09T16:42:00Z">
        <w:r w:rsidR="00844FE2" w:rsidRPr="00D35A5B" w:rsidDel="009D3FBD">
          <w:rPr>
            <w:rFonts w:asciiTheme="majorBidi" w:hAnsiTheme="majorBidi" w:cstheme="majorBidi"/>
            <w:color w:val="000000" w:themeColor="text1"/>
          </w:rPr>
          <w:delText xml:space="preserve">the 2020 </w:delText>
        </w:r>
      </w:del>
      <w:r w:rsidR="00844FE2" w:rsidRPr="00D35A5B">
        <w:rPr>
          <w:rFonts w:asciiTheme="majorBidi" w:hAnsiTheme="majorBidi" w:cstheme="majorBidi"/>
          <w:color w:val="000000" w:themeColor="text1"/>
        </w:rPr>
        <w:t>CHI</w:t>
      </w:r>
      <w:del w:id="395" w:author="Eyal Trabelsi" w:date="2021-10-09T16:42:00Z">
        <w:r w:rsidR="00844FE2" w:rsidRPr="00D35A5B" w:rsidDel="009D3FBD">
          <w:rPr>
            <w:rFonts w:asciiTheme="majorBidi" w:hAnsiTheme="majorBidi" w:cstheme="majorBidi"/>
            <w:color w:val="000000" w:themeColor="text1"/>
          </w:rPr>
          <w:delText xml:space="preserve"> Conference on </w:delText>
        </w:r>
        <w:r w:rsidR="002E47B3" w:rsidRPr="00D35A5B" w:rsidDel="009D3FBD">
          <w:rPr>
            <w:rFonts w:asciiTheme="majorBidi" w:hAnsiTheme="majorBidi" w:cstheme="majorBidi"/>
            <w:color w:val="000000" w:themeColor="text1"/>
          </w:rPr>
          <w:br/>
          <w:delText xml:space="preserve">       </w:delText>
        </w:r>
        <w:r w:rsidR="00844FE2" w:rsidRPr="00D35A5B" w:rsidDel="009D3FBD">
          <w:rPr>
            <w:rFonts w:asciiTheme="majorBidi" w:hAnsiTheme="majorBidi" w:cstheme="majorBidi"/>
            <w:color w:val="000000" w:themeColor="text1"/>
          </w:rPr>
          <w:delText>Human Factors in Computing Systems (CHI '20)</w:delText>
        </w:r>
      </w:del>
      <w:ins w:id="396" w:author="Eyal Trabelsi" w:date="2021-10-09T16:42:00Z">
        <w:r w:rsidR="009D3FBD">
          <w:rPr>
            <w:rFonts w:asciiTheme="majorBidi" w:hAnsiTheme="majorBidi" w:cstheme="majorBidi"/>
            <w:color w:val="000000" w:themeColor="text1"/>
          </w:rPr>
          <w:t>, 2020</w:t>
        </w:r>
      </w:ins>
      <w:r w:rsidR="00844FE2" w:rsidRPr="00D35A5B">
        <w:rPr>
          <w:rFonts w:asciiTheme="majorBidi" w:hAnsiTheme="majorBidi" w:cstheme="majorBidi"/>
          <w:color w:val="000000" w:themeColor="text1"/>
        </w:rPr>
        <w:t xml:space="preserve">. </w:t>
      </w:r>
      <w:del w:id="397" w:author="Eyal Trabelsi" w:date="2021-10-04T15:50:00Z">
        <w:r w:rsidR="00844FE2" w:rsidRPr="00D35A5B" w:rsidDel="00C546E9">
          <w:rPr>
            <w:rFonts w:asciiTheme="majorBidi" w:hAnsiTheme="majorBidi" w:cstheme="majorBidi"/>
            <w:color w:val="000000" w:themeColor="text1"/>
          </w:rPr>
          <w:delText xml:space="preserve">Association for Computing Machinery, </w:delText>
        </w:r>
        <w:r w:rsidR="002E47B3" w:rsidRPr="00D35A5B" w:rsidDel="00C546E9">
          <w:rPr>
            <w:rFonts w:asciiTheme="majorBidi" w:hAnsiTheme="majorBidi" w:cstheme="majorBidi"/>
            <w:color w:val="000000" w:themeColor="text1"/>
          </w:rPr>
          <w:br/>
          <w:delText xml:space="preserve">       </w:delText>
        </w:r>
        <w:r w:rsidR="00844FE2" w:rsidRPr="00D35A5B" w:rsidDel="00C546E9">
          <w:rPr>
            <w:rFonts w:asciiTheme="majorBidi" w:hAnsiTheme="majorBidi" w:cstheme="majorBidi"/>
            <w:color w:val="000000" w:themeColor="text1"/>
          </w:rPr>
          <w:delText>New York, NY, USA, 1–16. DOI:https://doi.org/10.1145/3313831.3376485</w:delText>
        </w:r>
      </w:del>
    </w:p>
    <w:p w14:paraId="6948BC50" w14:textId="7868868E" w:rsidR="00C546E9" w:rsidRPr="009D3FBD" w:rsidRDefault="00423D6E" w:rsidP="009D3FBD">
      <w:pPr>
        <w:rPr>
          <w:ins w:id="398" w:author="Eyal Trabelsi" w:date="2021-10-04T15:52:00Z"/>
          <w:rPrChange w:id="399" w:author="Eyal Trabelsi" w:date="2021-10-09T16:43:00Z">
            <w:rPr>
              <w:ins w:id="400" w:author="Eyal Trabelsi" w:date="2021-10-04T15:52:00Z"/>
              <w:lang w:val="en-IL"/>
            </w:rPr>
          </w:rPrChange>
        </w:rPr>
      </w:pPr>
      <w:r w:rsidRPr="00D35A5B">
        <w:rPr>
          <w:rFonts w:asciiTheme="majorBidi" w:hAnsiTheme="majorBidi" w:cstheme="majorBidi"/>
          <w:color w:val="000000" w:themeColor="text1"/>
        </w:rPr>
        <w:t>[1</w:t>
      </w:r>
      <w:r w:rsidR="009579AB" w:rsidRPr="00D35A5B">
        <w:rPr>
          <w:rFonts w:asciiTheme="majorBidi" w:hAnsiTheme="majorBidi" w:cstheme="majorBidi"/>
          <w:color w:val="000000" w:themeColor="text1"/>
        </w:rPr>
        <w:t>5</w:t>
      </w:r>
      <w:r w:rsidRPr="00D35A5B">
        <w:rPr>
          <w:rFonts w:asciiTheme="majorBidi" w:hAnsiTheme="majorBidi" w:cstheme="majorBidi"/>
          <w:color w:val="000000" w:themeColor="text1"/>
        </w:rPr>
        <w:t>]</w:t>
      </w:r>
      <w:r w:rsidR="00844FE2" w:rsidRPr="00D35A5B">
        <w:rPr>
          <w:rFonts w:asciiTheme="majorBidi" w:hAnsiTheme="majorBidi" w:cstheme="majorBidi"/>
          <w:color w:val="000000" w:themeColor="text1"/>
        </w:rPr>
        <w:t xml:space="preserve"> </w:t>
      </w:r>
      <w:proofErr w:type="spellStart"/>
      <w:r w:rsidR="00844FE2" w:rsidRPr="00D35A5B">
        <w:rPr>
          <w:rFonts w:asciiTheme="majorBidi" w:hAnsiTheme="majorBidi" w:cstheme="majorBidi"/>
          <w:color w:val="000000" w:themeColor="text1"/>
        </w:rPr>
        <w:t>Baryamureeba</w:t>
      </w:r>
      <w:proofErr w:type="spellEnd"/>
      <w:r w:rsidR="00844FE2" w:rsidRPr="00D35A5B">
        <w:rPr>
          <w:rFonts w:asciiTheme="majorBidi" w:hAnsiTheme="majorBidi" w:cstheme="majorBidi"/>
          <w:color w:val="000000" w:themeColor="text1"/>
        </w:rPr>
        <w:t xml:space="preserve">, </w:t>
      </w:r>
      <w:proofErr w:type="spellStart"/>
      <w:r w:rsidR="00844FE2" w:rsidRPr="00D35A5B">
        <w:rPr>
          <w:rFonts w:asciiTheme="majorBidi" w:hAnsiTheme="majorBidi" w:cstheme="majorBidi"/>
          <w:color w:val="000000" w:themeColor="text1"/>
        </w:rPr>
        <w:t>Venansius</w:t>
      </w:r>
      <w:proofErr w:type="spellEnd"/>
      <w:r w:rsidR="00844FE2" w:rsidRPr="00D35A5B">
        <w:rPr>
          <w:rFonts w:asciiTheme="majorBidi" w:hAnsiTheme="majorBidi" w:cstheme="majorBidi"/>
          <w:color w:val="000000" w:themeColor="text1"/>
        </w:rPr>
        <w:t xml:space="preserve"> &amp; </w:t>
      </w:r>
      <w:proofErr w:type="spellStart"/>
      <w:r w:rsidR="00844FE2" w:rsidRPr="00D35A5B">
        <w:rPr>
          <w:rFonts w:asciiTheme="majorBidi" w:hAnsiTheme="majorBidi" w:cstheme="majorBidi"/>
          <w:color w:val="000000" w:themeColor="text1"/>
        </w:rPr>
        <w:t>Ngubiri</w:t>
      </w:r>
      <w:proofErr w:type="spellEnd"/>
      <w:r w:rsidR="00844FE2" w:rsidRPr="00D35A5B">
        <w:rPr>
          <w:rFonts w:asciiTheme="majorBidi" w:hAnsiTheme="majorBidi" w:cstheme="majorBidi"/>
          <w:color w:val="000000" w:themeColor="text1"/>
        </w:rPr>
        <w:t xml:space="preserve">, John. </w:t>
      </w:r>
      <w:del w:id="401" w:author="Eyal Trabelsi" w:date="2021-10-09T16:42:00Z">
        <w:r w:rsidR="00844FE2" w:rsidRPr="00D35A5B" w:rsidDel="009D3FBD">
          <w:rPr>
            <w:rFonts w:asciiTheme="majorBidi" w:hAnsiTheme="majorBidi" w:cstheme="majorBidi"/>
            <w:color w:val="000000" w:themeColor="text1"/>
          </w:rPr>
          <w:delText xml:space="preserve">(2004). </w:delText>
        </w:r>
      </w:del>
      <w:r w:rsidR="00844FE2" w:rsidRPr="00D35A5B">
        <w:rPr>
          <w:rFonts w:asciiTheme="majorBidi" w:hAnsiTheme="majorBidi" w:cstheme="majorBidi"/>
          <w:color w:val="000000" w:themeColor="text1"/>
        </w:rPr>
        <w:t xml:space="preserve">On Improvement of the Volcano </w:t>
      </w:r>
      <w:r w:rsidR="002E47B3" w:rsidRPr="00D35A5B">
        <w:rPr>
          <w:rFonts w:asciiTheme="majorBidi" w:hAnsiTheme="majorBidi" w:cstheme="majorBidi"/>
          <w:color w:val="000000" w:themeColor="text1"/>
        </w:rPr>
        <w:br/>
        <w:t xml:space="preserve">       </w:t>
      </w:r>
      <w:r w:rsidR="00844FE2" w:rsidRPr="00D35A5B">
        <w:rPr>
          <w:rFonts w:asciiTheme="majorBidi" w:hAnsiTheme="majorBidi" w:cstheme="majorBidi"/>
          <w:color w:val="000000" w:themeColor="text1"/>
        </w:rPr>
        <w:t xml:space="preserve">Search and Optimization Strategy. </w:t>
      </w:r>
      <w:ins w:id="402" w:author="Eyal Trabelsi" w:date="2021-10-09T16:43:00Z">
        <w:r w:rsidR="009D3FBD">
          <w:rPr>
            <w:rFonts w:asciiTheme="majorBidi" w:hAnsiTheme="majorBidi" w:cstheme="majorBidi"/>
            <w:color w:val="000000" w:themeColor="text1"/>
          </w:rPr>
          <w:t xml:space="preserve">In </w:t>
        </w:r>
      </w:ins>
      <w:del w:id="403" w:author="Eyal Trabelsi" w:date="2021-10-09T16:42:00Z">
        <w:r w:rsidR="00844FE2" w:rsidRPr="00D35A5B" w:rsidDel="009D3FBD">
          <w:rPr>
            <w:rFonts w:asciiTheme="majorBidi" w:hAnsiTheme="majorBidi" w:cstheme="majorBidi"/>
            <w:color w:val="000000" w:themeColor="text1"/>
          </w:rPr>
          <w:delText>839-846. 10.1007/11558958_101.</w:delText>
        </w:r>
      </w:del>
      <w:ins w:id="404" w:author="Eyal Trabelsi" w:date="2021-10-09T16:43:00Z">
        <w:r w:rsidR="009D3FBD">
          <w:rPr>
            <w:rFonts w:asciiTheme="majorBidi" w:hAnsiTheme="majorBidi" w:cstheme="majorBidi"/>
            <w:color w:val="000000" w:themeColor="text1"/>
          </w:rPr>
          <w:t>p</w:t>
        </w:r>
      </w:ins>
      <w:ins w:id="405" w:author="Eyal Trabelsi" w:date="2021-10-04T15:52:00Z">
        <w:r w:rsidR="00C546E9">
          <w:rPr>
            <w:rFonts w:asciiTheme="majorBidi" w:hAnsiTheme="majorBidi" w:cstheme="majorBidi"/>
            <w:color w:val="000000" w:themeColor="text1"/>
          </w:rPr>
          <w:t xml:space="preserve">roceeding of </w:t>
        </w:r>
      </w:ins>
      <w:ins w:id="406" w:author="Eyal Trabelsi" w:date="2021-10-09T16:43:00Z">
        <w:r w:rsidR="009D3FBD">
          <w:rPr>
            <w:rFonts w:ascii="Open Sans" w:hAnsi="Open Sans" w:cs="Open Sans"/>
            <w:color w:val="666666"/>
            <w:sz w:val="22"/>
            <w:szCs w:val="22"/>
            <w:shd w:val="clear" w:color="auto" w:fill="FFFFFF"/>
          </w:rPr>
          <w:t>PARA</w:t>
        </w:r>
      </w:ins>
      <w:ins w:id="407" w:author="Eyal Trabelsi" w:date="2021-10-04T15:52:00Z">
        <w:r w:rsidR="00C546E9" w:rsidRPr="00C546E9">
          <w:rPr>
            <w:rFonts w:ascii="Open Sans" w:hAnsi="Open Sans" w:cs="Open Sans"/>
            <w:b/>
            <w:bCs/>
            <w:color w:val="666666"/>
            <w:sz w:val="22"/>
            <w:szCs w:val="22"/>
            <w:shd w:val="clear" w:color="auto" w:fill="FFFFFF"/>
            <w:lang w:val="en-IL"/>
          </w:rPr>
          <w:t>, 2004</w:t>
        </w:r>
      </w:ins>
      <w:ins w:id="408" w:author="Eyal Trabelsi" w:date="2021-10-09T16:43:00Z">
        <w:r w:rsidR="009D3FBD">
          <w:rPr>
            <w:rFonts w:ascii="Open Sans" w:hAnsi="Open Sans" w:cs="Open Sans"/>
            <w:b/>
            <w:bCs/>
            <w:color w:val="666666"/>
            <w:sz w:val="22"/>
            <w:szCs w:val="22"/>
            <w:shd w:val="clear" w:color="auto" w:fill="FFFFFF"/>
          </w:rPr>
          <w:t>.</w:t>
        </w:r>
      </w:ins>
    </w:p>
    <w:p w14:paraId="2741382D" w14:textId="266D2560" w:rsidR="00423D6E" w:rsidRPr="00D35A5B" w:rsidRDefault="00423D6E" w:rsidP="009D3FBD">
      <w:pPr>
        <w:spacing w:line="360" w:lineRule="auto"/>
        <w:rPr>
          <w:rFonts w:asciiTheme="majorBidi" w:hAnsiTheme="majorBidi" w:cstheme="majorBidi"/>
          <w:color w:val="000000" w:themeColor="text1"/>
        </w:rPr>
      </w:pPr>
    </w:p>
    <w:p w14:paraId="4B3DDC37" w14:textId="42A10205" w:rsidR="00423D6E" w:rsidRPr="00D35A5B" w:rsidRDefault="00423D6E" w:rsidP="009D3FBD">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lastRenderedPageBreak/>
        <w:t>[1</w:t>
      </w:r>
      <w:r w:rsidR="009579AB" w:rsidRPr="00D35A5B">
        <w:rPr>
          <w:rFonts w:asciiTheme="majorBidi" w:hAnsiTheme="majorBidi" w:cstheme="majorBidi"/>
          <w:color w:val="000000" w:themeColor="text1"/>
        </w:rPr>
        <w:t>6</w:t>
      </w:r>
      <w:r w:rsidRPr="00D35A5B">
        <w:rPr>
          <w:rFonts w:asciiTheme="majorBidi" w:hAnsiTheme="majorBidi" w:cstheme="majorBidi"/>
          <w:color w:val="000000" w:themeColor="text1"/>
        </w:rPr>
        <w:t>]</w:t>
      </w:r>
      <w:r w:rsidR="00844FE2" w:rsidRPr="00D35A5B">
        <w:rPr>
          <w:rFonts w:asciiTheme="majorBidi" w:hAnsiTheme="majorBidi" w:cstheme="majorBidi"/>
          <w:color w:val="000000" w:themeColor="text1"/>
        </w:rPr>
        <w:t xml:space="preserve"> </w:t>
      </w:r>
      <w:proofErr w:type="spellStart"/>
      <w:r w:rsidR="00844FE2" w:rsidRPr="00D35A5B">
        <w:rPr>
          <w:rFonts w:asciiTheme="majorBidi" w:hAnsiTheme="majorBidi" w:cstheme="majorBidi"/>
          <w:color w:val="000000" w:themeColor="text1"/>
        </w:rPr>
        <w:t>Mingsheng</w:t>
      </w:r>
      <w:proofErr w:type="spellEnd"/>
      <w:r w:rsidR="00844FE2" w:rsidRPr="00D35A5B">
        <w:rPr>
          <w:rFonts w:asciiTheme="majorBidi" w:hAnsiTheme="majorBidi" w:cstheme="majorBidi"/>
          <w:color w:val="000000" w:themeColor="text1"/>
        </w:rPr>
        <w:t xml:space="preserve"> Hong, Mirek </w:t>
      </w:r>
      <w:proofErr w:type="spellStart"/>
      <w:r w:rsidR="00844FE2" w:rsidRPr="00D35A5B">
        <w:rPr>
          <w:rFonts w:asciiTheme="majorBidi" w:hAnsiTheme="majorBidi" w:cstheme="majorBidi"/>
          <w:color w:val="000000" w:themeColor="text1"/>
        </w:rPr>
        <w:t>Riedewald</w:t>
      </w:r>
      <w:proofErr w:type="spellEnd"/>
      <w:r w:rsidR="00844FE2" w:rsidRPr="00D35A5B">
        <w:rPr>
          <w:rFonts w:asciiTheme="majorBidi" w:hAnsiTheme="majorBidi" w:cstheme="majorBidi"/>
          <w:color w:val="000000" w:themeColor="text1"/>
        </w:rPr>
        <w:t xml:space="preserve">, Christoph Koch, Johannes </w:t>
      </w:r>
      <w:proofErr w:type="spellStart"/>
      <w:r w:rsidR="00844FE2" w:rsidRPr="00D35A5B">
        <w:rPr>
          <w:rFonts w:asciiTheme="majorBidi" w:hAnsiTheme="majorBidi" w:cstheme="majorBidi"/>
          <w:color w:val="000000" w:themeColor="text1"/>
        </w:rPr>
        <w:t>Gehrke</w:t>
      </w:r>
      <w:proofErr w:type="spellEnd"/>
      <w:r w:rsidR="00844FE2" w:rsidRPr="00D35A5B">
        <w:rPr>
          <w:rFonts w:asciiTheme="majorBidi" w:hAnsiTheme="majorBidi" w:cstheme="majorBidi"/>
          <w:color w:val="000000" w:themeColor="text1"/>
        </w:rPr>
        <w:t xml:space="preserve">, and Alan </w:t>
      </w:r>
      <w:r w:rsidR="002E47B3" w:rsidRPr="00D35A5B">
        <w:rPr>
          <w:rFonts w:asciiTheme="majorBidi" w:hAnsiTheme="majorBidi" w:cstheme="majorBidi"/>
          <w:color w:val="000000" w:themeColor="text1"/>
        </w:rPr>
        <w:br/>
        <w:t xml:space="preserve">       </w:t>
      </w:r>
      <w:r w:rsidR="00844FE2" w:rsidRPr="00D35A5B">
        <w:rPr>
          <w:rFonts w:asciiTheme="majorBidi" w:hAnsiTheme="majorBidi" w:cstheme="majorBidi"/>
          <w:color w:val="000000" w:themeColor="text1"/>
        </w:rPr>
        <w:t>Demers.</w:t>
      </w:r>
      <w:del w:id="409" w:author="Eyal Trabelsi" w:date="2021-10-09T16:44:00Z">
        <w:r w:rsidR="00844FE2" w:rsidRPr="00D35A5B" w:rsidDel="009D3FBD">
          <w:rPr>
            <w:rFonts w:asciiTheme="majorBidi" w:hAnsiTheme="majorBidi" w:cstheme="majorBidi"/>
            <w:color w:val="000000" w:themeColor="text1"/>
          </w:rPr>
          <w:delText xml:space="preserve"> 2009</w:delText>
        </w:r>
      </w:del>
      <w:r w:rsidR="00844FE2" w:rsidRPr="00D35A5B">
        <w:rPr>
          <w:rFonts w:asciiTheme="majorBidi" w:hAnsiTheme="majorBidi" w:cstheme="majorBidi"/>
          <w:color w:val="000000" w:themeColor="text1"/>
        </w:rPr>
        <w:t xml:space="preserve">. Rule-based multi-query optimization. In Proceedings of </w:t>
      </w:r>
      <w:ins w:id="410" w:author="Eyal Trabelsi" w:date="2021-10-09T16:43:00Z">
        <w:r w:rsidR="009D3FBD" w:rsidRPr="00D35A5B">
          <w:rPr>
            <w:rFonts w:asciiTheme="majorBidi" w:hAnsiTheme="majorBidi" w:cstheme="majorBidi"/>
            <w:color w:val="000000" w:themeColor="text1"/>
          </w:rPr>
          <w:t xml:space="preserve">EDBT </w:t>
        </w:r>
        <w:r w:rsidR="009D3FBD">
          <w:rPr>
            <w:rFonts w:asciiTheme="majorBidi" w:hAnsiTheme="majorBidi" w:cstheme="majorBidi"/>
            <w:color w:val="000000" w:themeColor="text1"/>
          </w:rPr>
          <w:t>, 2009.</w:t>
        </w:r>
      </w:ins>
      <w:del w:id="411" w:author="Eyal Trabelsi" w:date="2021-10-09T16:43:00Z">
        <w:r w:rsidR="00844FE2" w:rsidRPr="00D35A5B" w:rsidDel="009D3FBD">
          <w:rPr>
            <w:rFonts w:asciiTheme="majorBidi" w:hAnsiTheme="majorBidi" w:cstheme="majorBidi"/>
            <w:color w:val="000000" w:themeColor="text1"/>
          </w:rPr>
          <w:delText xml:space="preserve">the 12th </w:delText>
        </w:r>
        <w:r w:rsidR="002E47B3" w:rsidRPr="00D35A5B" w:rsidDel="009D3FBD">
          <w:rPr>
            <w:rFonts w:asciiTheme="majorBidi" w:hAnsiTheme="majorBidi" w:cstheme="majorBidi"/>
            <w:color w:val="000000" w:themeColor="text1"/>
          </w:rPr>
          <w:br/>
          <w:delText xml:space="preserve">       </w:delText>
        </w:r>
        <w:r w:rsidR="00844FE2" w:rsidRPr="00D35A5B" w:rsidDel="009D3FBD">
          <w:rPr>
            <w:rFonts w:asciiTheme="majorBidi" w:hAnsiTheme="majorBidi" w:cstheme="majorBidi"/>
            <w:color w:val="000000" w:themeColor="text1"/>
          </w:rPr>
          <w:delText xml:space="preserve">International Conference on Extending Database Technology: Advances in Database </w:delText>
        </w:r>
        <w:r w:rsidR="002E47B3" w:rsidRPr="00D35A5B" w:rsidDel="009D3FBD">
          <w:rPr>
            <w:rFonts w:asciiTheme="majorBidi" w:hAnsiTheme="majorBidi" w:cstheme="majorBidi"/>
            <w:color w:val="000000" w:themeColor="text1"/>
          </w:rPr>
          <w:br/>
          <w:delText xml:space="preserve">       </w:delText>
        </w:r>
        <w:r w:rsidR="00844FE2" w:rsidRPr="00D35A5B" w:rsidDel="009D3FBD">
          <w:rPr>
            <w:rFonts w:asciiTheme="majorBidi" w:hAnsiTheme="majorBidi" w:cstheme="majorBidi"/>
            <w:color w:val="000000" w:themeColor="text1"/>
          </w:rPr>
          <w:delText xml:space="preserve">Technology (EDBT '09). Association for Computing Machinery, New York, NY, USA, </w:delText>
        </w:r>
        <w:r w:rsidR="002E47B3" w:rsidRPr="00D35A5B" w:rsidDel="009D3FBD">
          <w:rPr>
            <w:rFonts w:asciiTheme="majorBidi" w:hAnsiTheme="majorBidi" w:cstheme="majorBidi"/>
            <w:color w:val="000000" w:themeColor="text1"/>
          </w:rPr>
          <w:br/>
          <w:delText xml:space="preserve">       </w:delText>
        </w:r>
        <w:r w:rsidR="00844FE2" w:rsidRPr="00D35A5B" w:rsidDel="009D3FBD">
          <w:rPr>
            <w:rFonts w:asciiTheme="majorBidi" w:hAnsiTheme="majorBidi" w:cstheme="majorBidi"/>
            <w:color w:val="000000" w:themeColor="text1"/>
          </w:rPr>
          <w:delText>120–131. DOI:https://doi.org/10.1145/1516360.1516376</w:delText>
        </w:r>
      </w:del>
    </w:p>
    <w:p w14:paraId="67C72BEF" w14:textId="7B4F4A40" w:rsidR="00423D6E" w:rsidRPr="00D35A5B" w:rsidRDefault="00423D6E" w:rsidP="009D3FBD">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[1</w:t>
      </w:r>
      <w:r w:rsidR="009579AB" w:rsidRPr="00D35A5B">
        <w:rPr>
          <w:rFonts w:asciiTheme="majorBidi" w:hAnsiTheme="majorBidi" w:cstheme="majorBidi"/>
          <w:color w:val="000000" w:themeColor="text1"/>
        </w:rPr>
        <w:t>7</w:t>
      </w:r>
      <w:r w:rsidRPr="00D35A5B">
        <w:rPr>
          <w:rFonts w:asciiTheme="majorBidi" w:hAnsiTheme="majorBidi" w:cstheme="majorBidi"/>
          <w:color w:val="000000" w:themeColor="text1"/>
        </w:rPr>
        <w:t>]</w:t>
      </w:r>
      <w:r w:rsidR="00844FE2" w:rsidRPr="00D35A5B">
        <w:rPr>
          <w:rFonts w:asciiTheme="majorBidi" w:hAnsiTheme="majorBidi" w:cstheme="majorBidi"/>
          <w:color w:val="000000" w:themeColor="text1"/>
        </w:rPr>
        <w:t xml:space="preserve"> Havre, S., </w:t>
      </w:r>
      <w:proofErr w:type="spellStart"/>
      <w:r w:rsidR="00844FE2" w:rsidRPr="00D35A5B">
        <w:rPr>
          <w:rFonts w:asciiTheme="majorBidi" w:hAnsiTheme="majorBidi" w:cstheme="majorBidi"/>
          <w:color w:val="000000" w:themeColor="text1"/>
        </w:rPr>
        <w:t>Hetzler</w:t>
      </w:r>
      <w:proofErr w:type="spellEnd"/>
      <w:r w:rsidR="00844FE2" w:rsidRPr="00D35A5B">
        <w:rPr>
          <w:rFonts w:asciiTheme="majorBidi" w:hAnsiTheme="majorBidi" w:cstheme="majorBidi"/>
          <w:color w:val="000000" w:themeColor="text1"/>
        </w:rPr>
        <w:t xml:space="preserve">, E.G., Perrine, K.A., </w:t>
      </w:r>
      <w:proofErr w:type="spellStart"/>
      <w:r w:rsidR="00844FE2" w:rsidRPr="00D35A5B">
        <w:rPr>
          <w:rFonts w:asciiTheme="majorBidi" w:hAnsiTheme="majorBidi" w:cstheme="majorBidi"/>
          <w:color w:val="000000" w:themeColor="text1"/>
        </w:rPr>
        <w:t>Jurrus</w:t>
      </w:r>
      <w:proofErr w:type="spellEnd"/>
      <w:r w:rsidR="00844FE2" w:rsidRPr="00D35A5B">
        <w:rPr>
          <w:rFonts w:asciiTheme="majorBidi" w:hAnsiTheme="majorBidi" w:cstheme="majorBidi"/>
          <w:color w:val="000000" w:themeColor="text1"/>
        </w:rPr>
        <w:t xml:space="preserve">, E., &amp; Miller, N. </w:t>
      </w:r>
      <w:del w:id="412" w:author="Eyal Trabelsi" w:date="2021-10-09T16:44:00Z">
        <w:r w:rsidR="00844FE2" w:rsidRPr="00D35A5B" w:rsidDel="009D3FBD">
          <w:rPr>
            <w:rFonts w:asciiTheme="majorBidi" w:hAnsiTheme="majorBidi" w:cstheme="majorBidi"/>
            <w:color w:val="000000" w:themeColor="text1"/>
          </w:rPr>
          <w:delText xml:space="preserve">(2001). </w:delText>
        </w:r>
      </w:del>
      <w:ins w:id="413" w:author="Eyal Trabelsi" w:date="2021-10-09T16:44:00Z">
        <w:r w:rsidR="009D3FBD">
          <w:rPr>
            <w:rFonts w:asciiTheme="majorBidi" w:hAnsiTheme="majorBidi" w:cstheme="majorBidi"/>
            <w:color w:val="000000" w:themeColor="text1"/>
          </w:rPr>
          <w:t xml:space="preserve">. </w:t>
        </w:r>
      </w:ins>
      <w:r w:rsidR="00844FE2" w:rsidRPr="00D35A5B">
        <w:rPr>
          <w:rFonts w:asciiTheme="majorBidi" w:hAnsiTheme="majorBidi" w:cstheme="majorBidi"/>
          <w:color w:val="000000" w:themeColor="text1"/>
        </w:rPr>
        <w:t xml:space="preserve">Interactive </w:t>
      </w:r>
      <w:r w:rsidR="002E47B3" w:rsidRPr="00D35A5B">
        <w:rPr>
          <w:rFonts w:asciiTheme="majorBidi" w:hAnsiTheme="majorBidi" w:cstheme="majorBidi"/>
          <w:color w:val="000000" w:themeColor="text1"/>
        </w:rPr>
        <w:br/>
        <w:t xml:space="preserve">       </w:t>
      </w:r>
      <w:r w:rsidR="00844FE2" w:rsidRPr="00D35A5B">
        <w:rPr>
          <w:rFonts w:asciiTheme="majorBidi" w:hAnsiTheme="majorBidi" w:cstheme="majorBidi"/>
          <w:color w:val="000000" w:themeColor="text1"/>
        </w:rPr>
        <w:t>visualization of multiple query results. </w:t>
      </w:r>
      <w:ins w:id="414" w:author="Eyal Trabelsi" w:date="2021-10-09T16:44:00Z">
        <w:r w:rsidR="009D3FBD">
          <w:rPr>
            <w:rFonts w:asciiTheme="majorBidi" w:hAnsiTheme="majorBidi" w:cstheme="majorBidi"/>
            <w:color w:val="000000" w:themeColor="text1"/>
          </w:rPr>
          <w:t xml:space="preserve">In proceeding of </w:t>
        </w:r>
      </w:ins>
      <w:r w:rsidR="00844FE2" w:rsidRPr="00D35A5B">
        <w:rPr>
          <w:rFonts w:asciiTheme="majorBidi" w:hAnsiTheme="majorBidi" w:cstheme="majorBidi"/>
          <w:color w:val="000000" w:themeColor="text1"/>
        </w:rPr>
        <w:t xml:space="preserve">IEEE Symposium on Information Visualization, </w:t>
      </w:r>
      <w:del w:id="415" w:author="Eyal Trabelsi" w:date="2021-10-09T16:44:00Z">
        <w:r w:rsidR="002E47B3" w:rsidRPr="00D35A5B" w:rsidDel="009D3FBD">
          <w:rPr>
            <w:rFonts w:asciiTheme="majorBidi" w:hAnsiTheme="majorBidi" w:cstheme="majorBidi"/>
            <w:color w:val="000000" w:themeColor="text1"/>
          </w:rPr>
          <w:br/>
          <w:delText xml:space="preserve">       </w:delText>
        </w:r>
      </w:del>
      <w:r w:rsidR="00844FE2" w:rsidRPr="00D35A5B">
        <w:rPr>
          <w:rFonts w:asciiTheme="majorBidi" w:hAnsiTheme="majorBidi" w:cstheme="majorBidi"/>
          <w:color w:val="000000" w:themeColor="text1"/>
        </w:rPr>
        <w:t xml:space="preserve">2001. </w:t>
      </w:r>
      <w:del w:id="416" w:author="Eyal Trabelsi" w:date="2021-10-09T16:44:00Z">
        <w:r w:rsidR="00844FE2" w:rsidRPr="00D35A5B" w:rsidDel="009D3FBD">
          <w:rPr>
            <w:rFonts w:asciiTheme="majorBidi" w:hAnsiTheme="majorBidi" w:cstheme="majorBidi"/>
            <w:color w:val="000000" w:themeColor="text1"/>
          </w:rPr>
          <w:delText>INFOVIS 2001., 105-112.</w:delText>
        </w:r>
      </w:del>
    </w:p>
    <w:p w14:paraId="17141E1E" w14:textId="05B470D1" w:rsidR="002E46E3" w:rsidRPr="00D35A5B" w:rsidRDefault="002E46E3" w:rsidP="009D3FBD">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[1</w:t>
      </w:r>
      <w:r w:rsidR="009579AB" w:rsidRPr="00D35A5B">
        <w:rPr>
          <w:rFonts w:asciiTheme="majorBidi" w:hAnsiTheme="majorBidi" w:cstheme="majorBidi"/>
          <w:color w:val="000000" w:themeColor="text1"/>
        </w:rPr>
        <w:t>8</w:t>
      </w:r>
      <w:r w:rsidRPr="00D35A5B">
        <w:rPr>
          <w:rFonts w:asciiTheme="majorBidi" w:hAnsiTheme="majorBidi" w:cstheme="majorBidi"/>
          <w:color w:val="000000" w:themeColor="text1"/>
        </w:rPr>
        <w:t xml:space="preserve">] </w:t>
      </w:r>
      <w:r w:rsidR="0034008C" w:rsidRPr="00D35A5B">
        <w:rPr>
          <w:rFonts w:asciiTheme="majorBidi" w:hAnsiTheme="majorBidi" w:cstheme="majorBidi"/>
          <w:color w:val="000000" w:themeColor="text1"/>
        </w:rPr>
        <w:t>Paoli, Leonardo &amp; Lupton, Richard &amp; Cullen, Jonathan</w:t>
      </w:r>
      <w:del w:id="417" w:author="Eyal Trabelsi" w:date="2021-10-09T16:44:00Z">
        <w:r w:rsidR="0034008C" w:rsidRPr="00D35A5B" w:rsidDel="009D3FBD">
          <w:rPr>
            <w:rFonts w:asciiTheme="majorBidi" w:hAnsiTheme="majorBidi" w:cstheme="majorBidi"/>
            <w:color w:val="000000" w:themeColor="text1"/>
          </w:rPr>
          <w:delText>. (2017)</w:delText>
        </w:r>
      </w:del>
      <w:r w:rsidR="0034008C" w:rsidRPr="00D35A5B">
        <w:rPr>
          <w:rFonts w:asciiTheme="majorBidi" w:hAnsiTheme="majorBidi" w:cstheme="majorBidi"/>
          <w:color w:val="000000" w:themeColor="text1"/>
        </w:rPr>
        <w:t xml:space="preserve">. Probabilistic model </w:t>
      </w:r>
      <w:r w:rsidR="002E47B3" w:rsidRPr="00D35A5B">
        <w:rPr>
          <w:rFonts w:asciiTheme="majorBidi" w:hAnsiTheme="majorBidi" w:cstheme="majorBidi"/>
          <w:color w:val="000000" w:themeColor="text1"/>
        </w:rPr>
        <w:br/>
        <w:t xml:space="preserve">       </w:t>
      </w:r>
      <w:r w:rsidR="0034008C" w:rsidRPr="00D35A5B">
        <w:rPr>
          <w:rFonts w:asciiTheme="majorBidi" w:hAnsiTheme="majorBidi" w:cstheme="majorBidi"/>
          <w:color w:val="000000" w:themeColor="text1"/>
        </w:rPr>
        <w:t xml:space="preserve">allocating primary energy to end-use devices. Energy Procedia. 142. 2441-2447. </w:t>
      </w:r>
      <w:r w:rsidR="002E47B3" w:rsidRPr="00D35A5B">
        <w:rPr>
          <w:rFonts w:asciiTheme="majorBidi" w:hAnsiTheme="majorBidi" w:cstheme="majorBidi"/>
          <w:color w:val="000000" w:themeColor="text1"/>
        </w:rPr>
        <w:br/>
        <w:t xml:space="preserve">       </w:t>
      </w:r>
      <w:r w:rsidR="0034008C" w:rsidRPr="00D35A5B">
        <w:rPr>
          <w:rFonts w:asciiTheme="majorBidi" w:hAnsiTheme="majorBidi" w:cstheme="majorBidi"/>
          <w:color w:val="000000" w:themeColor="text1"/>
        </w:rPr>
        <w:t>10.1016/j.egypro.2017.12.180.</w:t>
      </w:r>
    </w:p>
    <w:p w14:paraId="0568C23C" w14:textId="3F71A11F" w:rsidR="00A82839" w:rsidRPr="00D35A5B" w:rsidRDefault="00A82839" w:rsidP="009D3FBD">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 xml:space="preserve">[19] </w:t>
      </w:r>
      <w:r w:rsidR="00D63F2E" w:rsidRPr="00D35A5B">
        <w:rPr>
          <w:rFonts w:asciiTheme="majorBidi" w:hAnsiTheme="majorBidi" w:cstheme="majorBidi"/>
          <w:color w:val="000000" w:themeColor="text1"/>
        </w:rPr>
        <w:t xml:space="preserve">M. Burch, C. Müller, G. Reina, H. </w:t>
      </w:r>
      <w:proofErr w:type="spellStart"/>
      <w:r w:rsidR="00D63F2E" w:rsidRPr="00D35A5B">
        <w:rPr>
          <w:rFonts w:asciiTheme="majorBidi" w:hAnsiTheme="majorBidi" w:cstheme="majorBidi"/>
          <w:color w:val="000000" w:themeColor="text1"/>
        </w:rPr>
        <w:t>Schmauder</w:t>
      </w:r>
      <w:proofErr w:type="spellEnd"/>
      <w:r w:rsidR="00D63F2E" w:rsidRPr="00D35A5B">
        <w:rPr>
          <w:rFonts w:asciiTheme="majorBidi" w:hAnsiTheme="majorBidi" w:cstheme="majorBidi"/>
          <w:color w:val="000000" w:themeColor="text1"/>
        </w:rPr>
        <w:t xml:space="preserve">, M. Greis and D. Weiskopf, </w:t>
      </w:r>
      <w:del w:id="418" w:author="Eyal Trabelsi" w:date="2021-10-16T10:06:00Z">
        <w:r w:rsidR="00D63F2E" w:rsidRPr="00D35A5B" w:rsidDel="00ED2B47">
          <w:rPr>
            <w:rFonts w:asciiTheme="majorBidi" w:hAnsiTheme="majorBidi" w:cstheme="majorBidi"/>
            <w:color w:val="000000" w:themeColor="text1"/>
          </w:rPr>
          <w:delText>"</w:delText>
        </w:r>
      </w:del>
      <w:ins w:id="419" w:author="Eyal Trabelsi" w:date="2021-10-16T10:06:00Z">
        <w:r w:rsidR="00ED2B47">
          <w:rPr>
            <w:rFonts w:asciiTheme="majorBidi" w:hAnsiTheme="majorBidi" w:cstheme="majorBidi"/>
            <w:color w:val="000000" w:themeColor="text1"/>
          </w:rPr>
          <w:t>“</w:t>
        </w:r>
      </w:ins>
      <w:r w:rsidR="00D63F2E" w:rsidRPr="00D35A5B">
        <w:rPr>
          <w:rFonts w:asciiTheme="majorBidi" w:hAnsiTheme="majorBidi" w:cstheme="majorBidi"/>
          <w:color w:val="000000" w:themeColor="text1"/>
        </w:rPr>
        <w:t xml:space="preserve">Visualizing </w:t>
      </w:r>
      <w:r w:rsidR="00D35A5B">
        <w:rPr>
          <w:rFonts w:asciiTheme="majorBidi" w:hAnsiTheme="majorBidi" w:cstheme="majorBidi"/>
          <w:color w:val="000000" w:themeColor="text1"/>
        </w:rPr>
        <w:br/>
      </w:r>
      <w:r w:rsidR="00D35A5B" w:rsidRPr="00D35A5B">
        <w:rPr>
          <w:rFonts w:asciiTheme="majorBidi" w:hAnsiTheme="majorBidi" w:cstheme="majorBidi"/>
          <w:color w:val="000000" w:themeColor="text1"/>
        </w:rPr>
        <w:t xml:space="preserve">        </w:t>
      </w:r>
      <w:r w:rsidR="00D63F2E" w:rsidRPr="00D35A5B">
        <w:rPr>
          <w:rFonts w:asciiTheme="majorBidi" w:hAnsiTheme="majorBidi" w:cstheme="majorBidi"/>
          <w:color w:val="000000" w:themeColor="text1"/>
        </w:rPr>
        <w:t>dynamic call graphs</w:t>
      </w:r>
      <w:del w:id="420" w:author="Eyal Trabelsi" w:date="2021-10-16T10:06:00Z">
        <w:r w:rsidR="00D63F2E" w:rsidRPr="00D35A5B" w:rsidDel="00ED2B47">
          <w:rPr>
            <w:rFonts w:asciiTheme="majorBidi" w:hAnsiTheme="majorBidi" w:cstheme="majorBidi"/>
            <w:color w:val="000000" w:themeColor="text1"/>
          </w:rPr>
          <w:delText>"</w:delText>
        </w:r>
      </w:del>
      <w:ins w:id="421" w:author="Eyal Trabelsi" w:date="2021-10-16T10:06:00Z">
        <w:r w:rsidR="00ED2B47">
          <w:rPr>
            <w:rFonts w:asciiTheme="majorBidi" w:hAnsiTheme="majorBidi" w:cstheme="majorBidi"/>
            <w:color w:val="000000" w:themeColor="text1"/>
          </w:rPr>
          <w:t>”</w:t>
        </w:r>
      </w:ins>
      <w:r w:rsidR="00D63F2E" w:rsidRPr="00D35A5B">
        <w:rPr>
          <w:rFonts w:asciiTheme="majorBidi" w:hAnsiTheme="majorBidi" w:cstheme="majorBidi"/>
          <w:color w:val="000000" w:themeColor="text1"/>
        </w:rPr>
        <w:t xml:space="preserve"> in Vision Modeling and Visualization</w:t>
      </w:r>
      <w:ins w:id="422" w:author="Eyal Trabelsi" w:date="2021-10-09T16:45:00Z">
        <w:r w:rsidR="009D3FBD">
          <w:rPr>
            <w:rFonts w:asciiTheme="majorBidi" w:hAnsiTheme="majorBidi" w:cstheme="majorBidi"/>
            <w:color w:val="000000" w:themeColor="text1"/>
          </w:rPr>
          <w:t xml:space="preserve">. In </w:t>
        </w:r>
        <w:proofErr w:type="spellStart"/>
        <w:r w:rsidR="009D3FBD">
          <w:rPr>
            <w:rFonts w:asciiTheme="majorBidi" w:hAnsiTheme="majorBidi" w:cstheme="majorBidi"/>
            <w:color w:val="000000" w:themeColor="text1"/>
          </w:rPr>
          <w:t>procedding</w:t>
        </w:r>
        <w:proofErr w:type="spellEnd"/>
        <w:r w:rsidR="009D3FBD">
          <w:rPr>
            <w:rFonts w:asciiTheme="majorBidi" w:hAnsiTheme="majorBidi" w:cstheme="majorBidi"/>
            <w:color w:val="000000" w:themeColor="text1"/>
          </w:rPr>
          <w:t xml:space="preserve"> of </w:t>
        </w:r>
      </w:ins>
      <w:del w:id="423" w:author="Eyal Trabelsi" w:date="2021-10-09T16:45:00Z">
        <w:r w:rsidR="00D63F2E" w:rsidRPr="00D35A5B" w:rsidDel="009D3FBD">
          <w:rPr>
            <w:rFonts w:asciiTheme="majorBidi" w:hAnsiTheme="majorBidi" w:cstheme="majorBidi"/>
            <w:color w:val="000000" w:themeColor="text1"/>
          </w:rPr>
          <w:delText>,</w:delText>
        </w:r>
      </w:del>
      <w:r w:rsidR="00D63F2E" w:rsidRPr="00D35A5B">
        <w:rPr>
          <w:rFonts w:asciiTheme="majorBidi" w:hAnsiTheme="majorBidi" w:cstheme="majorBidi"/>
          <w:color w:val="000000" w:themeColor="text1"/>
        </w:rPr>
        <w:t xml:space="preserve"> The </w:t>
      </w:r>
      <w:ins w:id="424" w:author="Eyal Trabelsi" w:date="2021-10-09T16:45:00Z">
        <w:r w:rsidR="009D3FBD">
          <w:rPr>
            <w:rFonts w:asciiTheme="majorBidi" w:hAnsiTheme="majorBidi" w:cstheme="majorBidi"/>
            <w:color w:val="000000" w:themeColor="text1"/>
          </w:rPr>
          <w:br/>
          <w:t xml:space="preserve">        </w:t>
        </w:r>
      </w:ins>
      <w:proofErr w:type="spellStart"/>
      <w:r w:rsidR="00D63F2E" w:rsidRPr="00D35A5B">
        <w:rPr>
          <w:rFonts w:asciiTheme="majorBidi" w:hAnsiTheme="majorBidi" w:cstheme="majorBidi"/>
          <w:color w:val="000000" w:themeColor="text1"/>
        </w:rPr>
        <w:t>Eurographics</w:t>
      </w:r>
      <w:proofErr w:type="spellEnd"/>
      <w:r w:rsidR="00D63F2E" w:rsidRPr="00D35A5B">
        <w:rPr>
          <w:rFonts w:asciiTheme="majorBidi" w:hAnsiTheme="majorBidi" w:cstheme="majorBidi"/>
          <w:color w:val="000000" w:themeColor="text1"/>
        </w:rPr>
        <w:t xml:space="preserve"> </w:t>
      </w:r>
      <w:del w:id="425" w:author="Eyal Trabelsi" w:date="2021-10-09T16:45:00Z">
        <w:r w:rsidR="00D35A5B" w:rsidDel="009D3FBD">
          <w:rPr>
            <w:rFonts w:asciiTheme="majorBidi" w:hAnsiTheme="majorBidi" w:cstheme="majorBidi"/>
            <w:color w:val="000000" w:themeColor="text1"/>
          </w:rPr>
          <w:br/>
          <w:delText xml:space="preserve">        </w:delText>
        </w:r>
      </w:del>
      <w:r w:rsidR="00D63F2E" w:rsidRPr="00D35A5B">
        <w:rPr>
          <w:rFonts w:asciiTheme="majorBidi" w:hAnsiTheme="majorBidi" w:cstheme="majorBidi"/>
          <w:color w:val="000000" w:themeColor="text1"/>
        </w:rPr>
        <w:t>Association, 2012.</w:t>
      </w:r>
    </w:p>
    <w:p w14:paraId="02C0C52A" w14:textId="74CD8198" w:rsidR="002E47B3" w:rsidRPr="00D35A5B" w:rsidRDefault="002E47B3" w:rsidP="003E73C4">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w:t>
      </w:r>
      <w:r w:rsidR="009579AB" w:rsidRPr="00D35A5B">
        <w:rPr>
          <w:rFonts w:asciiTheme="majorBidi" w:hAnsiTheme="majorBidi" w:cstheme="majorBidi"/>
          <w:color w:val="000000" w:themeColor="text1"/>
        </w:rPr>
        <w:t>2</w:t>
      </w:r>
      <w:r w:rsidR="00D63F2E" w:rsidRPr="00D35A5B">
        <w:rPr>
          <w:rFonts w:asciiTheme="majorBidi" w:hAnsiTheme="majorBidi" w:cstheme="majorBidi"/>
          <w:color w:val="000000" w:themeColor="text1"/>
        </w:rPr>
        <w:t>0</w:t>
      </w:r>
      <w:r w:rsidRPr="00D35A5B">
        <w:rPr>
          <w:rFonts w:asciiTheme="majorBidi" w:hAnsiTheme="majorBidi" w:cstheme="majorBidi"/>
          <w:color w:val="000000" w:themeColor="text1"/>
        </w:rPr>
        <w:t xml:space="preserve">] </w:t>
      </w:r>
      <w:proofErr w:type="spellStart"/>
      <w:r w:rsidRPr="00D35A5B">
        <w:rPr>
          <w:rFonts w:asciiTheme="majorBidi" w:hAnsiTheme="majorBidi" w:cstheme="majorBidi"/>
          <w:color w:val="000000" w:themeColor="text1"/>
        </w:rPr>
        <w:t>M.Y.</w:t>
      </w:r>
      <w:proofErr w:type="gramStart"/>
      <w:r w:rsidRPr="00D35A5B">
        <w:rPr>
          <w:rFonts w:asciiTheme="majorBidi" w:hAnsiTheme="majorBidi" w:cstheme="majorBidi"/>
          <w:color w:val="000000" w:themeColor="text1"/>
        </w:rPr>
        <w:t>L.Ip</w:t>
      </w:r>
      <w:proofErr w:type="spellEnd"/>
      <w:proofErr w:type="gramEnd"/>
      <w:r w:rsidRPr="00D35A5B">
        <w:rPr>
          <w:rFonts w:asciiTheme="majorBidi" w:hAnsiTheme="majorBidi" w:cstheme="majorBidi"/>
          <w:color w:val="000000" w:themeColor="text1"/>
        </w:rPr>
        <w:t xml:space="preserve">, L.V. Saxton, and V. V. Raghavan. On the selection of an optimal set of </w:t>
      </w:r>
      <w:r w:rsidR="00D35A5B">
        <w:rPr>
          <w:rFonts w:asciiTheme="majorBidi" w:hAnsiTheme="majorBidi" w:cstheme="majorBidi"/>
          <w:color w:val="000000" w:themeColor="text1"/>
        </w:rPr>
        <w:br/>
        <w:t xml:space="preserve">        </w:t>
      </w:r>
      <w:r w:rsidRPr="00D35A5B">
        <w:rPr>
          <w:rFonts w:asciiTheme="majorBidi" w:hAnsiTheme="majorBidi" w:cstheme="majorBidi"/>
          <w:color w:val="000000" w:themeColor="text1"/>
        </w:rPr>
        <w:t xml:space="preserve">indexes. </w:t>
      </w:r>
      <w:ins w:id="426" w:author="Eyal Trabelsi" w:date="2021-10-09T16:47:00Z">
        <w:r w:rsidR="003E73C4">
          <w:rPr>
            <w:rFonts w:asciiTheme="majorBidi" w:hAnsiTheme="majorBidi" w:cstheme="majorBidi"/>
            <w:color w:val="000000" w:themeColor="text1"/>
          </w:rPr>
          <w:t>Journal of</w:t>
        </w:r>
      </w:ins>
      <w:r w:rsidR="00D35A5B" w:rsidRPr="00D35A5B">
        <w:rPr>
          <w:rFonts w:asciiTheme="majorBidi" w:hAnsiTheme="majorBidi" w:cstheme="majorBidi"/>
          <w:color w:val="000000" w:themeColor="text1"/>
        </w:rPr>
        <w:t xml:space="preserve"> </w:t>
      </w:r>
      <w:r w:rsidRPr="00D35A5B">
        <w:rPr>
          <w:rFonts w:asciiTheme="majorBidi" w:hAnsiTheme="majorBidi" w:cstheme="majorBidi"/>
          <w:color w:val="000000" w:themeColor="text1"/>
        </w:rPr>
        <w:t>IEEE Transactions on Software Engineering</w:t>
      </w:r>
      <w:del w:id="427" w:author="Eyal Trabelsi" w:date="2021-10-09T16:47:00Z">
        <w:r w:rsidRPr="00D35A5B" w:rsidDel="003E73C4">
          <w:rPr>
            <w:rFonts w:asciiTheme="majorBidi" w:hAnsiTheme="majorBidi" w:cstheme="majorBidi"/>
            <w:color w:val="000000" w:themeColor="text1"/>
          </w:rPr>
          <w:delText>, 9(2):135–143, 1983</w:delText>
        </w:r>
      </w:del>
      <w:r w:rsidRPr="00D35A5B">
        <w:rPr>
          <w:rFonts w:asciiTheme="majorBidi" w:hAnsiTheme="majorBidi" w:cstheme="majorBidi"/>
          <w:color w:val="000000" w:themeColor="text1"/>
        </w:rPr>
        <w:t>.</w:t>
      </w:r>
      <w:ins w:id="428" w:author="Eyal Trabelsi" w:date="2021-10-04T15:53:00Z">
        <w:r w:rsidR="00C546E9">
          <w:rPr>
            <w:rFonts w:asciiTheme="majorBidi" w:hAnsiTheme="majorBidi" w:cstheme="majorBidi"/>
            <w:color w:val="000000" w:themeColor="text1"/>
          </w:rPr>
          <w:t xml:space="preserve"> </w:t>
        </w:r>
      </w:ins>
    </w:p>
    <w:p w14:paraId="4D5A7400" w14:textId="592707F9" w:rsidR="002E47B3" w:rsidRDefault="002E47B3" w:rsidP="009D3FBD">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w:t>
      </w:r>
      <w:r w:rsidR="009579AB" w:rsidRPr="00D35A5B">
        <w:rPr>
          <w:rFonts w:asciiTheme="majorBidi" w:hAnsiTheme="majorBidi" w:cstheme="majorBidi"/>
          <w:color w:val="000000" w:themeColor="text1"/>
        </w:rPr>
        <w:t>2</w:t>
      </w:r>
      <w:r w:rsidR="00D63F2E" w:rsidRPr="00D35A5B">
        <w:rPr>
          <w:rFonts w:asciiTheme="majorBidi" w:hAnsiTheme="majorBidi" w:cstheme="majorBidi"/>
          <w:color w:val="000000" w:themeColor="text1"/>
        </w:rPr>
        <w:t>1</w:t>
      </w:r>
      <w:r w:rsidRPr="00D35A5B">
        <w:rPr>
          <w:rFonts w:asciiTheme="majorBidi" w:hAnsiTheme="majorBidi" w:cstheme="majorBidi"/>
          <w:color w:val="000000" w:themeColor="text1"/>
        </w:rPr>
        <w:t xml:space="preserve">] A. Kane. Dexter </w:t>
      </w:r>
      <w:del w:id="429" w:author="Eyal Trabelsi" w:date="2021-10-16T10:06:00Z">
        <w:r w:rsidRPr="00D35A5B" w:rsidDel="00ED2B47">
          <w:rPr>
            <w:rFonts w:asciiTheme="majorBidi" w:hAnsiTheme="majorBidi" w:cstheme="majorBidi"/>
            <w:color w:val="000000" w:themeColor="text1"/>
          </w:rPr>
          <w:delText>-</w:delText>
        </w:r>
      </w:del>
      <w:ins w:id="430" w:author="Eyal Trabelsi" w:date="2021-10-16T10:06:00Z">
        <w:r w:rsidR="00ED2B47">
          <w:rPr>
            <w:rFonts w:asciiTheme="majorBidi" w:hAnsiTheme="majorBidi" w:cstheme="majorBidi"/>
            <w:color w:val="000000" w:themeColor="text1"/>
          </w:rPr>
          <w:t>–</w:t>
        </w:r>
      </w:ins>
      <w:r w:rsidRPr="00D35A5B">
        <w:rPr>
          <w:rFonts w:asciiTheme="majorBidi" w:hAnsiTheme="majorBidi" w:cstheme="majorBidi"/>
          <w:color w:val="000000" w:themeColor="text1"/>
        </w:rPr>
        <w:t xml:space="preserve"> The automatic indexer for Postgres, June 2017. </w:t>
      </w:r>
      <w:ins w:id="431" w:author="Eyal Trabelsi" w:date="2021-10-04T15:53:00Z">
        <w:r w:rsidR="00C546E9">
          <w:rPr>
            <w:rFonts w:asciiTheme="majorBidi" w:hAnsiTheme="majorBidi" w:cstheme="majorBidi"/>
            <w:color w:val="000000" w:themeColor="text1"/>
          </w:rPr>
          <w:t xml:space="preserve"> </w:t>
        </w:r>
      </w:ins>
      <w:r w:rsidRPr="00D35A5B">
        <w:rPr>
          <w:rFonts w:asciiTheme="majorBidi" w:hAnsiTheme="majorBidi" w:cstheme="majorBidi"/>
          <w:color w:val="000000" w:themeColor="text1"/>
        </w:rPr>
        <w:br/>
        <w:t xml:space="preserve">       </w:t>
      </w:r>
      <w:hyperlink r:id="rId97" w:history="1">
        <w:r w:rsidRPr="00D35A5B">
          <w:t>https://github.com/ankane/dexter</w:t>
        </w:r>
      </w:hyperlink>
      <w:r w:rsidRPr="00D35A5B">
        <w:rPr>
          <w:rFonts w:asciiTheme="majorBidi" w:hAnsiTheme="majorBidi" w:cstheme="majorBidi"/>
          <w:color w:val="000000" w:themeColor="text1"/>
        </w:rPr>
        <w:t>, visited 2020-06-04.</w:t>
      </w:r>
    </w:p>
    <w:p w14:paraId="44DA8FCE" w14:textId="665923C4" w:rsidR="003507BC" w:rsidRPr="009B6A9F" w:rsidRDefault="003507BC" w:rsidP="009D3FBD">
      <w:pPr>
        <w:spacing w:line="360" w:lineRule="auto"/>
        <w:rPr>
          <w:rFonts w:asciiTheme="majorBidi" w:hAnsiTheme="majorBidi" w:cstheme="majorBidi"/>
          <w:color w:val="000000" w:themeColor="text1"/>
        </w:rPr>
      </w:pPr>
      <w:r w:rsidRPr="009B6A9F">
        <w:rPr>
          <w:rFonts w:asciiTheme="majorBidi" w:hAnsiTheme="majorBidi" w:cstheme="majorBidi"/>
          <w:color w:val="000000" w:themeColor="text1"/>
        </w:rPr>
        <w:t>[22]</w:t>
      </w:r>
      <w:r w:rsidR="009B6A9F" w:rsidRPr="009B6A9F">
        <w:rPr>
          <w:rFonts w:asciiTheme="majorBidi" w:hAnsiTheme="majorBidi" w:cstheme="majorBidi"/>
          <w:color w:val="000000" w:themeColor="text1"/>
        </w:rPr>
        <w:t xml:space="preserve"> </w:t>
      </w:r>
      <w:r w:rsidR="009B6A9F" w:rsidRPr="00D35A5B">
        <w:rPr>
          <w:rFonts w:asciiTheme="majorBidi" w:hAnsiTheme="majorBidi" w:cstheme="majorBidi"/>
          <w:color w:val="000000" w:themeColor="text1"/>
        </w:rPr>
        <w:t xml:space="preserve">A. </w:t>
      </w:r>
      <w:r w:rsidR="009B6A9F" w:rsidRPr="009B6A9F">
        <w:rPr>
          <w:rFonts w:asciiTheme="majorBidi" w:hAnsiTheme="majorBidi" w:cstheme="majorBidi"/>
          <w:color w:val="000000" w:themeColor="text1"/>
        </w:rPr>
        <w:t>Herrera</w:t>
      </w:r>
      <w:r w:rsidR="009B6A9F" w:rsidRPr="00D35A5B">
        <w:rPr>
          <w:rFonts w:asciiTheme="majorBidi" w:hAnsiTheme="majorBidi" w:cstheme="majorBidi"/>
          <w:color w:val="000000" w:themeColor="text1"/>
        </w:rPr>
        <w:t xml:space="preserve">. </w:t>
      </w:r>
      <w:r w:rsidR="009B6A9F">
        <w:rPr>
          <w:rFonts w:asciiTheme="majorBidi" w:hAnsiTheme="majorBidi" w:cstheme="majorBidi"/>
          <w:color w:val="000000" w:themeColor="text1"/>
        </w:rPr>
        <w:t>[</w:t>
      </w:r>
      <w:r w:rsidR="009B6A9F" w:rsidRPr="009B6A9F">
        <w:rPr>
          <w:rFonts w:asciiTheme="majorBidi" w:hAnsiTheme="majorBidi" w:cstheme="majorBidi"/>
          <w:color w:val="000000" w:themeColor="text1"/>
        </w:rPr>
        <w:t>RFC] Minmax indexes</w:t>
      </w:r>
      <w:r w:rsidR="009B6A9F" w:rsidRPr="00D35A5B">
        <w:rPr>
          <w:rFonts w:asciiTheme="majorBidi" w:hAnsiTheme="majorBidi" w:cstheme="majorBidi"/>
          <w:color w:val="000000" w:themeColor="text1"/>
        </w:rPr>
        <w:t>, June 201</w:t>
      </w:r>
      <w:r w:rsidR="009B6A9F">
        <w:rPr>
          <w:rFonts w:asciiTheme="majorBidi" w:hAnsiTheme="majorBidi" w:cstheme="majorBidi"/>
          <w:color w:val="000000" w:themeColor="text1"/>
        </w:rPr>
        <w:t>3</w:t>
      </w:r>
      <w:r w:rsidR="009B6A9F" w:rsidRPr="00D35A5B">
        <w:rPr>
          <w:rFonts w:asciiTheme="majorBidi" w:hAnsiTheme="majorBidi" w:cstheme="majorBidi"/>
          <w:color w:val="000000" w:themeColor="text1"/>
        </w:rPr>
        <w:t xml:space="preserve">. </w:t>
      </w:r>
      <w:r w:rsidR="009B6A9F" w:rsidRPr="00D35A5B">
        <w:rPr>
          <w:rFonts w:asciiTheme="majorBidi" w:hAnsiTheme="majorBidi" w:cstheme="majorBidi"/>
          <w:color w:val="000000" w:themeColor="text1"/>
        </w:rPr>
        <w:br/>
        <w:t xml:space="preserve">       </w:t>
      </w:r>
      <w:ins w:id="432" w:author="Eyal Trabelsi" w:date="2021-10-16T10:31:00Z">
        <w:r w:rsidR="00AB6FA4" w:rsidRPr="00AB6FA4">
          <w:rPr>
            <w:rPrChange w:id="433" w:author="Eyal Trabelsi" w:date="2021-10-16T10:31:00Z">
              <w:rPr>
                <w:rStyle w:val="Hyperlink"/>
              </w:rPr>
            </w:rPrChange>
          </w:rPr>
          <w:t>https://www</w:t>
        </w:r>
      </w:ins>
      <w:r w:rsidR="009B6A9F" w:rsidRPr="009B6A9F">
        <w:t>.postgresql.org/message-id/20130614222805.GZ5491@eldon.alvh.no-ip.org</w:t>
      </w:r>
      <w:r w:rsidR="009B6A9F" w:rsidRPr="00D35A5B">
        <w:rPr>
          <w:rFonts w:asciiTheme="majorBidi" w:hAnsiTheme="majorBidi" w:cstheme="majorBidi"/>
          <w:color w:val="000000" w:themeColor="text1"/>
        </w:rPr>
        <w:t>, visited 2020-0</w:t>
      </w:r>
      <w:r w:rsidR="009B6A9F">
        <w:rPr>
          <w:rFonts w:asciiTheme="majorBidi" w:hAnsiTheme="majorBidi" w:cstheme="majorBidi"/>
          <w:color w:val="000000" w:themeColor="text1"/>
        </w:rPr>
        <w:t>9</w:t>
      </w:r>
      <w:r w:rsidR="009B6A9F" w:rsidRPr="00D35A5B">
        <w:rPr>
          <w:rFonts w:asciiTheme="majorBidi" w:hAnsiTheme="majorBidi" w:cstheme="majorBidi"/>
          <w:color w:val="000000" w:themeColor="text1"/>
        </w:rPr>
        <w:t>-</w:t>
      </w:r>
      <w:r w:rsidR="009B6A9F">
        <w:rPr>
          <w:rFonts w:asciiTheme="majorBidi" w:hAnsiTheme="majorBidi" w:cstheme="majorBidi"/>
          <w:color w:val="000000" w:themeColor="text1"/>
        </w:rPr>
        <w:t>12</w:t>
      </w:r>
      <w:r w:rsidR="009B6A9F" w:rsidRPr="00D35A5B">
        <w:rPr>
          <w:rFonts w:asciiTheme="majorBidi" w:hAnsiTheme="majorBidi" w:cstheme="majorBidi"/>
          <w:color w:val="000000" w:themeColor="text1"/>
        </w:rPr>
        <w:t>.</w:t>
      </w:r>
      <w:r w:rsidR="009B6A9F">
        <w:rPr>
          <w:rFonts w:asciiTheme="majorBidi" w:hAnsiTheme="majorBidi" w:cstheme="majorBidi"/>
          <w:color w:val="000000" w:themeColor="text1"/>
        </w:rPr>
        <w:t xml:space="preserve"> </w:t>
      </w:r>
    </w:p>
    <w:p w14:paraId="4894CD99" w14:textId="716D38D5" w:rsidR="002E47B3" w:rsidRDefault="002E47B3" w:rsidP="007D5F7F">
      <w:pPr>
        <w:spacing w:line="360" w:lineRule="auto"/>
        <w:rPr>
          <w:ins w:id="434" w:author="Eyal Trabelsi" w:date="2021-10-16T09:56:00Z"/>
          <w:rFonts w:asciiTheme="majorBidi" w:hAnsiTheme="majorBidi" w:cstheme="majorBidi"/>
          <w:color w:val="000000" w:themeColor="text1"/>
        </w:rPr>
      </w:pPr>
    </w:p>
    <w:p w14:paraId="062A3EB7" w14:textId="1DB4A55C" w:rsidR="00C7288E" w:rsidRDefault="00C7288E" w:rsidP="007D5F7F">
      <w:pPr>
        <w:spacing w:line="360" w:lineRule="auto"/>
        <w:rPr>
          <w:ins w:id="435" w:author="Eyal Trabelsi" w:date="2021-10-16T09:56:00Z"/>
          <w:rFonts w:asciiTheme="majorBidi" w:hAnsiTheme="majorBidi" w:cstheme="majorBidi"/>
          <w:color w:val="000000" w:themeColor="text1"/>
        </w:rPr>
      </w:pPr>
    </w:p>
    <w:p w14:paraId="36387AB6" w14:textId="2FC86C1D" w:rsidR="00C7288E" w:rsidRDefault="00C7288E" w:rsidP="007D5F7F">
      <w:pPr>
        <w:spacing w:line="360" w:lineRule="auto"/>
        <w:rPr>
          <w:ins w:id="436" w:author="Eyal Trabelsi" w:date="2021-10-16T09:56:00Z"/>
          <w:rFonts w:asciiTheme="majorBidi" w:hAnsiTheme="majorBidi" w:cstheme="majorBidi"/>
          <w:color w:val="000000" w:themeColor="text1"/>
        </w:rPr>
      </w:pPr>
    </w:p>
    <w:p w14:paraId="36E85FC4" w14:textId="0BAEA3C5" w:rsidR="00C7288E" w:rsidRDefault="00C7288E" w:rsidP="007D5F7F">
      <w:pPr>
        <w:spacing w:line="360" w:lineRule="auto"/>
        <w:rPr>
          <w:ins w:id="437" w:author="Eyal Trabelsi" w:date="2021-10-16T09:56:00Z"/>
          <w:rFonts w:asciiTheme="majorBidi" w:hAnsiTheme="majorBidi" w:cstheme="majorBidi"/>
          <w:color w:val="000000" w:themeColor="text1"/>
        </w:rPr>
      </w:pPr>
    </w:p>
    <w:p w14:paraId="45CD6D92" w14:textId="74F14BEF" w:rsidR="00C7288E" w:rsidRDefault="00C7288E" w:rsidP="007D5F7F">
      <w:pPr>
        <w:spacing w:line="360" w:lineRule="auto"/>
        <w:rPr>
          <w:ins w:id="438" w:author="Eyal Trabelsi" w:date="2021-10-16T09:56:00Z"/>
          <w:rFonts w:asciiTheme="majorBidi" w:hAnsiTheme="majorBidi" w:cstheme="majorBidi"/>
          <w:color w:val="000000" w:themeColor="text1"/>
        </w:rPr>
      </w:pPr>
    </w:p>
    <w:p w14:paraId="67FAFE1E" w14:textId="22F3AD20" w:rsidR="00C7288E" w:rsidRDefault="00C7288E" w:rsidP="007D5F7F">
      <w:pPr>
        <w:spacing w:line="360" w:lineRule="auto"/>
        <w:rPr>
          <w:ins w:id="439" w:author="Eyal Trabelsi" w:date="2021-10-16T09:56:00Z"/>
          <w:rFonts w:asciiTheme="majorBidi" w:hAnsiTheme="majorBidi" w:cstheme="majorBidi"/>
          <w:color w:val="000000" w:themeColor="text1"/>
        </w:rPr>
      </w:pPr>
    </w:p>
    <w:p w14:paraId="79457180" w14:textId="78202346" w:rsidR="00C7288E" w:rsidRDefault="00C7288E" w:rsidP="007D5F7F">
      <w:pPr>
        <w:spacing w:line="360" w:lineRule="auto"/>
        <w:rPr>
          <w:ins w:id="440" w:author="Eyal Trabelsi" w:date="2021-10-16T09:56:00Z"/>
          <w:rFonts w:asciiTheme="majorBidi" w:hAnsiTheme="majorBidi" w:cstheme="majorBidi"/>
          <w:color w:val="000000" w:themeColor="text1"/>
        </w:rPr>
      </w:pPr>
    </w:p>
    <w:p w14:paraId="03F6244D" w14:textId="14DB58CB" w:rsidR="00C7288E" w:rsidRDefault="00C7288E" w:rsidP="007D5F7F">
      <w:pPr>
        <w:spacing w:line="360" w:lineRule="auto"/>
        <w:rPr>
          <w:ins w:id="441" w:author="Eyal Trabelsi" w:date="2021-10-16T09:56:00Z"/>
          <w:rFonts w:asciiTheme="majorBidi" w:hAnsiTheme="majorBidi" w:cstheme="majorBidi"/>
          <w:color w:val="000000" w:themeColor="text1"/>
        </w:rPr>
      </w:pPr>
    </w:p>
    <w:p w14:paraId="3DEA2DC7" w14:textId="5BEAF073" w:rsidR="00C7288E" w:rsidRDefault="00C7288E" w:rsidP="007D5F7F">
      <w:pPr>
        <w:spacing w:line="360" w:lineRule="auto"/>
        <w:rPr>
          <w:ins w:id="442" w:author="Eyal Trabelsi" w:date="2021-10-16T09:56:00Z"/>
          <w:rFonts w:asciiTheme="majorBidi" w:hAnsiTheme="majorBidi" w:cstheme="majorBidi"/>
          <w:color w:val="000000" w:themeColor="text1"/>
        </w:rPr>
      </w:pPr>
    </w:p>
    <w:p w14:paraId="5F175EB7" w14:textId="1E9984C0" w:rsidR="00C7288E" w:rsidRDefault="00C7288E" w:rsidP="007D5F7F">
      <w:pPr>
        <w:spacing w:line="360" w:lineRule="auto"/>
        <w:rPr>
          <w:ins w:id="443" w:author="Eyal Trabelsi" w:date="2021-10-16T09:56:00Z"/>
          <w:rFonts w:asciiTheme="majorBidi" w:hAnsiTheme="majorBidi" w:cstheme="majorBidi"/>
          <w:color w:val="000000" w:themeColor="text1"/>
        </w:rPr>
      </w:pPr>
    </w:p>
    <w:p w14:paraId="02866D4E" w14:textId="7A1BFB9C" w:rsidR="00C7288E" w:rsidRDefault="00C7288E" w:rsidP="007D5F7F">
      <w:pPr>
        <w:spacing w:line="360" w:lineRule="auto"/>
        <w:rPr>
          <w:ins w:id="444" w:author="Eyal Trabelsi" w:date="2021-10-16T09:56:00Z"/>
          <w:rFonts w:asciiTheme="majorBidi" w:hAnsiTheme="majorBidi" w:cstheme="majorBidi"/>
          <w:color w:val="000000" w:themeColor="text1"/>
        </w:rPr>
      </w:pPr>
    </w:p>
    <w:p w14:paraId="1E908B4F" w14:textId="2A3D1504" w:rsidR="00C7288E" w:rsidRDefault="00C7288E" w:rsidP="007D5F7F">
      <w:pPr>
        <w:spacing w:line="360" w:lineRule="auto"/>
        <w:rPr>
          <w:ins w:id="445" w:author="Eyal Trabelsi" w:date="2021-10-16T09:56:00Z"/>
          <w:rFonts w:asciiTheme="majorBidi" w:hAnsiTheme="majorBidi" w:cstheme="majorBidi"/>
          <w:color w:val="000000" w:themeColor="text1"/>
        </w:rPr>
      </w:pPr>
    </w:p>
    <w:p w14:paraId="045C0097" w14:textId="588F54EE" w:rsidR="00C7288E" w:rsidRDefault="00C7288E" w:rsidP="007D5F7F">
      <w:pPr>
        <w:spacing w:line="360" w:lineRule="auto"/>
        <w:rPr>
          <w:ins w:id="446" w:author="Eyal Trabelsi" w:date="2021-10-16T09:56:00Z"/>
          <w:rFonts w:asciiTheme="majorBidi" w:hAnsiTheme="majorBidi" w:cstheme="majorBidi"/>
          <w:color w:val="000000" w:themeColor="text1"/>
        </w:rPr>
      </w:pPr>
    </w:p>
    <w:p w14:paraId="0DBA1185" w14:textId="363ED3BD" w:rsidR="00C7288E" w:rsidRDefault="00C7288E" w:rsidP="007D5F7F">
      <w:pPr>
        <w:spacing w:line="360" w:lineRule="auto"/>
        <w:rPr>
          <w:ins w:id="447" w:author="Eyal Trabelsi" w:date="2021-10-16T09:56:00Z"/>
          <w:rFonts w:asciiTheme="majorBidi" w:hAnsiTheme="majorBidi" w:cstheme="majorBidi"/>
          <w:color w:val="000000" w:themeColor="text1"/>
        </w:rPr>
      </w:pPr>
    </w:p>
    <w:p w14:paraId="234DCAE2" w14:textId="7A6D160B" w:rsidR="00C7288E" w:rsidRDefault="00C7288E" w:rsidP="007D5F7F">
      <w:pPr>
        <w:spacing w:line="360" w:lineRule="auto"/>
        <w:rPr>
          <w:ins w:id="448" w:author="Eyal Trabelsi" w:date="2021-10-16T09:56:00Z"/>
          <w:rFonts w:asciiTheme="majorBidi" w:hAnsiTheme="majorBidi" w:cstheme="majorBidi"/>
          <w:color w:val="000000" w:themeColor="text1"/>
        </w:rPr>
      </w:pPr>
    </w:p>
    <w:p w14:paraId="45F38AF3" w14:textId="424E4E07" w:rsidR="00C7288E" w:rsidRDefault="00C7288E" w:rsidP="007D5F7F">
      <w:pPr>
        <w:spacing w:line="360" w:lineRule="auto"/>
        <w:rPr>
          <w:ins w:id="449" w:author="Eyal Trabelsi" w:date="2021-10-16T09:56:00Z"/>
          <w:rFonts w:asciiTheme="majorBidi" w:hAnsiTheme="majorBidi" w:cstheme="majorBidi"/>
          <w:color w:val="000000" w:themeColor="text1"/>
        </w:rPr>
      </w:pPr>
    </w:p>
    <w:p w14:paraId="0DD3AA81" w14:textId="5EC53ACD" w:rsidR="00C7288E" w:rsidRPr="00601154" w:rsidRDefault="00C7288E">
      <w:pPr>
        <w:pStyle w:val="Heading1"/>
        <w:jc w:val="right"/>
        <w:rPr>
          <w:ins w:id="450" w:author="Eyal Trabelsi" w:date="2021-10-16T09:56:00Z"/>
          <w:rFonts w:asciiTheme="majorBidi" w:hAnsiTheme="majorBidi"/>
        </w:rPr>
        <w:pPrChange w:id="451" w:author="Eyal Trabelsi" w:date="2021-10-16T10:05:00Z">
          <w:pPr>
            <w:pStyle w:val="Heading1"/>
          </w:pPr>
        </w:pPrChange>
      </w:pPr>
      <w:ins w:id="452" w:author="Eyal Trabelsi" w:date="2021-10-16T09:56:00Z">
        <w:r>
          <w:rPr>
            <w:rFonts w:asciiTheme="majorBidi" w:hAnsiTheme="majorBidi" w:hint="cs"/>
            <w:rtl/>
          </w:rPr>
          <w:lastRenderedPageBreak/>
          <w:t>תקציר</w:t>
        </w:r>
      </w:ins>
    </w:p>
    <w:p w14:paraId="2E262BB1" w14:textId="2C8CED87" w:rsidR="00C7288E" w:rsidRPr="00ED2B47" w:rsidRDefault="00ED2B47">
      <w:pPr>
        <w:spacing w:line="360" w:lineRule="auto"/>
        <w:jc w:val="right"/>
        <w:rPr>
          <w:ins w:id="453" w:author="Eyal Trabelsi" w:date="2021-10-16T09:56:00Z"/>
          <w:rFonts w:asciiTheme="majorBidi" w:hAnsiTheme="majorBidi" w:cstheme="majorBidi"/>
          <w:color w:val="000000" w:themeColor="text1"/>
          <w:rPrChange w:id="454" w:author="Eyal Trabelsi" w:date="2021-10-16T10:12:00Z">
            <w:rPr>
              <w:ins w:id="455" w:author="Eyal Trabelsi" w:date="2021-10-16T09:56:00Z"/>
              <w:rFonts w:asciiTheme="majorBidi" w:hAnsiTheme="majorBidi" w:cstheme="majorBidi"/>
              <w:color w:val="000000" w:themeColor="text1"/>
              <w:lang w:val="en-GB"/>
            </w:rPr>
          </w:rPrChange>
        </w:rPr>
        <w:pPrChange w:id="456" w:author="Eyal Trabelsi" w:date="2021-10-16T10:11:00Z">
          <w:pPr>
            <w:spacing w:line="360" w:lineRule="auto"/>
          </w:pPr>
        </w:pPrChange>
      </w:pPr>
      <w:ins w:id="457" w:author="Eyal Trabelsi" w:date="2021-10-16T10:06:00Z">
        <w:r>
          <w:rPr>
            <w:rFonts w:asciiTheme="majorBidi" w:hAnsiTheme="majorBidi" w:cstheme="majorBidi"/>
            <w:color w:val="000000" w:themeColor="text1"/>
            <w:rtl/>
            <w:lang w:val="en-GB"/>
          </w:rPr>
          <w:br/>
        </w:r>
        <w:r>
          <w:rPr>
            <w:rFonts w:asciiTheme="majorBidi" w:hAnsiTheme="majorBidi" w:cstheme="majorBidi" w:hint="cs"/>
            <w:color w:val="000000" w:themeColor="text1"/>
            <w:rtl/>
            <w:lang w:val="en-GB"/>
          </w:rPr>
          <w:t>מערכות לניהול בסיסי נתונים</w:t>
        </w:r>
      </w:ins>
      <w:ins w:id="458" w:author="Eyal Trabelsi" w:date="2021-10-16T10:07:00Z">
        <w:r>
          <w:rPr>
            <w:rFonts w:asciiTheme="majorBidi" w:hAnsiTheme="majorBidi" w:cstheme="majorBidi" w:hint="cs"/>
            <w:color w:val="000000" w:themeColor="text1"/>
            <w:rtl/>
            <w:lang w:val="en-GB"/>
          </w:rPr>
          <w:t xml:space="preserve"> </w:t>
        </w:r>
      </w:ins>
      <w:ins w:id="459" w:author="Eyal Trabelsi" w:date="2021-10-16T10:33:00Z">
        <w:r w:rsidR="00D4246A">
          <w:rPr>
            <w:rFonts w:asciiTheme="majorBidi" w:hAnsiTheme="majorBidi" w:cstheme="majorBidi" w:hint="cs"/>
            <w:color w:val="000000" w:themeColor="text1"/>
            <w:rtl/>
            <w:lang w:val="en-GB"/>
          </w:rPr>
          <w:t>נהיו</w:t>
        </w:r>
      </w:ins>
      <w:ins w:id="460" w:author="Eyal Trabelsi" w:date="2021-10-16T10:07:00Z">
        <w:r>
          <w:rPr>
            <w:rFonts w:asciiTheme="majorBidi" w:hAnsiTheme="majorBidi" w:cstheme="majorBidi" w:hint="cs"/>
            <w:color w:val="000000" w:themeColor="text1"/>
            <w:rtl/>
            <w:lang w:val="en-GB"/>
          </w:rPr>
          <w:t xml:space="preserve"> חלק בלתי נפרד מהאפליקציות בעשורים האחרונים</w:t>
        </w:r>
      </w:ins>
      <w:ins w:id="461" w:author="Eyal Trabelsi" w:date="2021-10-16T10:08:00Z">
        <w:r>
          <w:rPr>
            <w:rFonts w:asciiTheme="majorBidi" w:hAnsiTheme="majorBidi" w:cstheme="majorBidi" w:hint="cs"/>
            <w:color w:val="000000" w:themeColor="text1"/>
            <w:rtl/>
            <w:lang w:val="en-GB"/>
          </w:rPr>
          <w:t xml:space="preserve"> בעקבות </w:t>
        </w:r>
      </w:ins>
      <w:ins w:id="462" w:author="Eyal Trabelsi" w:date="2021-10-16T10:09:00Z">
        <w:r>
          <w:rPr>
            <w:rFonts w:asciiTheme="majorBidi" w:hAnsiTheme="majorBidi" w:cstheme="majorBidi" w:hint="cs"/>
            <w:color w:val="000000" w:themeColor="text1"/>
            <w:rtl/>
            <w:lang w:val="en-GB"/>
          </w:rPr>
          <w:t xml:space="preserve">תכונות כמו נוחות ותמיכה בכמות </w:t>
        </w:r>
      </w:ins>
      <w:ins w:id="463" w:author="Eyal Trabelsi" w:date="2021-10-16T10:10:00Z">
        <w:r>
          <w:rPr>
            <w:rFonts w:asciiTheme="majorBidi" w:hAnsiTheme="majorBidi" w:cstheme="majorBidi" w:hint="cs"/>
            <w:color w:val="000000" w:themeColor="text1"/>
            <w:rtl/>
            <w:lang w:val="en-GB"/>
          </w:rPr>
          <w:t xml:space="preserve">נתונים רבה. אך עם זאת, לעיתים עדיים קשה להשתמש בהם, במיוחד קשה למצוא שגיאות בהגדרות של </w:t>
        </w:r>
      </w:ins>
      <w:ins w:id="464" w:author="Eyal Trabelsi" w:date="2021-10-16T10:11:00Z">
        <w:r>
          <w:rPr>
            <w:rFonts w:asciiTheme="majorBidi" w:hAnsiTheme="majorBidi" w:cstheme="majorBidi" w:hint="cs"/>
            <w:color w:val="000000" w:themeColor="text1"/>
            <w:rtl/>
            <w:lang w:val="en-GB"/>
          </w:rPr>
          <w:t>מערכות אלו או שגיאות בשאילתות של המשתמש.</w:t>
        </w:r>
      </w:ins>
      <w:ins w:id="465" w:author="Eyal Trabelsi" w:date="2021-10-16T09:56:00Z">
        <w:r w:rsidR="00C7288E" w:rsidRPr="00601154">
          <w:rPr>
            <w:rFonts w:asciiTheme="majorBidi" w:hAnsiTheme="majorBidi" w:cstheme="majorBidi"/>
            <w:color w:val="000000" w:themeColor="text1"/>
            <w:lang w:val="en-GB"/>
          </w:rPr>
          <w:br/>
        </w:r>
      </w:ins>
      <w:ins w:id="466" w:author="Eyal Trabelsi" w:date="2021-10-16T10:11:00Z">
        <w:r>
          <w:rPr>
            <w:rFonts w:asciiTheme="majorBidi" w:hAnsiTheme="majorBidi" w:cstheme="majorBidi"/>
            <w:color w:val="000000" w:themeColor="text1"/>
            <w:rtl/>
            <w:lang w:val="en-GB"/>
          </w:rPr>
          <w:br/>
        </w:r>
      </w:ins>
      <w:ins w:id="467" w:author="Eyal Trabelsi" w:date="2021-10-16T10:31:00Z">
        <w:r w:rsidR="00AB6FA4">
          <w:rPr>
            <w:rFonts w:asciiTheme="majorBidi" w:hAnsiTheme="majorBidi" w:cstheme="majorBidi" w:hint="cs"/>
            <w:color w:val="000000" w:themeColor="text1"/>
            <w:rtl/>
            <w:lang w:val="en-GB"/>
          </w:rPr>
          <w:t xml:space="preserve">מערכות לניהול </w:t>
        </w:r>
      </w:ins>
      <w:ins w:id="468" w:author="Eyal Trabelsi" w:date="2021-10-16T10:11:00Z">
        <w:r>
          <w:rPr>
            <w:rFonts w:asciiTheme="majorBidi" w:hAnsiTheme="majorBidi" w:cstheme="majorBidi" w:hint="cs"/>
            <w:color w:val="000000" w:themeColor="text1"/>
            <w:rtl/>
            <w:lang w:val="en-GB"/>
          </w:rPr>
          <w:t>בסיסי נתונים הם מערכות מורכבות, ולרוב חסר בהן את הכלים לזהו</w:t>
        </w:r>
      </w:ins>
      <w:ins w:id="469" w:author="Eyal Trabelsi" w:date="2021-10-16T10:12:00Z">
        <w:r>
          <w:rPr>
            <w:rFonts w:asciiTheme="majorBidi" w:hAnsiTheme="majorBidi" w:cstheme="majorBidi" w:hint="cs"/>
            <w:color w:val="000000" w:themeColor="text1"/>
            <w:rtl/>
            <w:lang w:val="en-GB"/>
          </w:rPr>
          <w:t>ת שגיאות ומה גרם לאותן שגיאות. ללא כלים אלה, כמו</w:t>
        </w:r>
        <w:r>
          <w:rPr>
            <w:rFonts w:asciiTheme="majorBidi" w:hAnsiTheme="majorBidi" w:cstheme="majorBidi" w:hint="cs"/>
            <w:color w:val="000000" w:themeColor="text1"/>
            <w:rtl/>
          </w:rPr>
          <w:t xml:space="preserve"> תוכנות לניפוי שגיאות ותוכ</w:t>
        </w:r>
      </w:ins>
      <w:ins w:id="470" w:author="Eyal Trabelsi" w:date="2021-10-16T10:13:00Z">
        <w:r>
          <w:rPr>
            <w:rFonts w:asciiTheme="majorBidi" w:hAnsiTheme="majorBidi" w:cstheme="majorBidi" w:hint="cs"/>
            <w:color w:val="000000" w:themeColor="text1"/>
            <w:rtl/>
          </w:rPr>
          <w:t>נות לניפוי ביצו</w:t>
        </w:r>
        <w:r w:rsidR="00F66655">
          <w:rPr>
            <w:rFonts w:asciiTheme="majorBidi" w:hAnsiTheme="majorBidi" w:cstheme="majorBidi" w:hint="cs"/>
            <w:color w:val="000000" w:themeColor="text1"/>
            <w:rtl/>
          </w:rPr>
          <w:t xml:space="preserve">עים, נדיר שמשתמש יוכל לכתוב </w:t>
        </w:r>
      </w:ins>
      <w:ins w:id="471" w:author="Eyal Trabelsi" w:date="2021-10-16T10:32:00Z">
        <w:r w:rsidR="00AB6FA4">
          <w:rPr>
            <w:rFonts w:asciiTheme="majorBidi" w:hAnsiTheme="majorBidi" w:cstheme="majorBidi" w:hint="cs"/>
            <w:color w:val="000000" w:themeColor="text1"/>
            <w:rtl/>
          </w:rPr>
          <w:t>שאילתה</w:t>
        </w:r>
      </w:ins>
      <w:ins w:id="472" w:author="Eyal Trabelsi" w:date="2021-10-16T10:13:00Z">
        <w:r w:rsidR="00F66655">
          <w:rPr>
            <w:rFonts w:asciiTheme="majorBidi" w:hAnsiTheme="majorBidi" w:cstheme="majorBidi" w:hint="cs"/>
            <w:color w:val="000000" w:themeColor="text1"/>
            <w:rtl/>
          </w:rPr>
          <w:t xml:space="preserve"> ללא רבב.</w:t>
        </w:r>
      </w:ins>
    </w:p>
    <w:p w14:paraId="4BC4C2E0" w14:textId="5238F1B4" w:rsidR="00C7288E" w:rsidRDefault="00C7288E" w:rsidP="00C7288E">
      <w:pPr>
        <w:spacing w:line="360" w:lineRule="auto"/>
        <w:rPr>
          <w:ins w:id="473" w:author="Eyal Trabelsi" w:date="2021-10-16T10:16:00Z"/>
          <w:rFonts w:asciiTheme="majorBidi" w:hAnsiTheme="majorBidi" w:cstheme="majorBidi"/>
          <w:color w:val="000000" w:themeColor="text1"/>
          <w:rtl/>
          <w:lang w:val="en-GB"/>
        </w:rPr>
      </w:pPr>
    </w:p>
    <w:p w14:paraId="5E64B6D2" w14:textId="102C02B9" w:rsidR="00C7288E" w:rsidRDefault="00F66655" w:rsidP="00F66655">
      <w:pPr>
        <w:spacing w:line="360" w:lineRule="auto"/>
        <w:jc w:val="right"/>
        <w:rPr>
          <w:ins w:id="474" w:author="Eyal Trabelsi" w:date="2021-10-16T10:20:00Z"/>
          <w:rFonts w:asciiTheme="majorBidi" w:hAnsiTheme="majorBidi" w:cstheme="majorBidi"/>
          <w:color w:val="000000" w:themeColor="text1"/>
          <w:rtl/>
          <w:lang w:val="en-GB"/>
        </w:rPr>
      </w:pPr>
      <w:ins w:id="475" w:author="Eyal Trabelsi" w:date="2021-10-16T10:16:00Z">
        <w:r>
          <w:rPr>
            <w:rFonts w:asciiTheme="majorBidi" w:hAnsiTheme="majorBidi" w:cstheme="majorBidi" w:hint="cs"/>
            <w:color w:val="000000" w:themeColor="text1"/>
            <w:rtl/>
            <w:lang w:val="en-GB"/>
          </w:rPr>
          <w:t>בעבודה זו, אנחנו מתמקדים בזיהוי בעיות</w:t>
        </w:r>
      </w:ins>
      <w:ins w:id="476" w:author="Eyal Trabelsi" w:date="2021-10-16T10:17:00Z">
        <w:r>
          <w:rPr>
            <w:rFonts w:asciiTheme="majorBidi" w:hAnsiTheme="majorBidi" w:cstheme="majorBidi" w:hint="cs"/>
            <w:color w:val="000000" w:themeColor="text1"/>
            <w:rtl/>
            <w:lang w:val="en-GB"/>
          </w:rPr>
          <w:t xml:space="preserve"> ביצועים ובעיות שקשורות לכמות שורות. המטרה של הכלי שלנו הוא למצוא </w:t>
        </w:r>
      </w:ins>
      <w:ins w:id="477" w:author="Eyal Trabelsi" w:date="2021-10-16T10:18:00Z">
        <w:r>
          <w:rPr>
            <w:rFonts w:asciiTheme="majorBidi" w:hAnsiTheme="majorBidi" w:cstheme="majorBidi" w:hint="cs"/>
            <w:color w:val="000000" w:themeColor="text1"/>
            <w:rtl/>
            <w:lang w:val="en-GB"/>
          </w:rPr>
          <w:t>פגמים בשאילתות שיעבוד עם מע</w:t>
        </w:r>
      </w:ins>
      <w:ins w:id="478" w:author="Eyal Trabelsi" w:date="2021-10-16T10:19:00Z">
        <w:r>
          <w:rPr>
            <w:rFonts w:asciiTheme="majorBidi" w:hAnsiTheme="majorBidi" w:cstheme="majorBidi" w:hint="cs"/>
            <w:color w:val="000000" w:themeColor="text1"/>
            <w:rtl/>
            <w:lang w:val="en-GB"/>
          </w:rPr>
          <w:t xml:space="preserve">רכות לניהול בסיסי נתונים </w:t>
        </w:r>
      </w:ins>
      <w:ins w:id="479" w:author="Eyal Trabelsi" w:date="2021-10-16T10:31:00Z">
        <w:r w:rsidR="00AB6FA4">
          <w:rPr>
            <w:rFonts w:asciiTheme="majorBidi" w:hAnsiTheme="majorBidi" w:cstheme="majorBidi" w:hint="cs"/>
            <w:color w:val="000000" w:themeColor="text1"/>
            <w:rtl/>
            <w:lang w:val="en-GB"/>
          </w:rPr>
          <w:t>פופולאריי</w:t>
        </w:r>
        <w:r w:rsidR="00AB6FA4">
          <w:rPr>
            <w:rFonts w:asciiTheme="majorBidi" w:hAnsiTheme="majorBidi" w:cstheme="majorBidi" w:hint="eastAsia"/>
            <w:color w:val="000000" w:themeColor="text1"/>
            <w:rtl/>
            <w:lang w:val="en-GB"/>
          </w:rPr>
          <w:t>ם</w:t>
        </w:r>
      </w:ins>
      <w:ins w:id="480" w:author="Eyal Trabelsi" w:date="2021-10-16T10:19:00Z">
        <w:r>
          <w:rPr>
            <w:rFonts w:asciiTheme="majorBidi" w:hAnsiTheme="majorBidi" w:cstheme="majorBidi" w:hint="cs"/>
            <w:color w:val="000000" w:themeColor="text1"/>
            <w:rtl/>
            <w:lang w:val="en-GB"/>
          </w:rPr>
          <w:t>. לכן אנחנו מניחים שהפתרון שלנו לא דורש שינוי במערכות לניהול ב</w:t>
        </w:r>
      </w:ins>
      <w:ins w:id="481" w:author="Eyal Trabelsi" w:date="2021-10-16T10:20:00Z">
        <w:r>
          <w:rPr>
            <w:rFonts w:asciiTheme="majorBidi" w:hAnsiTheme="majorBidi" w:cstheme="majorBidi" w:hint="cs"/>
            <w:color w:val="000000" w:themeColor="text1"/>
            <w:rtl/>
            <w:lang w:val="en-GB"/>
          </w:rPr>
          <w:t>סיסי נתונים עצמם.</w:t>
        </w:r>
      </w:ins>
    </w:p>
    <w:p w14:paraId="4B01F3B2" w14:textId="7E1BAE3E" w:rsidR="00F66655" w:rsidRDefault="00F66655" w:rsidP="00F66655">
      <w:pPr>
        <w:spacing w:line="360" w:lineRule="auto"/>
        <w:rPr>
          <w:ins w:id="482" w:author="Eyal Trabelsi" w:date="2021-10-16T10:21:00Z"/>
          <w:rFonts w:asciiTheme="majorBidi" w:hAnsiTheme="majorBidi" w:cstheme="majorBidi"/>
          <w:color w:val="000000" w:themeColor="text1"/>
          <w:rtl/>
        </w:rPr>
      </w:pPr>
    </w:p>
    <w:p w14:paraId="2BE9BD0A" w14:textId="67D6B0C0" w:rsidR="00AB6FA4" w:rsidRDefault="00AB6FA4" w:rsidP="00AB6FA4">
      <w:pPr>
        <w:spacing w:line="360" w:lineRule="auto"/>
        <w:jc w:val="right"/>
        <w:rPr>
          <w:ins w:id="483" w:author="Eyal Trabelsi" w:date="2021-10-16T10:30:00Z"/>
          <w:rFonts w:asciiTheme="majorBidi" w:hAnsiTheme="majorBidi" w:cstheme="majorBidi"/>
          <w:color w:val="000000" w:themeColor="text1"/>
          <w:rtl/>
        </w:rPr>
      </w:pPr>
      <w:ins w:id="484" w:author="Eyal Trabelsi" w:date="2021-10-16T10:28:00Z">
        <w:r>
          <w:rPr>
            <w:rFonts w:asciiTheme="majorBidi" w:hAnsiTheme="majorBidi" w:cstheme="majorBidi" w:hint="cs"/>
            <w:color w:val="000000" w:themeColor="text1"/>
            <w:rtl/>
          </w:rPr>
          <w:t>״</w:t>
        </w:r>
        <w:proofErr w:type="spellStart"/>
        <w:r>
          <w:rPr>
            <w:rFonts w:asciiTheme="majorBidi" w:hAnsiTheme="majorBidi" w:cstheme="majorBidi" w:hint="cs"/>
            <w:color w:val="000000" w:themeColor="text1"/>
            <w:rtl/>
          </w:rPr>
          <w:t>קווריפלו</w:t>
        </w:r>
        <w:proofErr w:type="spellEnd"/>
        <w:r>
          <w:rPr>
            <w:rFonts w:asciiTheme="majorBidi" w:hAnsiTheme="majorBidi" w:cstheme="majorBidi" w:hint="cs"/>
            <w:color w:val="000000" w:themeColor="text1"/>
            <w:rtl/>
          </w:rPr>
          <w:t xml:space="preserve">״ הוא כלי שעוזר להבין ולהציג את מאפייני השאילתות, בפרט זיהוי בעיות </w:t>
        </w:r>
      </w:ins>
      <w:ins w:id="485" w:author="Eyal Trabelsi" w:date="2021-10-16T10:32:00Z">
        <w:r>
          <w:rPr>
            <w:rFonts w:asciiTheme="majorBidi" w:hAnsiTheme="majorBidi" w:cstheme="majorBidi" w:hint="cs"/>
            <w:color w:val="000000" w:themeColor="text1"/>
            <w:rtl/>
          </w:rPr>
          <w:t>ביצועיי</w:t>
        </w:r>
        <w:r>
          <w:rPr>
            <w:rFonts w:asciiTheme="majorBidi" w:hAnsiTheme="majorBidi" w:cstheme="majorBidi" w:hint="eastAsia"/>
            <w:color w:val="000000" w:themeColor="text1"/>
            <w:rtl/>
          </w:rPr>
          <w:t>ם</w:t>
        </w:r>
      </w:ins>
      <w:ins w:id="486" w:author="Eyal Trabelsi" w:date="2021-10-16T10:28:00Z">
        <w:r>
          <w:rPr>
            <w:rFonts w:asciiTheme="majorBidi" w:hAnsiTheme="majorBidi" w:cstheme="majorBidi" w:hint="cs"/>
            <w:color w:val="000000" w:themeColor="text1"/>
            <w:rtl/>
          </w:rPr>
          <w:t xml:space="preserve"> ובעיות שקשורות לכמות שורות. אנו עושים זאת על ידי הצגת מאפיינים </w:t>
        </w:r>
      </w:ins>
      <w:ins w:id="487" w:author="Eyal Trabelsi" w:date="2021-10-16T10:31:00Z">
        <w:r>
          <w:rPr>
            <w:rFonts w:asciiTheme="majorBidi" w:hAnsiTheme="majorBidi" w:cstheme="majorBidi" w:hint="cs"/>
            <w:color w:val="000000" w:themeColor="text1"/>
            <w:rtl/>
          </w:rPr>
          <w:t>רלוונטיי</w:t>
        </w:r>
        <w:r>
          <w:rPr>
            <w:rFonts w:asciiTheme="majorBidi" w:hAnsiTheme="majorBidi" w:cstheme="majorBidi" w:hint="eastAsia"/>
            <w:color w:val="000000" w:themeColor="text1"/>
            <w:rtl/>
          </w:rPr>
          <w:t>ם</w:t>
        </w:r>
      </w:ins>
      <w:ins w:id="488" w:author="Eyal Trabelsi" w:date="2021-10-16T10:28:00Z">
        <w:r>
          <w:rPr>
            <w:rFonts w:asciiTheme="majorBidi" w:hAnsiTheme="majorBidi" w:cstheme="majorBidi" w:hint="cs"/>
            <w:color w:val="000000" w:themeColor="text1"/>
            <w:rtl/>
          </w:rPr>
          <w:t xml:space="preserve"> על תתי הביט</w:t>
        </w:r>
      </w:ins>
      <w:ins w:id="489" w:author="Eyal Trabelsi" w:date="2021-10-16T10:29:00Z">
        <w:r>
          <w:rPr>
            <w:rFonts w:asciiTheme="majorBidi" w:hAnsiTheme="majorBidi" w:cstheme="majorBidi" w:hint="cs"/>
            <w:color w:val="000000" w:themeColor="text1"/>
            <w:rtl/>
          </w:rPr>
          <w:t>ויים של השאילתות והצגתם בצורה נוחה. הכנסת ״</w:t>
        </w:r>
        <w:proofErr w:type="spellStart"/>
        <w:r>
          <w:rPr>
            <w:rFonts w:asciiTheme="majorBidi" w:hAnsiTheme="majorBidi" w:cstheme="majorBidi" w:hint="cs"/>
            <w:color w:val="000000" w:themeColor="text1"/>
            <w:rtl/>
          </w:rPr>
          <w:t>קווריפלו</w:t>
        </w:r>
        <w:proofErr w:type="spellEnd"/>
        <w:r>
          <w:rPr>
            <w:rFonts w:asciiTheme="majorBidi" w:hAnsiTheme="majorBidi" w:cstheme="majorBidi" w:hint="cs"/>
            <w:color w:val="000000" w:themeColor="text1"/>
            <w:rtl/>
          </w:rPr>
          <w:t xml:space="preserve">״ למערכת לניהול </w:t>
        </w:r>
      </w:ins>
      <w:ins w:id="490" w:author="Eyal Trabelsi" w:date="2021-10-16T10:32:00Z">
        <w:r>
          <w:rPr>
            <w:rFonts w:asciiTheme="majorBidi" w:hAnsiTheme="majorBidi" w:cstheme="majorBidi" w:hint="cs"/>
            <w:color w:val="000000" w:themeColor="text1"/>
            <w:rtl/>
          </w:rPr>
          <w:t>בסיסי</w:t>
        </w:r>
      </w:ins>
      <w:ins w:id="491" w:author="Eyal Trabelsi" w:date="2021-10-16T10:30:00Z">
        <w:r>
          <w:rPr>
            <w:rFonts w:asciiTheme="majorBidi" w:hAnsiTheme="majorBidi" w:cstheme="majorBidi" w:hint="cs"/>
            <w:color w:val="000000" w:themeColor="text1"/>
            <w:rtl/>
          </w:rPr>
          <w:t xml:space="preserve"> נתונים היא פשוטה וגנרית, ודורשת מימוש של הפרסר של </w:t>
        </w:r>
      </w:ins>
      <w:ins w:id="492" w:author="Eyal Trabelsi" w:date="2021-10-16T10:32:00Z">
        <w:r>
          <w:rPr>
            <w:rFonts w:asciiTheme="majorBidi" w:hAnsiTheme="majorBidi" w:cstheme="majorBidi" w:hint="cs"/>
            <w:color w:val="000000" w:themeColor="text1"/>
            <w:rtl/>
          </w:rPr>
          <w:t>תוכנות</w:t>
        </w:r>
      </w:ins>
      <w:ins w:id="493" w:author="Eyal Trabelsi" w:date="2021-10-16T10:30:00Z">
        <w:r>
          <w:rPr>
            <w:rFonts w:asciiTheme="majorBidi" w:hAnsiTheme="majorBidi" w:cstheme="majorBidi" w:hint="cs"/>
            <w:color w:val="000000" w:themeColor="text1"/>
            <w:rtl/>
          </w:rPr>
          <w:t xml:space="preserve"> הרצה בלבד.</w:t>
        </w:r>
      </w:ins>
    </w:p>
    <w:p w14:paraId="1B6F121A" w14:textId="77777777" w:rsidR="00AB6FA4" w:rsidRDefault="00AB6FA4" w:rsidP="00AB6FA4">
      <w:pPr>
        <w:spacing w:line="360" w:lineRule="auto"/>
        <w:jc w:val="right"/>
        <w:rPr>
          <w:ins w:id="494" w:author="Eyal Trabelsi" w:date="2021-10-16T10:30:00Z"/>
          <w:rFonts w:asciiTheme="majorBidi" w:hAnsiTheme="majorBidi" w:cstheme="majorBidi"/>
          <w:color w:val="000000" w:themeColor="text1"/>
          <w:rtl/>
        </w:rPr>
      </w:pPr>
    </w:p>
    <w:p w14:paraId="54857D15" w14:textId="2281885A" w:rsidR="00C7288E" w:rsidRPr="00601154" w:rsidRDefault="00F66655">
      <w:pPr>
        <w:spacing w:line="360" w:lineRule="auto"/>
        <w:jc w:val="right"/>
        <w:rPr>
          <w:ins w:id="495" w:author="Eyal Trabelsi" w:date="2021-10-16T09:56:00Z"/>
          <w:rFonts w:asciiTheme="majorBidi" w:hAnsiTheme="majorBidi" w:cstheme="majorBidi"/>
          <w:color w:val="000000" w:themeColor="text1"/>
          <w:lang w:val="en-GB"/>
        </w:rPr>
        <w:pPrChange w:id="496" w:author="Eyal Trabelsi" w:date="2021-10-16T10:30:00Z">
          <w:pPr>
            <w:spacing w:line="360" w:lineRule="auto"/>
          </w:pPr>
        </w:pPrChange>
      </w:pPr>
      <w:ins w:id="497" w:author="Eyal Trabelsi" w:date="2021-10-16T10:20:00Z">
        <w:r>
          <w:rPr>
            <w:rFonts w:asciiTheme="majorBidi" w:hAnsiTheme="majorBidi" w:cstheme="majorBidi" w:hint="cs"/>
            <w:color w:val="000000" w:themeColor="text1"/>
            <w:rtl/>
            <w:lang w:val="en-GB"/>
          </w:rPr>
          <w:t>תוצאות הניס</w:t>
        </w:r>
      </w:ins>
      <w:ins w:id="498" w:author="Eyal Trabelsi" w:date="2021-10-16T10:21:00Z">
        <w:r>
          <w:rPr>
            <w:rFonts w:asciiTheme="majorBidi" w:hAnsiTheme="majorBidi" w:cstheme="majorBidi" w:hint="cs"/>
            <w:color w:val="000000" w:themeColor="text1"/>
            <w:rtl/>
            <w:lang w:val="en-GB"/>
          </w:rPr>
          <w:t xml:space="preserve">וי מראות שהפתרון שלנו מאפשר לזהות ולתקן שאילתות במערכות לניהול בסיסי נתונים </w:t>
        </w:r>
      </w:ins>
      <w:ins w:id="499" w:author="Eyal Trabelsi" w:date="2021-10-16T10:31:00Z">
        <w:r w:rsidR="00AB6FA4">
          <w:rPr>
            <w:rFonts w:asciiTheme="majorBidi" w:hAnsiTheme="majorBidi" w:cstheme="majorBidi" w:hint="cs"/>
            <w:color w:val="000000" w:themeColor="text1"/>
            <w:rtl/>
            <w:lang w:val="en-GB"/>
          </w:rPr>
          <w:t>פופולאריי</w:t>
        </w:r>
        <w:r w:rsidR="00AB6FA4">
          <w:rPr>
            <w:rFonts w:asciiTheme="majorBidi" w:hAnsiTheme="majorBidi" w:cstheme="majorBidi" w:hint="eastAsia"/>
            <w:color w:val="000000" w:themeColor="text1"/>
            <w:rtl/>
            <w:lang w:val="en-GB"/>
          </w:rPr>
          <w:t>ם</w:t>
        </w:r>
      </w:ins>
      <w:ins w:id="500" w:author="Eyal Trabelsi" w:date="2021-10-16T10:21:00Z">
        <w:r>
          <w:rPr>
            <w:rFonts w:asciiTheme="majorBidi" w:hAnsiTheme="majorBidi" w:cstheme="majorBidi" w:hint="cs"/>
            <w:color w:val="000000" w:themeColor="text1"/>
            <w:rtl/>
            <w:lang w:val="en-GB"/>
          </w:rPr>
          <w:t>.</w:t>
        </w:r>
      </w:ins>
    </w:p>
    <w:p w14:paraId="51142B73" w14:textId="201C81A5" w:rsidR="00C7288E" w:rsidRDefault="00C7288E" w:rsidP="007D5F7F">
      <w:pPr>
        <w:spacing w:line="360" w:lineRule="auto"/>
        <w:rPr>
          <w:ins w:id="501" w:author="Eyal Trabelsi" w:date="2021-10-16T09:56:00Z"/>
          <w:rFonts w:asciiTheme="majorBidi" w:hAnsiTheme="majorBidi" w:cstheme="majorBidi"/>
          <w:color w:val="000000" w:themeColor="text1"/>
          <w:lang w:val="en-GB"/>
        </w:rPr>
      </w:pPr>
    </w:p>
    <w:p w14:paraId="00A669D1" w14:textId="0B36265C" w:rsidR="00C7288E" w:rsidRDefault="00C7288E" w:rsidP="007D5F7F">
      <w:pPr>
        <w:spacing w:line="360" w:lineRule="auto"/>
        <w:rPr>
          <w:ins w:id="502" w:author="Eyal Trabelsi" w:date="2021-10-16T09:56:00Z"/>
          <w:rFonts w:asciiTheme="majorBidi" w:hAnsiTheme="majorBidi" w:cstheme="majorBidi"/>
          <w:color w:val="000000" w:themeColor="text1"/>
          <w:lang w:val="en-GB"/>
        </w:rPr>
      </w:pPr>
    </w:p>
    <w:p w14:paraId="376A4A13" w14:textId="03A89828" w:rsidR="00C7288E" w:rsidRDefault="00C7288E" w:rsidP="007D5F7F">
      <w:pPr>
        <w:spacing w:line="360" w:lineRule="auto"/>
        <w:rPr>
          <w:ins w:id="503" w:author="Eyal Trabelsi" w:date="2021-10-16T09:56:00Z"/>
          <w:rFonts w:asciiTheme="majorBidi" w:hAnsiTheme="majorBidi" w:cstheme="majorBidi"/>
          <w:color w:val="000000" w:themeColor="text1"/>
          <w:lang w:val="en-GB"/>
        </w:rPr>
      </w:pPr>
    </w:p>
    <w:p w14:paraId="75E1D8D8" w14:textId="7448DE03" w:rsidR="00C7288E" w:rsidRDefault="00C7288E" w:rsidP="007D5F7F">
      <w:pPr>
        <w:spacing w:line="360" w:lineRule="auto"/>
        <w:rPr>
          <w:ins w:id="504" w:author="Eyal Trabelsi" w:date="2021-10-16T09:56:00Z"/>
          <w:rFonts w:asciiTheme="majorBidi" w:hAnsiTheme="majorBidi" w:cstheme="majorBidi"/>
          <w:color w:val="000000" w:themeColor="text1"/>
          <w:lang w:val="en-GB"/>
        </w:rPr>
      </w:pPr>
    </w:p>
    <w:p w14:paraId="2A7A098F" w14:textId="26CD7F27" w:rsidR="00C7288E" w:rsidRDefault="00C7288E" w:rsidP="007D5F7F">
      <w:pPr>
        <w:spacing w:line="360" w:lineRule="auto"/>
        <w:rPr>
          <w:ins w:id="505" w:author="Eyal Trabelsi" w:date="2021-10-16T09:56:00Z"/>
          <w:rFonts w:asciiTheme="majorBidi" w:hAnsiTheme="majorBidi" w:cstheme="majorBidi"/>
          <w:color w:val="000000" w:themeColor="text1"/>
          <w:lang w:val="en-GB"/>
        </w:rPr>
      </w:pPr>
    </w:p>
    <w:p w14:paraId="3493CA98" w14:textId="24CFF160" w:rsidR="00C7288E" w:rsidRDefault="00C7288E" w:rsidP="007D5F7F">
      <w:pPr>
        <w:spacing w:line="360" w:lineRule="auto"/>
        <w:rPr>
          <w:ins w:id="506" w:author="Eyal Trabelsi" w:date="2021-10-16T09:56:00Z"/>
          <w:rFonts w:asciiTheme="majorBidi" w:hAnsiTheme="majorBidi" w:cstheme="majorBidi"/>
          <w:color w:val="000000" w:themeColor="text1"/>
          <w:lang w:val="en-GB"/>
        </w:rPr>
      </w:pPr>
    </w:p>
    <w:p w14:paraId="586BC6A4" w14:textId="39B06875" w:rsidR="00C7288E" w:rsidRDefault="00C7288E" w:rsidP="007D5F7F">
      <w:pPr>
        <w:spacing w:line="360" w:lineRule="auto"/>
        <w:rPr>
          <w:ins w:id="507" w:author="Eyal Trabelsi" w:date="2021-10-16T09:56:00Z"/>
          <w:rFonts w:asciiTheme="majorBidi" w:hAnsiTheme="majorBidi" w:cstheme="majorBidi"/>
          <w:color w:val="000000" w:themeColor="text1"/>
          <w:lang w:val="en-GB"/>
        </w:rPr>
      </w:pPr>
    </w:p>
    <w:p w14:paraId="3FA4130A" w14:textId="77777777" w:rsidR="00C7288E" w:rsidRPr="00C7288E" w:rsidRDefault="00C7288E" w:rsidP="007D5F7F">
      <w:pPr>
        <w:spacing w:line="360" w:lineRule="auto"/>
        <w:rPr>
          <w:ins w:id="508" w:author="Eyal Trabelsi" w:date="2021-10-16T09:56:00Z"/>
          <w:rFonts w:asciiTheme="majorBidi" w:hAnsiTheme="majorBidi" w:cstheme="majorBidi"/>
          <w:color w:val="000000" w:themeColor="text1"/>
          <w:lang w:val="en-GB"/>
          <w:rPrChange w:id="509" w:author="Eyal Trabelsi" w:date="2021-10-16T09:56:00Z">
            <w:rPr>
              <w:ins w:id="510" w:author="Eyal Trabelsi" w:date="2021-10-16T09:56:00Z"/>
              <w:rFonts w:asciiTheme="majorBidi" w:hAnsiTheme="majorBidi" w:cstheme="majorBidi"/>
              <w:color w:val="000000" w:themeColor="text1"/>
            </w:rPr>
          </w:rPrChange>
        </w:rPr>
      </w:pPr>
    </w:p>
    <w:p w14:paraId="78BB7A80" w14:textId="349C1CB2" w:rsidR="00C7288E" w:rsidRDefault="00C7288E" w:rsidP="007D5F7F">
      <w:pPr>
        <w:spacing w:line="360" w:lineRule="auto"/>
        <w:rPr>
          <w:ins w:id="511" w:author="Eyal Trabelsi" w:date="2021-10-16T10:00:00Z"/>
          <w:rFonts w:asciiTheme="majorBidi" w:hAnsiTheme="majorBidi" w:cstheme="majorBidi"/>
          <w:color w:val="000000" w:themeColor="text1"/>
          <w:rtl/>
        </w:rPr>
      </w:pPr>
    </w:p>
    <w:p w14:paraId="6405AF5B" w14:textId="492515F7" w:rsidR="00C7288E" w:rsidRDefault="00C7288E" w:rsidP="007D5F7F">
      <w:pPr>
        <w:spacing w:line="360" w:lineRule="auto"/>
        <w:rPr>
          <w:ins w:id="512" w:author="Eyal Trabelsi" w:date="2021-10-16T10:00:00Z"/>
          <w:rFonts w:asciiTheme="majorBidi" w:hAnsiTheme="majorBidi" w:cstheme="majorBidi"/>
          <w:color w:val="000000" w:themeColor="text1"/>
          <w:rtl/>
        </w:rPr>
      </w:pPr>
    </w:p>
    <w:p w14:paraId="2EC891C1" w14:textId="5F8C579A" w:rsidR="00C7288E" w:rsidRDefault="00C7288E" w:rsidP="007D5F7F">
      <w:pPr>
        <w:spacing w:line="360" w:lineRule="auto"/>
        <w:rPr>
          <w:ins w:id="513" w:author="Eyal Trabelsi" w:date="2021-10-16T10:00:00Z"/>
          <w:rFonts w:asciiTheme="majorBidi" w:hAnsiTheme="majorBidi" w:cstheme="majorBidi"/>
          <w:color w:val="000000" w:themeColor="text1"/>
          <w:rtl/>
        </w:rPr>
      </w:pPr>
    </w:p>
    <w:p w14:paraId="3170D3F5" w14:textId="1E26C6A2" w:rsidR="006E16CF" w:rsidRPr="00601154" w:rsidRDefault="006E16CF">
      <w:pPr>
        <w:pStyle w:val="Heading1"/>
        <w:jc w:val="right"/>
        <w:rPr>
          <w:ins w:id="514" w:author="Eyal Trabelsi" w:date="2021-10-16T13:02:00Z"/>
          <w:rFonts w:asciiTheme="majorBidi" w:hAnsiTheme="majorBidi"/>
        </w:rPr>
        <w:pPrChange w:id="515" w:author="Eyal Trabelsi" w:date="2021-10-16T13:18:00Z">
          <w:pPr>
            <w:pStyle w:val="Heading1"/>
          </w:pPr>
        </w:pPrChange>
      </w:pPr>
      <w:ins w:id="516" w:author="Eyal Trabelsi" w:date="2021-10-16T13:04:00Z">
        <w:r>
          <w:rPr>
            <w:rFonts w:asciiTheme="majorBidi" w:hAnsiTheme="majorBidi" w:hint="cs"/>
            <w:rtl/>
          </w:rPr>
          <w:lastRenderedPageBreak/>
          <w:t>תוכן עניינים</w:t>
        </w:r>
      </w:ins>
    </w:p>
    <w:p w14:paraId="5F0B4C3F" w14:textId="686B8B3A" w:rsidR="006E16CF" w:rsidRPr="00B54D64" w:rsidRDefault="006E16CF">
      <w:pPr>
        <w:pStyle w:val="NormalWeb"/>
        <w:tabs>
          <w:tab w:val="left" w:pos="3291"/>
        </w:tabs>
        <w:bidi/>
        <w:spacing w:line="360" w:lineRule="auto"/>
        <w:rPr>
          <w:ins w:id="517" w:author="Eyal Trabelsi" w:date="2021-10-16T13:02:00Z"/>
          <w:rFonts w:asciiTheme="majorBidi" w:eastAsiaTheme="minorHAnsi" w:hAnsiTheme="majorBidi" w:cstheme="majorBidi"/>
          <w:color w:val="000000" w:themeColor="text1"/>
          <w:sz w:val="20"/>
          <w:szCs w:val="20"/>
          <w:rPrChange w:id="518" w:author="Eyal Trabelsi" w:date="2021-10-16T14:20:00Z">
            <w:rPr>
              <w:ins w:id="519" w:author="Eyal Trabelsi" w:date="2021-10-16T13:02:00Z"/>
              <w:rFonts w:asciiTheme="majorBidi" w:eastAsiaTheme="minorHAnsi" w:hAnsiTheme="majorBidi" w:cstheme="majorBidi"/>
              <w:color w:val="000000" w:themeColor="text1"/>
            </w:rPr>
          </w:rPrChange>
        </w:rPr>
        <w:pPrChange w:id="520" w:author="Eyal Trabelsi" w:date="2021-10-16T14:23:00Z">
          <w:pPr>
            <w:pStyle w:val="NormalWeb"/>
            <w:tabs>
              <w:tab w:val="left" w:pos="3291"/>
            </w:tabs>
            <w:spacing w:line="360" w:lineRule="auto"/>
          </w:pPr>
        </w:pPrChange>
      </w:pPr>
      <w:ins w:id="521" w:author="Eyal Trabelsi" w:date="2021-10-16T13:04:00Z">
        <w:r>
          <w:rPr>
            <w:rFonts w:asciiTheme="majorBidi" w:eastAsiaTheme="minorHAnsi" w:hAnsiTheme="majorBidi" w:cstheme="majorBidi" w:hint="cs"/>
            <w:color w:val="000000" w:themeColor="text1"/>
            <w:sz w:val="20"/>
            <w:szCs w:val="20"/>
            <w:rtl/>
          </w:rPr>
          <w:t>פרק 1: הקדמה ...................................</w:t>
        </w:r>
      </w:ins>
      <w:ins w:id="522" w:author="Eyal Trabelsi" w:date="2021-10-16T14:04:00Z">
        <w:r w:rsidR="00A474AF">
          <w:rPr>
            <w:rFonts w:asciiTheme="majorBidi" w:eastAsiaTheme="minorHAnsi" w:hAnsiTheme="majorBidi" w:cstheme="majorBidi" w:hint="cs"/>
            <w:color w:val="000000" w:themeColor="text1"/>
            <w:sz w:val="20"/>
            <w:szCs w:val="20"/>
            <w:rtl/>
          </w:rPr>
          <w:t>......................</w:t>
        </w:r>
      </w:ins>
      <w:ins w:id="523" w:author="Eyal Trabelsi" w:date="2021-10-16T13:04:00Z">
        <w:r>
          <w:rPr>
            <w:rFonts w:asciiTheme="majorBidi" w:eastAsiaTheme="minorHAnsi" w:hAnsiTheme="majorBidi" w:cstheme="majorBidi" w:hint="cs"/>
            <w:color w:val="000000" w:themeColor="text1"/>
            <w:sz w:val="20"/>
            <w:szCs w:val="20"/>
            <w:rtl/>
          </w:rPr>
          <w:t>.................................................9</w:t>
        </w:r>
        <w:r w:rsidRPr="002123DD">
          <w:rPr>
            <w:rFonts w:asciiTheme="majorBidi" w:eastAsiaTheme="minorHAnsi" w:hAnsiTheme="majorBidi" w:cstheme="majorBidi"/>
            <w:color w:val="000000" w:themeColor="text1"/>
            <w:sz w:val="20"/>
            <w:szCs w:val="20"/>
          </w:rPr>
          <w:br/>
        </w:r>
        <w:r>
          <w:rPr>
            <w:rFonts w:asciiTheme="majorBidi" w:eastAsiaTheme="minorHAnsi" w:hAnsiTheme="majorBidi" w:cstheme="majorBidi" w:hint="cs"/>
            <w:color w:val="000000" w:themeColor="text1"/>
            <w:sz w:val="20"/>
            <w:szCs w:val="20"/>
            <w:rtl/>
          </w:rPr>
          <w:t>ס</w:t>
        </w:r>
      </w:ins>
      <w:ins w:id="524" w:author="Eyal Trabelsi" w:date="2021-10-16T13:05:00Z">
        <w:r>
          <w:rPr>
            <w:rFonts w:asciiTheme="majorBidi" w:eastAsiaTheme="minorHAnsi" w:hAnsiTheme="majorBidi" w:cstheme="majorBidi" w:hint="cs"/>
            <w:color w:val="000000" w:themeColor="text1"/>
            <w:sz w:val="20"/>
            <w:szCs w:val="20"/>
            <w:rtl/>
          </w:rPr>
          <w:t>עיף</w:t>
        </w:r>
      </w:ins>
      <w:ins w:id="525" w:author="Eyal Trabelsi" w:date="2021-10-16T13:04:00Z">
        <w:r>
          <w:rPr>
            <w:rFonts w:asciiTheme="majorBidi" w:eastAsiaTheme="minorHAnsi" w:hAnsiTheme="majorBidi" w:cstheme="majorBidi" w:hint="cs"/>
            <w:color w:val="000000" w:themeColor="text1"/>
            <w:sz w:val="20"/>
            <w:szCs w:val="20"/>
            <w:rtl/>
          </w:rPr>
          <w:t xml:space="preserve"> 1</w:t>
        </w:r>
      </w:ins>
      <w:ins w:id="526" w:author="Eyal Trabelsi" w:date="2021-10-16T13:05:00Z">
        <w:r>
          <w:rPr>
            <w:rFonts w:asciiTheme="majorBidi" w:eastAsiaTheme="minorHAnsi" w:hAnsiTheme="majorBidi" w:cstheme="majorBidi" w:hint="cs"/>
            <w:color w:val="000000" w:themeColor="text1"/>
            <w:sz w:val="20"/>
            <w:szCs w:val="20"/>
            <w:rtl/>
          </w:rPr>
          <w:t>.1</w:t>
        </w:r>
      </w:ins>
      <w:ins w:id="527" w:author="Eyal Trabelsi" w:date="2021-10-16T13:04:00Z">
        <w:r>
          <w:rPr>
            <w:rFonts w:asciiTheme="majorBidi" w:eastAsiaTheme="minorHAnsi" w:hAnsiTheme="majorBidi" w:cstheme="majorBidi" w:hint="cs"/>
            <w:color w:val="000000" w:themeColor="text1"/>
            <w:sz w:val="20"/>
            <w:szCs w:val="20"/>
            <w:rtl/>
          </w:rPr>
          <w:t xml:space="preserve">: </w:t>
        </w:r>
      </w:ins>
      <w:ins w:id="528" w:author="Eyal Trabelsi" w:date="2021-10-16T13:05:00Z">
        <w:r>
          <w:rPr>
            <w:rFonts w:asciiTheme="majorBidi" w:eastAsiaTheme="minorHAnsi" w:hAnsiTheme="majorBidi" w:cstheme="majorBidi" w:hint="cs"/>
            <w:color w:val="000000" w:themeColor="text1"/>
            <w:sz w:val="20"/>
            <w:szCs w:val="20"/>
            <w:rtl/>
          </w:rPr>
          <w:t>הגדרת הבעיה</w:t>
        </w:r>
      </w:ins>
      <w:ins w:id="529" w:author="Eyal Trabelsi" w:date="2021-10-16T13:04:00Z">
        <w:r>
          <w:rPr>
            <w:rFonts w:asciiTheme="majorBidi" w:eastAsiaTheme="minorHAnsi" w:hAnsiTheme="majorBidi" w:cstheme="majorBidi" w:hint="cs"/>
            <w:color w:val="000000" w:themeColor="text1"/>
            <w:sz w:val="20"/>
            <w:szCs w:val="20"/>
            <w:rtl/>
          </w:rPr>
          <w:t>.............................................</w:t>
        </w:r>
      </w:ins>
      <w:ins w:id="530" w:author="Eyal Trabelsi" w:date="2021-10-16T14:04:00Z">
        <w:r w:rsidR="00A474AF">
          <w:rPr>
            <w:rFonts w:asciiTheme="majorBidi" w:eastAsiaTheme="minorHAnsi" w:hAnsiTheme="majorBidi" w:cstheme="majorBidi" w:hint="cs"/>
            <w:color w:val="000000" w:themeColor="text1"/>
            <w:sz w:val="20"/>
            <w:szCs w:val="20"/>
            <w:rtl/>
          </w:rPr>
          <w:t>..........</w:t>
        </w:r>
      </w:ins>
      <w:ins w:id="531" w:author="Eyal Trabelsi" w:date="2021-10-16T13:04:00Z">
        <w:r>
          <w:rPr>
            <w:rFonts w:asciiTheme="majorBidi" w:eastAsiaTheme="minorHAnsi" w:hAnsiTheme="majorBidi" w:cstheme="majorBidi" w:hint="cs"/>
            <w:color w:val="000000" w:themeColor="text1"/>
            <w:sz w:val="20"/>
            <w:szCs w:val="20"/>
            <w:rtl/>
          </w:rPr>
          <w:t>.......................................9</w:t>
        </w:r>
      </w:ins>
      <w:ins w:id="532" w:author="Eyal Trabelsi" w:date="2021-10-16T13:05:00Z">
        <w:r>
          <w:rPr>
            <w:rFonts w:asciiTheme="majorBidi" w:eastAsiaTheme="minorHAnsi" w:hAnsiTheme="majorBidi" w:cstheme="majorBidi"/>
            <w:color w:val="000000" w:themeColor="text1"/>
            <w:sz w:val="20"/>
            <w:szCs w:val="20"/>
            <w:rtl/>
          </w:rPr>
          <w:br/>
        </w:r>
        <w:r>
          <w:rPr>
            <w:rFonts w:asciiTheme="majorBidi" w:eastAsiaTheme="minorHAnsi" w:hAnsiTheme="majorBidi" w:cstheme="majorBidi" w:hint="cs"/>
            <w:color w:val="000000" w:themeColor="text1"/>
            <w:sz w:val="20"/>
            <w:szCs w:val="20"/>
            <w:rtl/>
          </w:rPr>
          <w:t>סעיף 1.2: מוטיבציה ............................................................</w:t>
        </w:r>
      </w:ins>
      <w:ins w:id="533" w:author="Eyal Trabelsi" w:date="2021-10-16T14:04:00Z">
        <w:r w:rsidR="00A474AF">
          <w:rPr>
            <w:rFonts w:asciiTheme="majorBidi" w:eastAsiaTheme="minorHAnsi" w:hAnsiTheme="majorBidi" w:cstheme="majorBidi" w:hint="cs"/>
            <w:color w:val="000000" w:themeColor="text1"/>
            <w:sz w:val="20"/>
            <w:szCs w:val="20"/>
            <w:rtl/>
          </w:rPr>
          <w:t>...............</w:t>
        </w:r>
      </w:ins>
      <w:ins w:id="534" w:author="Eyal Trabelsi" w:date="2021-10-16T13:05:00Z">
        <w:r>
          <w:rPr>
            <w:rFonts w:asciiTheme="majorBidi" w:eastAsiaTheme="minorHAnsi" w:hAnsiTheme="majorBidi" w:cstheme="majorBidi" w:hint="cs"/>
            <w:color w:val="000000" w:themeColor="text1"/>
            <w:sz w:val="20"/>
            <w:szCs w:val="20"/>
            <w:rtl/>
          </w:rPr>
          <w:t>........................9</w:t>
        </w:r>
        <w:r w:rsidRPr="002123DD">
          <w:rPr>
            <w:rFonts w:asciiTheme="majorBidi" w:eastAsiaTheme="minorHAnsi" w:hAnsiTheme="majorBidi" w:cstheme="majorBidi"/>
            <w:color w:val="000000" w:themeColor="text1"/>
            <w:sz w:val="20"/>
            <w:szCs w:val="20"/>
          </w:rPr>
          <w:br/>
        </w:r>
        <w:r>
          <w:rPr>
            <w:rFonts w:asciiTheme="majorBidi" w:eastAsiaTheme="minorHAnsi" w:hAnsiTheme="majorBidi" w:cstheme="majorBidi" w:hint="cs"/>
            <w:color w:val="000000" w:themeColor="text1"/>
            <w:sz w:val="20"/>
            <w:szCs w:val="20"/>
            <w:rtl/>
          </w:rPr>
          <w:t>סעיף 1.3: תרו</w:t>
        </w:r>
      </w:ins>
      <w:ins w:id="535" w:author="Eyal Trabelsi" w:date="2021-10-16T13:06:00Z">
        <w:r>
          <w:rPr>
            <w:rFonts w:asciiTheme="majorBidi" w:eastAsiaTheme="minorHAnsi" w:hAnsiTheme="majorBidi" w:cstheme="majorBidi" w:hint="cs"/>
            <w:color w:val="000000" w:themeColor="text1"/>
            <w:sz w:val="20"/>
            <w:szCs w:val="20"/>
            <w:rtl/>
          </w:rPr>
          <w:t>מות המחקר</w:t>
        </w:r>
      </w:ins>
      <w:ins w:id="536" w:author="Eyal Trabelsi" w:date="2021-10-16T13:05:00Z">
        <w:r>
          <w:rPr>
            <w:rFonts w:asciiTheme="majorBidi" w:eastAsiaTheme="minorHAnsi" w:hAnsiTheme="majorBidi" w:cstheme="majorBidi" w:hint="cs"/>
            <w:color w:val="000000" w:themeColor="text1"/>
            <w:sz w:val="20"/>
            <w:szCs w:val="20"/>
            <w:rtl/>
          </w:rPr>
          <w:t xml:space="preserve"> ...................................................................</w:t>
        </w:r>
      </w:ins>
      <w:ins w:id="537" w:author="Eyal Trabelsi" w:date="2021-10-16T14:04:00Z">
        <w:r w:rsidR="00A474AF">
          <w:rPr>
            <w:rFonts w:asciiTheme="majorBidi" w:eastAsiaTheme="minorHAnsi" w:hAnsiTheme="majorBidi" w:cstheme="majorBidi" w:hint="cs"/>
            <w:color w:val="000000" w:themeColor="text1"/>
            <w:sz w:val="20"/>
            <w:szCs w:val="20"/>
            <w:rtl/>
          </w:rPr>
          <w:t>......</w:t>
        </w:r>
      </w:ins>
      <w:ins w:id="538" w:author="Eyal Trabelsi" w:date="2021-10-16T13:05:00Z">
        <w:r>
          <w:rPr>
            <w:rFonts w:asciiTheme="majorBidi" w:eastAsiaTheme="minorHAnsi" w:hAnsiTheme="majorBidi" w:cstheme="majorBidi" w:hint="cs"/>
            <w:color w:val="000000" w:themeColor="text1"/>
            <w:sz w:val="20"/>
            <w:szCs w:val="20"/>
            <w:rtl/>
          </w:rPr>
          <w:t>.................</w:t>
        </w:r>
      </w:ins>
      <w:ins w:id="539" w:author="Eyal Trabelsi" w:date="2021-10-16T13:06:00Z">
        <w:r>
          <w:rPr>
            <w:rFonts w:asciiTheme="majorBidi" w:eastAsiaTheme="minorHAnsi" w:hAnsiTheme="majorBidi" w:cstheme="majorBidi" w:hint="cs"/>
            <w:color w:val="000000" w:themeColor="text1"/>
            <w:sz w:val="20"/>
            <w:szCs w:val="20"/>
            <w:rtl/>
          </w:rPr>
          <w:t>10</w:t>
        </w:r>
      </w:ins>
      <w:ins w:id="540" w:author="Eyal Trabelsi" w:date="2021-10-16T13:05:00Z">
        <w:r w:rsidRPr="002123DD">
          <w:rPr>
            <w:rFonts w:asciiTheme="majorBidi" w:eastAsiaTheme="minorHAnsi" w:hAnsiTheme="majorBidi" w:cstheme="majorBidi"/>
            <w:color w:val="000000" w:themeColor="text1"/>
            <w:sz w:val="20"/>
            <w:szCs w:val="20"/>
          </w:rPr>
          <w:br/>
        </w:r>
        <w:r>
          <w:rPr>
            <w:rFonts w:asciiTheme="majorBidi" w:eastAsiaTheme="minorHAnsi" w:hAnsiTheme="majorBidi" w:cstheme="majorBidi" w:hint="cs"/>
            <w:color w:val="000000" w:themeColor="text1"/>
            <w:sz w:val="20"/>
            <w:szCs w:val="20"/>
            <w:rtl/>
          </w:rPr>
          <w:t>סעיף 1.</w:t>
        </w:r>
      </w:ins>
      <w:ins w:id="541" w:author="Eyal Trabelsi" w:date="2021-10-16T13:06:00Z">
        <w:r>
          <w:rPr>
            <w:rFonts w:asciiTheme="majorBidi" w:eastAsiaTheme="minorHAnsi" w:hAnsiTheme="majorBidi" w:cstheme="majorBidi" w:hint="cs"/>
            <w:color w:val="000000" w:themeColor="text1"/>
            <w:sz w:val="20"/>
            <w:szCs w:val="20"/>
            <w:rtl/>
          </w:rPr>
          <w:t>4</w:t>
        </w:r>
      </w:ins>
      <w:ins w:id="542" w:author="Eyal Trabelsi" w:date="2021-10-16T13:05:00Z">
        <w:r>
          <w:rPr>
            <w:rFonts w:asciiTheme="majorBidi" w:eastAsiaTheme="minorHAnsi" w:hAnsiTheme="majorBidi" w:cstheme="majorBidi" w:hint="cs"/>
            <w:color w:val="000000" w:themeColor="text1"/>
            <w:sz w:val="20"/>
            <w:szCs w:val="20"/>
            <w:rtl/>
          </w:rPr>
          <w:t xml:space="preserve">: </w:t>
        </w:r>
      </w:ins>
      <w:ins w:id="543" w:author="Eyal Trabelsi" w:date="2021-10-16T13:06:00Z">
        <w:r>
          <w:rPr>
            <w:rFonts w:asciiTheme="majorBidi" w:eastAsiaTheme="minorHAnsi" w:hAnsiTheme="majorBidi" w:cstheme="majorBidi" w:hint="cs"/>
            <w:color w:val="000000" w:themeColor="text1"/>
            <w:sz w:val="20"/>
            <w:szCs w:val="20"/>
            <w:rtl/>
          </w:rPr>
          <w:t>מבנה התזה</w:t>
        </w:r>
      </w:ins>
      <w:ins w:id="544" w:author="Eyal Trabelsi" w:date="2021-10-16T13:05:00Z">
        <w:r>
          <w:rPr>
            <w:rFonts w:asciiTheme="majorBidi" w:eastAsiaTheme="minorHAnsi" w:hAnsiTheme="majorBidi" w:cstheme="majorBidi" w:hint="cs"/>
            <w:color w:val="000000" w:themeColor="text1"/>
            <w:sz w:val="20"/>
            <w:szCs w:val="20"/>
            <w:rtl/>
          </w:rPr>
          <w:t xml:space="preserve"> ...................................................................................</w:t>
        </w:r>
      </w:ins>
      <w:ins w:id="545" w:author="Eyal Trabelsi" w:date="2021-10-16T14:04:00Z">
        <w:r w:rsidR="00A474AF">
          <w:rPr>
            <w:rFonts w:asciiTheme="majorBidi" w:eastAsiaTheme="minorHAnsi" w:hAnsiTheme="majorBidi" w:cstheme="majorBidi" w:hint="cs"/>
            <w:color w:val="000000" w:themeColor="text1"/>
            <w:sz w:val="20"/>
            <w:szCs w:val="20"/>
            <w:rtl/>
          </w:rPr>
          <w:t>............</w:t>
        </w:r>
      </w:ins>
      <w:ins w:id="546" w:author="Eyal Trabelsi" w:date="2021-10-16T13:05:00Z">
        <w:r>
          <w:rPr>
            <w:rFonts w:asciiTheme="majorBidi" w:eastAsiaTheme="minorHAnsi" w:hAnsiTheme="majorBidi" w:cstheme="majorBidi" w:hint="cs"/>
            <w:color w:val="000000" w:themeColor="text1"/>
            <w:sz w:val="20"/>
            <w:szCs w:val="20"/>
            <w:rtl/>
          </w:rPr>
          <w:t>.</w:t>
        </w:r>
      </w:ins>
      <w:ins w:id="547" w:author="Eyal Trabelsi" w:date="2021-10-16T13:06:00Z">
        <w:r>
          <w:rPr>
            <w:rFonts w:asciiTheme="majorBidi" w:eastAsiaTheme="minorHAnsi" w:hAnsiTheme="majorBidi" w:cstheme="majorBidi" w:hint="cs"/>
            <w:color w:val="000000" w:themeColor="text1"/>
            <w:sz w:val="20"/>
            <w:szCs w:val="20"/>
            <w:rtl/>
          </w:rPr>
          <w:t>10</w:t>
        </w:r>
      </w:ins>
      <w:ins w:id="548" w:author="Eyal Trabelsi" w:date="2021-10-16T13:05:00Z">
        <w:r w:rsidRPr="002123DD">
          <w:rPr>
            <w:rFonts w:asciiTheme="majorBidi" w:eastAsiaTheme="minorHAnsi" w:hAnsiTheme="majorBidi" w:cstheme="majorBidi"/>
            <w:color w:val="000000" w:themeColor="text1"/>
            <w:sz w:val="20"/>
            <w:szCs w:val="20"/>
          </w:rPr>
          <w:br/>
        </w:r>
      </w:ins>
      <w:ins w:id="549" w:author="Eyal Trabelsi" w:date="2021-10-16T13:06:00Z">
        <w:r>
          <w:rPr>
            <w:rFonts w:asciiTheme="majorBidi" w:eastAsiaTheme="minorHAnsi" w:hAnsiTheme="majorBidi" w:cstheme="majorBidi" w:hint="cs"/>
            <w:color w:val="000000" w:themeColor="text1"/>
            <w:sz w:val="20"/>
            <w:szCs w:val="20"/>
            <w:rtl/>
          </w:rPr>
          <w:t>פרק</w:t>
        </w:r>
      </w:ins>
      <w:ins w:id="550" w:author="Eyal Trabelsi" w:date="2021-10-16T13:05:00Z">
        <w:r>
          <w:rPr>
            <w:rFonts w:asciiTheme="majorBidi" w:eastAsiaTheme="minorHAnsi" w:hAnsiTheme="majorBidi" w:cstheme="majorBidi" w:hint="cs"/>
            <w:color w:val="000000" w:themeColor="text1"/>
            <w:sz w:val="20"/>
            <w:szCs w:val="20"/>
            <w:rtl/>
          </w:rPr>
          <w:t xml:space="preserve"> </w:t>
        </w:r>
      </w:ins>
      <w:ins w:id="551" w:author="Eyal Trabelsi" w:date="2021-10-16T13:06:00Z">
        <w:r>
          <w:rPr>
            <w:rFonts w:asciiTheme="majorBidi" w:eastAsiaTheme="minorHAnsi" w:hAnsiTheme="majorBidi" w:cstheme="majorBidi" w:hint="cs"/>
            <w:color w:val="000000" w:themeColor="text1"/>
            <w:sz w:val="20"/>
            <w:szCs w:val="20"/>
            <w:rtl/>
          </w:rPr>
          <w:t>2</w:t>
        </w:r>
      </w:ins>
      <w:ins w:id="552" w:author="Eyal Trabelsi" w:date="2021-10-16T13:05:00Z">
        <w:r>
          <w:rPr>
            <w:rFonts w:asciiTheme="majorBidi" w:eastAsiaTheme="minorHAnsi" w:hAnsiTheme="majorBidi" w:cstheme="majorBidi" w:hint="cs"/>
            <w:color w:val="000000" w:themeColor="text1"/>
            <w:sz w:val="20"/>
            <w:szCs w:val="20"/>
            <w:rtl/>
          </w:rPr>
          <w:t xml:space="preserve">: </w:t>
        </w:r>
      </w:ins>
      <w:ins w:id="553" w:author="Eyal Trabelsi" w:date="2021-10-16T13:06:00Z">
        <w:r>
          <w:rPr>
            <w:rFonts w:asciiTheme="majorBidi" w:eastAsiaTheme="minorHAnsi" w:hAnsiTheme="majorBidi" w:cstheme="majorBidi" w:hint="cs"/>
            <w:color w:val="000000" w:themeColor="text1"/>
            <w:sz w:val="20"/>
            <w:szCs w:val="20"/>
            <w:rtl/>
          </w:rPr>
          <w:t>רקע ו</w:t>
        </w:r>
      </w:ins>
      <w:ins w:id="554" w:author="Eyal Trabelsi" w:date="2021-10-16T13:07:00Z">
        <w:r>
          <w:rPr>
            <w:rFonts w:asciiTheme="majorBidi" w:eastAsiaTheme="minorHAnsi" w:hAnsiTheme="majorBidi" w:cstheme="majorBidi" w:hint="cs"/>
            <w:color w:val="000000" w:themeColor="text1"/>
            <w:sz w:val="20"/>
            <w:szCs w:val="20"/>
            <w:rtl/>
          </w:rPr>
          <w:t>עבודות בתחום</w:t>
        </w:r>
      </w:ins>
      <w:ins w:id="555" w:author="Eyal Trabelsi" w:date="2021-10-16T13:05:00Z">
        <w:r>
          <w:rPr>
            <w:rFonts w:asciiTheme="majorBidi" w:eastAsiaTheme="minorHAnsi" w:hAnsiTheme="majorBidi" w:cstheme="majorBidi" w:hint="cs"/>
            <w:color w:val="000000" w:themeColor="text1"/>
            <w:sz w:val="20"/>
            <w:szCs w:val="20"/>
            <w:rtl/>
          </w:rPr>
          <w:t xml:space="preserve"> .......................................................................</w:t>
        </w:r>
      </w:ins>
      <w:ins w:id="556" w:author="Eyal Trabelsi" w:date="2021-10-16T14:04:00Z">
        <w:r w:rsidR="00A474AF">
          <w:rPr>
            <w:rFonts w:asciiTheme="majorBidi" w:eastAsiaTheme="minorHAnsi" w:hAnsiTheme="majorBidi" w:cstheme="majorBidi" w:hint="cs"/>
            <w:color w:val="000000" w:themeColor="text1"/>
            <w:sz w:val="20"/>
            <w:szCs w:val="20"/>
            <w:rtl/>
          </w:rPr>
          <w:t>....</w:t>
        </w:r>
      </w:ins>
      <w:ins w:id="557" w:author="Eyal Trabelsi" w:date="2021-10-16T13:05:00Z">
        <w:r>
          <w:rPr>
            <w:rFonts w:asciiTheme="majorBidi" w:eastAsiaTheme="minorHAnsi" w:hAnsiTheme="majorBidi" w:cstheme="majorBidi" w:hint="cs"/>
            <w:color w:val="000000" w:themeColor="text1"/>
            <w:sz w:val="20"/>
            <w:szCs w:val="20"/>
            <w:rtl/>
          </w:rPr>
          <w:t>.............</w:t>
        </w:r>
      </w:ins>
      <w:ins w:id="558" w:author="Eyal Trabelsi" w:date="2021-10-16T13:07:00Z">
        <w:r>
          <w:rPr>
            <w:rFonts w:asciiTheme="majorBidi" w:eastAsiaTheme="minorHAnsi" w:hAnsiTheme="majorBidi" w:cstheme="majorBidi" w:hint="cs"/>
            <w:color w:val="000000" w:themeColor="text1"/>
            <w:sz w:val="20"/>
            <w:szCs w:val="20"/>
            <w:rtl/>
          </w:rPr>
          <w:t>12</w:t>
        </w:r>
      </w:ins>
      <w:ins w:id="559" w:author="Eyal Trabelsi" w:date="2021-10-16T13:05:00Z">
        <w:r w:rsidRPr="002123DD">
          <w:rPr>
            <w:rFonts w:asciiTheme="majorBidi" w:eastAsiaTheme="minorHAnsi" w:hAnsiTheme="majorBidi" w:cstheme="majorBidi"/>
            <w:color w:val="000000" w:themeColor="text1"/>
            <w:sz w:val="20"/>
            <w:szCs w:val="20"/>
          </w:rPr>
          <w:br/>
        </w:r>
        <w:r>
          <w:rPr>
            <w:rFonts w:asciiTheme="majorBidi" w:eastAsiaTheme="minorHAnsi" w:hAnsiTheme="majorBidi" w:cstheme="majorBidi" w:hint="cs"/>
            <w:color w:val="000000" w:themeColor="text1"/>
            <w:sz w:val="20"/>
            <w:szCs w:val="20"/>
            <w:rtl/>
          </w:rPr>
          <w:t xml:space="preserve">סעיף </w:t>
        </w:r>
      </w:ins>
      <w:ins w:id="560" w:author="Eyal Trabelsi" w:date="2021-10-16T13:07:00Z">
        <w:r>
          <w:rPr>
            <w:rFonts w:asciiTheme="majorBidi" w:eastAsiaTheme="minorHAnsi" w:hAnsiTheme="majorBidi" w:cstheme="majorBidi" w:hint="cs"/>
            <w:color w:val="000000" w:themeColor="text1"/>
            <w:sz w:val="20"/>
            <w:szCs w:val="20"/>
            <w:rtl/>
          </w:rPr>
          <w:t>2</w:t>
        </w:r>
      </w:ins>
      <w:ins w:id="561" w:author="Eyal Trabelsi" w:date="2021-10-16T13:05:00Z">
        <w:r>
          <w:rPr>
            <w:rFonts w:asciiTheme="majorBidi" w:eastAsiaTheme="minorHAnsi" w:hAnsiTheme="majorBidi" w:cstheme="majorBidi" w:hint="cs"/>
            <w:color w:val="000000" w:themeColor="text1"/>
            <w:sz w:val="20"/>
            <w:szCs w:val="20"/>
            <w:rtl/>
          </w:rPr>
          <w:t xml:space="preserve">.1: </w:t>
        </w:r>
      </w:ins>
      <w:ins w:id="562" w:author="Eyal Trabelsi" w:date="2021-10-16T13:07:00Z">
        <w:r>
          <w:rPr>
            <w:rFonts w:asciiTheme="majorBidi" w:eastAsiaTheme="minorHAnsi" w:hAnsiTheme="majorBidi" w:cstheme="majorBidi" w:hint="cs"/>
            <w:color w:val="000000" w:themeColor="text1"/>
            <w:sz w:val="20"/>
            <w:szCs w:val="20"/>
            <w:rtl/>
          </w:rPr>
          <w:t>פגמ</w:t>
        </w:r>
      </w:ins>
      <w:ins w:id="563" w:author="Eyal Trabelsi" w:date="2021-10-16T13:08:00Z">
        <w:r>
          <w:rPr>
            <w:rFonts w:asciiTheme="majorBidi" w:eastAsiaTheme="minorHAnsi" w:hAnsiTheme="majorBidi" w:cstheme="majorBidi" w:hint="cs"/>
            <w:color w:val="000000" w:themeColor="text1"/>
            <w:sz w:val="20"/>
            <w:szCs w:val="20"/>
            <w:rtl/>
          </w:rPr>
          <w:t xml:space="preserve">ים נפוצים </w:t>
        </w:r>
      </w:ins>
      <w:ins w:id="564" w:author="Eyal Trabelsi" w:date="2021-10-16T13:05:00Z">
        <w:r>
          <w:rPr>
            <w:rFonts w:asciiTheme="majorBidi" w:eastAsiaTheme="minorHAnsi" w:hAnsiTheme="majorBidi" w:cstheme="majorBidi" w:hint="cs"/>
            <w:color w:val="000000" w:themeColor="text1"/>
            <w:sz w:val="20"/>
            <w:szCs w:val="20"/>
            <w:rtl/>
          </w:rPr>
          <w:t>.....................................</w:t>
        </w:r>
      </w:ins>
      <w:ins w:id="565" w:author="Eyal Trabelsi" w:date="2021-10-16T14:04:00Z">
        <w:r w:rsidR="00A474AF">
          <w:rPr>
            <w:rFonts w:asciiTheme="majorBidi" w:eastAsiaTheme="minorHAnsi" w:hAnsiTheme="majorBidi" w:cstheme="majorBidi"/>
            <w:color w:val="000000" w:themeColor="text1"/>
            <w:sz w:val="20"/>
            <w:szCs w:val="20"/>
          </w:rPr>
          <w:t>.......</w:t>
        </w:r>
      </w:ins>
      <w:ins w:id="566" w:author="Eyal Trabelsi" w:date="2021-10-16T14:05:00Z">
        <w:r w:rsidR="00A474AF">
          <w:rPr>
            <w:rFonts w:asciiTheme="majorBidi" w:eastAsiaTheme="minorHAnsi" w:hAnsiTheme="majorBidi" w:cstheme="majorBidi"/>
            <w:color w:val="000000" w:themeColor="text1"/>
            <w:sz w:val="20"/>
            <w:szCs w:val="20"/>
          </w:rPr>
          <w:t>..</w:t>
        </w:r>
      </w:ins>
      <w:ins w:id="567" w:author="Eyal Trabelsi" w:date="2021-10-16T13:05:00Z">
        <w:r>
          <w:rPr>
            <w:rFonts w:asciiTheme="majorBidi" w:eastAsiaTheme="minorHAnsi" w:hAnsiTheme="majorBidi" w:cstheme="majorBidi" w:hint="cs"/>
            <w:color w:val="000000" w:themeColor="text1"/>
            <w:sz w:val="20"/>
            <w:szCs w:val="20"/>
            <w:rtl/>
          </w:rPr>
          <w:t>...............................................</w:t>
        </w:r>
      </w:ins>
      <w:ins w:id="568" w:author="Eyal Trabelsi" w:date="2021-10-16T13:08:00Z">
        <w:r>
          <w:rPr>
            <w:rFonts w:asciiTheme="majorBidi" w:eastAsiaTheme="minorHAnsi" w:hAnsiTheme="majorBidi" w:cstheme="majorBidi" w:hint="cs"/>
            <w:color w:val="000000" w:themeColor="text1"/>
            <w:sz w:val="20"/>
            <w:szCs w:val="20"/>
            <w:rtl/>
          </w:rPr>
          <w:t>13</w:t>
        </w:r>
      </w:ins>
      <w:ins w:id="569" w:author="Eyal Trabelsi" w:date="2021-10-16T13:05:00Z">
        <w:r w:rsidRPr="002123DD">
          <w:rPr>
            <w:rFonts w:asciiTheme="majorBidi" w:eastAsiaTheme="minorHAnsi" w:hAnsiTheme="majorBidi" w:cstheme="majorBidi"/>
            <w:color w:val="000000" w:themeColor="text1"/>
            <w:sz w:val="20"/>
            <w:szCs w:val="20"/>
          </w:rPr>
          <w:br/>
        </w:r>
        <w:r>
          <w:rPr>
            <w:rFonts w:asciiTheme="majorBidi" w:eastAsiaTheme="minorHAnsi" w:hAnsiTheme="majorBidi" w:cstheme="majorBidi" w:hint="cs"/>
            <w:color w:val="000000" w:themeColor="text1"/>
            <w:sz w:val="20"/>
            <w:szCs w:val="20"/>
            <w:rtl/>
          </w:rPr>
          <w:t xml:space="preserve">סעיף </w:t>
        </w:r>
      </w:ins>
      <w:ins w:id="570" w:author="Eyal Trabelsi" w:date="2021-10-16T13:08:00Z">
        <w:r>
          <w:rPr>
            <w:rFonts w:asciiTheme="majorBidi" w:eastAsiaTheme="minorHAnsi" w:hAnsiTheme="majorBidi" w:cstheme="majorBidi" w:hint="cs"/>
            <w:color w:val="000000" w:themeColor="text1"/>
            <w:sz w:val="20"/>
            <w:szCs w:val="20"/>
            <w:rtl/>
          </w:rPr>
          <w:t>2</w:t>
        </w:r>
      </w:ins>
      <w:ins w:id="571" w:author="Eyal Trabelsi" w:date="2021-10-16T13:05:00Z">
        <w:r>
          <w:rPr>
            <w:rFonts w:asciiTheme="majorBidi" w:eastAsiaTheme="minorHAnsi" w:hAnsiTheme="majorBidi" w:cstheme="majorBidi" w:hint="cs"/>
            <w:color w:val="000000" w:themeColor="text1"/>
            <w:sz w:val="20"/>
            <w:szCs w:val="20"/>
            <w:rtl/>
          </w:rPr>
          <w:t>.</w:t>
        </w:r>
      </w:ins>
      <w:ins w:id="572" w:author="Eyal Trabelsi" w:date="2021-10-16T13:08:00Z">
        <w:r>
          <w:rPr>
            <w:rFonts w:asciiTheme="majorBidi" w:eastAsiaTheme="minorHAnsi" w:hAnsiTheme="majorBidi" w:cstheme="majorBidi" w:hint="cs"/>
            <w:color w:val="000000" w:themeColor="text1"/>
            <w:sz w:val="20"/>
            <w:szCs w:val="20"/>
            <w:rtl/>
          </w:rPr>
          <w:t>2</w:t>
        </w:r>
      </w:ins>
      <w:ins w:id="573" w:author="Eyal Trabelsi" w:date="2021-10-16T13:05:00Z">
        <w:r>
          <w:rPr>
            <w:rFonts w:asciiTheme="majorBidi" w:eastAsiaTheme="minorHAnsi" w:hAnsiTheme="majorBidi" w:cstheme="majorBidi" w:hint="cs"/>
            <w:color w:val="000000" w:themeColor="text1"/>
            <w:sz w:val="20"/>
            <w:szCs w:val="20"/>
            <w:rtl/>
          </w:rPr>
          <w:t xml:space="preserve">: </w:t>
        </w:r>
      </w:ins>
      <w:ins w:id="574" w:author="Eyal Trabelsi" w:date="2021-10-16T13:08:00Z">
        <w:r>
          <w:rPr>
            <w:rFonts w:asciiTheme="majorBidi" w:eastAsiaTheme="minorHAnsi" w:hAnsiTheme="majorBidi" w:cstheme="majorBidi" w:hint="cs"/>
            <w:color w:val="000000" w:themeColor="text1"/>
            <w:sz w:val="20"/>
            <w:szCs w:val="20"/>
            <w:rtl/>
          </w:rPr>
          <w:t>הסבר על תכנית הרצה של מבני נתונים</w:t>
        </w:r>
      </w:ins>
      <w:ins w:id="575" w:author="Eyal Trabelsi" w:date="2021-10-16T13:05:00Z">
        <w:r>
          <w:rPr>
            <w:rFonts w:asciiTheme="majorBidi" w:eastAsiaTheme="minorHAnsi" w:hAnsiTheme="majorBidi" w:cstheme="majorBidi" w:hint="cs"/>
            <w:color w:val="000000" w:themeColor="text1"/>
            <w:sz w:val="20"/>
            <w:szCs w:val="20"/>
            <w:rtl/>
          </w:rPr>
          <w:t xml:space="preserve"> ............................................................</w:t>
        </w:r>
      </w:ins>
      <w:ins w:id="576" w:author="Eyal Trabelsi" w:date="2021-10-16T13:09:00Z">
        <w:r>
          <w:rPr>
            <w:rFonts w:asciiTheme="majorBidi" w:eastAsiaTheme="minorHAnsi" w:hAnsiTheme="majorBidi" w:cstheme="majorBidi" w:hint="cs"/>
            <w:color w:val="000000" w:themeColor="text1"/>
            <w:sz w:val="20"/>
            <w:szCs w:val="20"/>
            <w:rtl/>
          </w:rPr>
          <w:t>1</w:t>
        </w:r>
      </w:ins>
      <w:ins w:id="577" w:author="Eyal Trabelsi" w:date="2021-10-16T13:40:00Z">
        <w:r w:rsidR="00AB2A72">
          <w:rPr>
            <w:rFonts w:asciiTheme="majorBidi" w:eastAsiaTheme="minorHAnsi" w:hAnsiTheme="majorBidi" w:cstheme="majorBidi" w:hint="cs"/>
            <w:color w:val="000000" w:themeColor="text1"/>
            <w:sz w:val="20"/>
            <w:szCs w:val="20"/>
            <w:rtl/>
          </w:rPr>
          <w:t>4</w:t>
        </w:r>
      </w:ins>
      <w:ins w:id="578" w:author="Eyal Trabelsi" w:date="2021-10-16T13:05:00Z">
        <w:r w:rsidRPr="002123DD">
          <w:rPr>
            <w:rFonts w:asciiTheme="majorBidi" w:eastAsiaTheme="minorHAnsi" w:hAnsiTheme="majorBidi" w:cstheme="majorBidi"/>
            <w:color w:val="000000" w:themeColor="text1"/>
            <w:sz w:val="20"/>
            <w:szCs w:val="20"/>
          </w:rPr>
          <w:br/>
        </w:r>
        <w:r>
          <w:rPr>
            <w:rFonts w:asciiTheme="majorBidi" w:eastAsiaTheme="minorHAnsi" w:hAnsiTheme="majorBidi" w:cstheme="majorBidi" w:hint="cs"/>
            <w:color w:val="000000" w:themeColor="text1"/>
            <w:sz w:val="20"/>
            <w:szCs w:val="20"/>
            <w:rtl/>
          </w:rPr>
          <w:t xml:space="preserve">סעיף </w:t>
        </w:r>
      </w:ins>
      <w:ins w:id="579" w:author="Eyal Trabelsi" w:date="2021-10-16T13:25:00Z">
        <w:r w:rsidR="005B40A3">
          <w:rPr>
            <w:rFonts w:asciiTheme="majorBidi" w:eastAsiaTheme="minorHAnsi" w:hAnsiTheme="majorBidi" w:cstheme="majorBidi"/>
            <w:color w:val="000000" w:themeColor="text1"/>
            <w:sz w:val="20"/>
            <w:szCs w:val="20"/>
          </w:rPr>
          <w:t>3</w:t>
        </w:r>
      </w:ins>
      <w:ins w:id="580" w:author="Eyal Trabelsi" w:date="2021-10-16T13:05:00Z">
        <w:r>
          <w:rPr>
            <w:rFonts w:asciiTheme="majorBidi" w:eastAsiaTheme="minorHAnsi" w:hAnsiTheme="majorBidi" w:cstheme="majorBidi" w:hint="cs"/>
            <w:color w:val="000000" w:themeColor="text1"/>
            <w:sz w:val="20"/>
            <w:szCs w:val="20"/>
            <w:rtl/>
          </w:rPr>
          <w:t>.</w:t>
        </w:r>
      </w:ins>
      <w:ins w:id="581" w:author="Eyal Trabelsi" w:date="2021-10-16T13:25:00Z">
        <w:r w:rsidR="005B40A3">
          <w:rPr>
            <w:rFonts w:asciiTheme="majorBidi" w:eastAsiaTheme="minorHAnsi" w:hAnsiTheme="majorBidi" w:cstheme="majorBidi"/>
            <w:color w:val="000000" w:themeColor="text1"/>
            <w:sz w:val="20"/>
            <w:szCs w:val="20"/>
          </w:rPr>
          <w:t>2</w:t>
        </w:r>
      </w:ins>
      <w:ins w:id="582" w:author="Eyal Trabelsi" w:date="2021-10-16T13:05:00Z">
        <w:r>
          <w:rPr>
            <w:rFonts w:asciiTheme="majorBidi" w:eastAsiaTheme="minorHAnsi" w:hAnsiTheme="majorBidi" w:cstheme="majorBidi" w:hint="cs"/>
            <w:color w:val="000000" w:themeColor="text1"/>
            <w:sz w:val="20"/>
            <w:szCs w:val="20"/>
            <w:rtl/>
          </w:rPr>
          <w:t xml:space="preserve">: </w:t>
        </w:r>
      </w:ins>
      <w:ins w:id="583" w:author="Eyal Trabelsi" w:date="2021-10-16T13:26:00Z">
        <w:r w:rsidR="005B40A3">
          <w:rPr>
            <w:rFonts w:asciiTheme="majorBidi" w:eastAsiaTheme="minorHAnsi" w:hAnsiTheme="majorBidi" w:cstheme="majorBidi" w:hint="cs"/>
            <w:color w:val="000000" w:themeColor="text1"/>
            <w:sz w:val="20"/>
            <w:szCs w:val="20"/>
            <w:rtl/>
          </w:rPr>
          <w:t>עבודות בתחום</w:t>
        </w:r>
      </w:ins>
      <w:ins w:id="584" w:author="Eyal Trabelsi" w:date="2021-10-16T13:05:00Z">
        <w:r>
          <w:rPr>
            <w:rFonts w:asciiTheme="majorBidi" w:eastAsiaTheme="minorHAnsi" w:hAnsiTheme="majorBidi" w:cstheme="majorBidi" w:hint="cs"/>
            <w:color w:val="000000" w:themeColor="text1"/>
            <w:sz w:val="20"/>
            <w:szCs w:val="20"/>
            <w:rtl/>
          </w:rPr>
          <w:t xml:space="preserve"> </w:t>
        </w:r>
      </w:ins>
      <w:ins w:id="585" w:author="Eyal Trabelsi" w:date="2021-10-16T13:27:00Z">
        <w:r w:rsidR="005B40A3">
          <w:rPr>
            <w:rFonts w:asciiTheme="majorBidi" w:eastAsiaTheme="minorHAnsi" w:hAnsiTheme="majorBidi" w:cstheme="majorBidi" w:hint="cs"/>
            <w:color w:val="000000" w:themeColor="text1"/>
            <w:sz w:val="20"/>
            <w:szCs w:val="20"/>
            <w:rtl/>
          </w:rPr>
          <w:t>ניתוח קוד סטטי</w:t>
        </w:r>
      </w:ins>
      <w:ins w:id="586" w:author="Eyal Trabelsi" w:date="2021-10-16T13:05:00Z">
        <w:r>
          <w:rPr>
            <w:rFonts w:asciiTheme="majorBidi" w:eastAsiaTheme="minorHAnsi" w:hAnsiTheme="majorBidi" w:cstheme="majorBidi" w:hint="cs"/>
            <w:color w:val="000000" w:themeColor="text1"/>
            <w:sz w:val="20"/>
            <w:szCs w:val="20"/>
            <w:rtl/>
          </w:rPr>
          <w:t>............</w:t>
        </w:r>
      </w:ins>
      <w:ins w:id="587" w:author="Eyal Trabelsi" w:date="2021-10-16T14:05:00Z">
        <w:r w:rsidR="00A474AF">
          <w:rPr>
            <w:rFonts w:asciiTheme="majorBidi" w:eastAsiaTheme="minorHAnsi" w:hAnsiTheme="majorBidi" w:cstheme="majorBidi"/>
            <w:color w:val="000000" w:themeColor="text1"/>
            <w:sz w:val="20"/>
            <w:szCs w:val="20"/>
          </w:rPr>
          <w:t>...</w:t>
        </w:r>
      </w:ins>
      <w:ins w:id="588" w:author="Eyal Trabelsi" w:date="2021-10-16T13:05:00Z">
        <w:r>
          <w:rPr>
            <w:rFonts w:asciiTheme="majorBidi" w:eastAsiaTheme="minorHAnsi" w:hAnsiTheme="majorBidi" w:cstheme="majorBidi" w:hint="cs"/>
            <w:color w:val="000000" w:themeColor="text1"/>
            <w:sz w:val="20"/>
            <w:szCs w:val="20"/>
            <w:rtl/>
          </w:rPr>
          <w:t>.........................................................</w:t>
        </w:r>
      </w:ins>
      <w:ins w:id="589" w:author="Eyal Trabelsi" w:date="2021-10-16T13:39:00Z">
        <w:r w:rsidR="00AB2A72">
          <w:rPr>
            <w:rFonts w:asciiTheme="majorBidi" w:eastAsiaTheme="minorHAnsi" w:hAnsiTheme="majorBidi" w:cstheme="majorBidi" w:hint="cs"/>
            <w:color w:val="000000" w:themeColor="text1"/>
            <w:sz w:val="20"/>
            <w:szCs w:val="20"/>
            <w:rtl/>
          </w:rPr>
          <w:t>16</w:t>
        </w:r>
      </w:ins>
      <w:ins w:id="590" w:author="Eyal Trabelsi" w:date="2021-10-16T13:05:00Z">
        <w:r w:rsidRPr="002123DD">
          <w:rPr>
            <w:rFonts w:asciiTheme="majorBidi" w:eastAsiaTheme="minorHAnsi" w:hAnsiTheme="majorBidi" w:cstheme="majorBidi"/>
            <w:color w:val="000000" w:themeColor="text1"/>
            <w:sz w:val="20"/>
            <w:szCs w:val="20"/>
          </w:rPr>
          <w:br/>
        </w:r>
        <w:r>
          <w:rPr>
            <w:rFonts w:asciiTheme="majorBidi" w:eastAsiaTheme="minorHAnsi" w:hAnsiTheme="majorBidi" w:cstheme="majorBidi" w:hint="cs"/>
            <w:color w:val="000000" w:themeColor="text1"/>
            <w:sz w:val="20"/>
            <w:szCs w:val="20"/>
            <w:rtl/>
          </w:rPr>
          <w:t xml:space="preserve">סעיף </w:t>
        </w:r>
      </w:ins>
      <w:ins w:id="591" w:author="Eyal Trabelsi" w:date="2021-10-16T13:41:00Z">
        <w:r w:rsidR="00AB2A72">
          <w:rPr>
            <w:rFonts w:asciiTheme="majorBidi" w:eastAsiaTheme="minorHAnsi" w:hAnsiTheme="majorBidi" w:cstheme="majorBidi" w:hint="cs"/>
            <w:color w:val="000000" w:themeColor="text1"/>
            <w:sz w:val="20"/>
            <w:szCs w:val="20"/>
            <w:rtl/>
          </w:rPr>
          <w:t>2.3</w:t>
        </w:r>
      </w:ins>
      <w:ins w:id="592" w:author="Eyal Trabelsi" w:date="2021-10-16T13:05:00Z">
        <w:r>
          <w:rPr>
            <w:rFonts w:asciiTheme="majorBidi" w:eastAsiaTheme="minorHAnsi" w:hAnsiTheme="majorBidi" w:cstheme="majorBidi" w:hint="cs"/>
            <w:color w:val="000000" w:themeColor="text1"/>
            <w:sz w:val="20"/>
            <w:szCs w:val="20"/>
            <w:rtl/>
          </w:rPr>
          <w:t xml:space="preserve">.1: </w:t>
        </w:r>
      </w:ins>
      <w:ins w:id="593" w:author="Eyal Trabelsi" w:date="2021-10-16T13:25:00Z">
        <w:r w:rsidR="005B40A3">
          <w:rPr>
            <w:rFonts w:asciiTheme="majorBidi" w:eastAsiaTheme="minorHAnsi" w:hAnsiTheme="majorBidi" w:cstheme="majorBidi" w:hint="cs"/>
            <w:color w:val="000000" w:themeColor="text1"/>
            <w:sz w:val="20"/>
            <w:szCs w:val="20"/>
            <w:rtl/>
          </w:rPr>
          <w:t>הקדמה</w:t>
        </w:r>
      </w:ins>
      <w:ins w:id="594" w:author="Eyal Trabelsi" w:date="2021-10-16T13:05:00Z">
        <w:r>
          <w:rPr>
            <w:rFonts w:asciiTheme="majorBidi" w:eastAsiaTheme="minorHAnsi" w:hAnsiTheme="majorBidi" w:cstheme="majorBidi" w:hint="cs"/>
            <w:color w:val="000000" w:themeColor="text1"/>
            <w:sz w:val="20"/>
            <w:szCs w:val="20"/>
            <w:rtl/>
          </w:rPr>
          <w:t xml:space="preserve"> </w:t>
        </w:r>
      </w:ins>
      <w:ins w:id="595" w:author="Eyal Trabelsi" w:date="2021-10-16T13:27:00Z">
        <w:r w:rsidR="005B40A3">
          <w:rPr>
            <w:rFonts w:asciiTheme="majorBidi" w:eastAsiaTheme="minorHAnsi" w:hAnsiTheme="majorBidi" w:cstheme="majorBidi" w:hint="cs"/>
            <w:color w:val="000000" w:themeColor="text1"/>
            <w:sz w:val="20"/>
            <w:szCs w:val="20"/>
            <w:rtl/>
          </w:rPr>
          <w:t>על ניתוח קוד סטטי</w:t>
        </w:r>
      </w:ins>
      <w:ins w:id="596" w:author="Eyal Trabelsi" w:date="2021-10-16T13:05:00Z">
        <w:r>
          <w:rPr>
            <w:rFonts w:asciiTheme="majorBidi" w:eastAsiaTheme="minorHAnsi" w:hAnsiTheme="majorBidi" w:cstheme="majorBidi" w:hint="cs"/>
            <w:color w:val="000000" w:themeColor="text1"/>
            <w:sz w:val="20"/>
            <w:szCs w:val="20"/>
            <w:rtl/>
          </w:rPr>
          <w:t>...........................................................................</w:t>
        </w:r>
      </w:ins>
      <w:ins w:id="597" w:author="Eyal Trabelsi" w:date="2021-10-16T13:40:00Z">
        <w:r w:rsidR="00AB2A72">
          <w:rPr>
            <w:rFonts w:asciiTheme="majorBidi" w:eastAsiaTheme="minorHAnsi" w:hAnsiTheme="majorBidi" w:cstheme="majorBidi" w:hint="cs"/>
            <w:color w:val="000000" w:themeColor="text1"/>
            <w:sz w:val="20"/>
            <w:szCs w:val="20"/>
            <w:rtl/>
          </w:rPr>
          <w:t>16</w:t>
        </w:r>
      </w:ins>
      <w:ins w:id="598" w:author="Eyal Trabelsi" w:date="2021-10-16T13:05:00Z">
        <w:r w:rsidRPr="002123DD">
          <w:rPr>
            <w:rFonts w:asciiTheme="majorBidi" w:eastAsiaTheme="minorHAnsi" w:hAnsiTheme="majorBidi" w:cstheme="majorBidi"/>
            <w:color w:val="000000" w:themeColor="text1"/>
            <w:sz w:val="20"/>
            <w:szCs w:val="20"/>
          </w:rPr>
          <w:br/>
        </w:r>
        <w:r>
          <w:rPr>
            <w:rFonts w:asciiTheme="majorBidi" w:eastAsiaTheme="minorHAnsi" w:hAnsiTheme="majorBidi" w:cstheme="majorBidi" w:hint="cs"/>
            <w:color w:val="000000" w:themeColor="text1"/>
            <w:sz w:val="20"/>
            <w:szCs w:val="20"/>
            <w:rtl/>
          </w:rPr>
          <w:t xml:space="preserve">סעיף </w:t>
        </w:r>
      </w:ins>
      <w:ins w:id="599" w:author="Eyal Trabelsi" w:date="2021-10-16T13:41:00Z">
        <w:r w:rsidR="00AB2A72">
          <w:rPr>
            <w:rFonts w:asciiTheme="majorBidi" w:eastAsiaTheme="minorHAnsi" w:hAnsiTheme="majorBidi" w:cstheme="majorBidi" w:hint="cs"/>
            <w:color w:val="000000" w:themeColor="text1"/>
            <w:sz w:val="20"/>
            <w:szCs w:val="20"/>
            <w:rtl/>
          </w:rPr>
          <w:t>2.3</w:t>
        </w:r>
      </w:ins>
      <w:ins w:id="600" w:author="Eyal Trabelsi" w:date="2021-10-16T13:05:00Z">
        <w:r>
          <w:rPr>
            <w:rFonts w:asciiTheme="majorBidi" w:eastAsiaTheme="minorHAnsi" w:hAnsiTheme="majorBidi" w:cstheme="majorBidi" w:hint="cs"/>
            <w:color w:val="000000" w:themeColor="text1"/>
            <w:sz w:val="20"/>
            <w:szCs w:val="20"/>
            <w:rtl/>
          </w:rPr>
          <w:t>.</w:t>
        </w:r>
      </w:ins>
      <w:ins w:id="601" w:author="Eyal Trabelsi" w:date="2021-10-16T13:41:00Z">
        <w:r w:rsidR="00AB2A72">
          <w:rPr>
            <w:rFonts w:asciiTheme="majorBidi" w:eastAsiaTheme="minorHAnsi" w:hAnsiTheme="majorBidi" w:cstheme="majorBidi" w:hint="cs"/>
            <w:color w:val="000000" w:themeColor="text1"/>
            <w:sz w:val="20"/>
            <w:szCs w:val="20"/>
            <w:rtl/>
          </w:rPr>
          <w:t>2</w:t>
        </w:r>
      </w:ins>
      <w:ins w:id="602" w:author="Eyal Trabelsi" w:date="2021-10-16T13:05:00Z">
        <w:r>
          <w:rPr>
            <w:rFonts w:asciiTheme="majorBidi" w:eastAsiaTheme="minorHAnsi" w:hAnsiTheme="majorBidi" w:cstheme="majorBidi" w:hint="cs"/>
            <w:color w:val="000000" w:themeColor="text1"/>
            <w:sz w:val="20"/>
            <w:szCs w:val="20"/>
            <w:rtl/>
          </w:rPr>
          <w:t xml:space="preserve">: </w:t>
        </w:r>
      </w:ins>
      <w:ins w:id="603" w:author="Eyal Trabelsi" w:date="2021-10-16T13:26:00Z">
        <w:r w:rsidR="005B40A3">
          <w:rPr>
            <w:rFonts w:asciiTheme="majorBidi" w:eastAsiaTheme="minorHAnsi" w:hAnsiTheme="majorBidi" w:cstheme="majorBidi" w:hint="cs"/>
            <w:color w:val="000000" w:themeColor="text1"/>
            <w:sz w:val="20"/>
            <w:szCs w:val="20"/>
            <w:rtl/>
          </w:rPr>
          <w:t>בע</w:t>
        </w:r>
      </w:ins>
      <w:ins w:id="604" w:author="Eyal Trabelsi" w:date="2021-10-16T13:27:00Z">
        <w:r w:rsidR="005B40A3">
          <w:rPr>
            <w:rFonts w:asciiTheme="majorBidi" w:eastAsiaTheme="minorHAnsi" w:hAnsiTheme="majorBidi" w:cstheme="majorBidi" w:hint="cs"/>
            <w:color w:val="000000" w:themeColor="text1"/>
            <w:sz w:val="20"/>
            <w:szCs w:val="20"/>
            <w:rtl/>
          </w:rPr>
          <w:t>יית התשובה הריקה</w:t>
        </w:r>
      </w:ins>
      <w:ins w:id="605" w:author="Eyal Trabelsi" w:date="2021-10-16T13:05:00Z">
        <w:r>
          <w:rPr>
            <w:rFonts w:asciiTheme="majorBidi" w:eastAsiaTheme="minorHAnsi" w:hAnsiTheme="majorBidi" w:cstheme="majorBidi" w:hint="cs"/>
            <w:color w:val="000000" w:themeColor="text1"/>
            <w:sz w:val="20"/>
            <w:szCs w:val="20"/>
            <w:rtl/>
          </w:rPr>
          <w:t xml:space="preserve"> ................................................................................</w:t>
        </w:r>
      </w:ins>
      <w:ins w:id="606" w:author="Eyal Trabelsi" w:date="2021-10-16T13:40:00Z">
        <w:r w:rsidR="00AB2A72">
          <w:rPr>
            <w:rFonts w:asciiTheme="majorBidi" w:eastAsiaTheme="minorHAnsi" w:hAnsiTheme="majorBidi" w:cstheme="majorBidi" w:hint="cs"/>
            <w:color w:val="000000" w:themeColor="text1"/>
            <w:sz w:val="20"/>
            <w:szCs w:val="20"/>
            <w:rtl/>
          </w:rPr>
          <w:t>16</w:t>
        </w:r>
      </w:ins>
      <w:ins w:id="607" w:author="Eyal Trabelsi" w:date="2021-10-16T13:05:00Z">
        <w:r w:rsidRPr="002123DD">
          <w:rPr>
            <w:rFonts w:asciiTheme="majorBidi" w:eastAsiaTheme="minorHAnsi" w:hAnsiTheme="majorBidi" w:cstheme="majorBidi"/>
            <w:color w:val="000000" w:themeColor="text1"/>
            <w:sz w:val="20"/>
            <w:szCs w:val="20"/>
          </w:rPr>
          <w:br/>
        </w:r>
        <w:r>
          <w:rPr>
            <w:rFonts w:asciiTheme="majorBidi" w:eastAsiaTheme="minorHAnsi" w:hAnsiTheme="majorBidi" w:cstheme="majorBidi" w:hint="cs"/>
            <w:color w:val="000000" w:themeColor="text1"/>
            <w:sz w:val="20"/>
            <w:szCs w:val="20"/>
            <w:rtl/>
          </w:rPr>
          <w:t xml:space="preserve">סעיף </w:t>
        </w:r>
      </w:ins>
      <w:ins w:id="608" w:author="Eyal Trabelsi" w:date="2021-10-16T13:41:00Z">
        <w:r w:rsidR="00AB2A72">
          <w:rPr>
            <w:rFonts w:asciiTheme="majorBidi" w:eastAsiaTheme="minorHAnsi" w:hAnsiTheme="majorBidi" w:cstheme="majorBidi" w:hint="cs"/>
            <w:color w:val="000000" w:themeColor="text1"/>
            <w:sz w:val="20"/>
            <w:szCs w:val="20"/>
            <w:rtl/>
          </w:rPr>
          <w:t>2.3.3</w:t>
        </w:r>
      </w:ins>
      <w:ins w:id="609" w:author="Eyal Trabelsi" w:date="2021-10-16T13:05:00Z">
        <w:r>
          <w:rPr>
            <w:rFonts w:asciiTheme="majorBidi" w:eastAsiaTheme="minorHAnsi" w:hAnsiTheme="majorBidi" w:cstheme="majorBidi" w:hint="cs"/>
            <w:color w:val="000000" w:themeColor="text1"/>
            <w:sz w:val="20"/>
            <w:szCs w:val="20"/>
            <w:rtl/>
          </w:rPr>
          <w:t xml:space="preserve">: </w:t>
        </w:r>
      </w:ins>
      <w:ins w:id="610" w:author="Eyal Trabelsi" w:date="2021-10-16T13:27:00Z">
        <w:r w:rsidR="005B40A3">
          <w:rPr>
            <w:rFonts w:asciiTheme="majorBidi" w:eastAsiaTheme="minorHAnsi" w:hAnsiTheme="majorBidi" w:cstheme="majorBidi" w:hint="cs"/>
            <w:color w:val="000000" w:themeColor="text1"/>
            <w:sz w:val="20"/>
            <w:szCs w:val="20"/>
            <w:rtl/>
          </w:rPr>
          <w:t>בעי</w:t>
        </w:r>
      </w:ins>
      <w:ins w:id="611" w:author="Eyal Trabelsi" w:date="2021-10-16T13:28:00Z">
        <w:r w:rsidR="005B40A3">
          <w:rPr>
            <w:rFonts w:asciiTheme="majorBidi" w:eastAsiaTheme="minorHAnsi" w:hAnsiTheme="majorBidi" w:cstheme="majorBidi" w:hint="cs"/>
            <w:color w:val="000000" w:themeColor="text1"/>
            <w:sz w:val="20"/>
            <w:szCs w:val="20"/>
            <w:rtl/>
          </w:rPr>
          <w:t xml:space="preserve">ות </w:t>
        </w:r>
        <w:r w:rsidR="005B40A3">
          <w:rPr>
            <w:rFonts w:asciiTheme="majorBidi" w:eastAsiaTheme="minorHAnsi" w:hAnsiTheme="majorBidi" w:cstheme="majorBidi"/>
            <w:color w:val="000000" w:themeColor="text1"/>
            <w:sz w:val="20"/>
            <w:szCs w:val="20"/>
          </w:rPr>
          <w:t>why and why not</w:t>
        </w:r>
      </w:ins>
      <w:ins w:id="612" w:author="Eyal Trabelsi" w:date="2021-10-16T13:05:00Z">
        <w:r>
          <w:rPr>
            <w:rFonts w:asciiTheme="majorBidi" w:eastAsiaTheme="minorHAnsi" w:hAnsiTheme="majorBidi" w:cstheme="majorBidi" w:hint="cs"/>
            <w:color w:val="000000" w:themeColor="text1"/>
            <w:sz w:val="20"/>
            <w:szCs w:val="20"/>
            <w:rtl/>
          </w:rPr>
          <w:t xml:space="preserve"> .........................................................................</w:t>
        </w:r>
      </w:ins>
      <w:ins w:id="613" w:author="Eyal Trabelsi" w:date="2021-10-16T13:40:00Z">
        <w:r w:rsidR="00AB2A72">
          <w:rPr>
            <w:rFonts w:asciiTheme="majorBidi" w:eastAsiaTheme="minorHAnsi" w:hAnsiTheme="majorBidi" w:cstheme="majorBidi" w:hint="cs"/>
            <w:color w:val="000000" w:themeColor="text1"/>
            <w:sz w:val="20"/>
            <w:szCs w:val="20"/>
            <w:rtl/>
          </w:rPr>
          <w:t>17</w:t>
        </w:r>
      </w:ins>
      <w:ins w:id="614" w:author="Eyal Trabelsi" w:date="2021-10-16T13:05:00Z">
        <w:r w:rsidRPr="002123DD">
          <w:rPr>
            <w:rFonts w:asciiTheme="majorBidi" w:eastAsiaTheme="minorHAnsi" w:hAnsiTheme="majorBidi" w:cstheme="majorBidi"/>
            <w:color w:val="000000" w:themeColor="text1"/>
            <w:sz w:val="20"/>
            <w:szCs w:val="20"/>
          </w:rPr>
          <w:br/>
        </w:r>
        <w:r>
          <w:rPr>
            <w:rFonts w:asciiTheme="majorBidi" w:eastAsiaTheme="minorHAnsi" w:hAnsiTheme="majorBidi" w:cstheme="majorBidi" w:hint="cs"/>
            <w:color w:val="000000" w:themeColor="text1"/>
            <w:sz w:val="20"/>
            <w:szCs w:val="20"/>
            <w:rtl/>
          </w:rPr>
          <w:t xml:space="preserve">סעיף </w:t>
        </w:r>
      </w:ins>
      <w:ins w:id="615" w:author="Eyal Trabelsi" w:date="2021-10-16T13:41:00Z">
        <w:r w:rsidR="00AB2A72">
          <w:rPr>
            <w:rFonts w:asciiTheme="majorBidi" w:eastAsiaTheme="minorHAnsi" w:hAnsiTheme="majorBidi" w:cstheme="majorBidi" w:hint="cs"/>
            <w:color w:val="000000" w:themeColor="text1"/>
            <w:sz w:val="20"/>
            <w:szCs w:val="20"/>
            <w:rtl/>
          </w:rPr>
          <w:t>2.4</w:t>
        </w:r>
      </w:ins>
      <w:ins w:id="616" w:author="Eyal Trabelsi" w:date="2021-10-16T13:05:00Z">
        <w:r>
          <w:rPr>
            <w:rFonts w:asciiTheme="majorBidi" w:eastAsiaTheme="minorHAnsi" w:hAnsiTheme="majorBidi" w:cstheme="majorBidi" w:hint="cs"/>
            <w:color w:val="000000" w:themeColor="text1"/>
            <w:sz w:val="20"/>
            <w:szCs w:val="20"/>
            <w:rtl/>
          </w:rPr>
          <w:t xml:space="preserve">: </w:t>
        </w:r>
      </w:ins>
      <w:ins w:id="617" w:author="Eyal Trabelsi" w:date="2021-10-16T13:29:00Z">
        <w:r w:rsidR="00D36ECF">
          <w:rPr>
            <w:rFonts w:asciiTheme="majorBidi" w:eastAsiaTheme="minorHAnsi" w:hAnsiTheme="majorBidi" w:cstheme="majorBidi" w:hint="cs"/>
            <w:color w:val="000000" w:themeColor="text1"/>
            <w:sz w:val="20"/>
            <w:szCs w:val="20"/>
            <w:rtl/>
          </w:rPr>
          <w:t xml:space="preserve">עבודות בתחום </w:t>
        </w:r>
      </w:ins>
      <w:ins w:id="618" w:author="Eyal Trabelsi" w:date="2021-10-16T13:28:00Z">
        <w:r w:rsidR="00D36ECF">
          <w:rPr>
            <w:rFonts w:asciiTheme="majorBidi" w:eastAsiaTheme="minorHAnsi" w:hAnsiTheme="majorBidi" w:cstheme="majorBidi" w:hint="cs"/>
            <w:color w:val="000000" w:themeColor="text1"/>
            <w:sz w:val="20"/>
            <w:szCs w:val="20"/>
            <w:rtl/>
          </w:rPr>
          <w:t>משילות נתונים</w:t>
        </w:r>
      </w:ins>
      <w:ins w:id="619" w:author="Eyal Trabelsi" w:date="2021-10-16T13:05:00Z">
        <w:r>
          <w:rPr>
            <w:rFonts w:asciiTheme="majorBidi" w:eastAsiaTheme="minorHAnsi" w:hAnsiTheme="majorBidi" w:cstheme="majorBidi" w:hint="cs"/>
            <w:color w:val="000000" w:themeColor="text1"/>
            <w:sz w:val="20"/>
            <w:szCs w:val="20"/>
            <w:rtl/>
          </w:rPr>
          <w:t xml:space="preserve"> .........................................................................</w:t>
        </w:r>
      </w:ins>
      <w:ins w:id="620" w:author="Eyal Trabelsi" w:date="2021-10-16T13:42:00Z">
        <w:r w:rsidR="00AB2A72">
          <w:rPr>
            <w:rFonts w:asciiTheme="majorBidi" w:eastAsiaTheme="minorHAnsi" w:hAnsiTheme="majorBidi" w:cstheme="majorBidi" w:hint="cs"/>
            <w:color w:val="000000" w:themeColor="text1"/>
            <w:sz w:val="20"/>
            <w:szCs w:val="20"/>
            <w:rtl/>
          </w:rPr>
          <w:t>17</w:t>
        </w:r>
      </w:ins>
      <w:ins w:id="621" w:author="Eyal Trabelsi" w:date="2021-10-16T13:05:00Z">
        <w:r w:rsidRPr="002123DD">
          <w:rPr>
            <w:rFonts w:asciiTheme="majorBidi" w:eastAsiaTheme="minorHAnsi" w:hAnsiTheme="majorBidi" w:cstheme="majorBidi"/>
            <w:color w:val="000000" w:themeColor="text1"/>
            <w:sz w:val="20"/>
            <w:szCs w:val="20"/>
          </w:rPr>
          <w:br/>
        </w:r>
        <w:r>
          <w:rPr>
            <w:rFonts w:asciiTheme="majorBidi" w:eastAsiaTheme="minorHAnsi" w:hAnsiTheme="majorBidi" w:cstheme="majorBidi" w:hint="cs"/>
            <w:color w:val="000000" w:themeColor="text1"/>
            <w:sz w:val="20"/>
            <w:szCs w:val="20"/>
            <w:rtl/>
          </w:rPr>
          <w:t xml:space="preserve">סעיף </w:t>
        </w:r>
      </w:ins>
      <w:ins w:id="622" w:author="Eyal Trabelsi" w:date="2021-10-16T13:43:00Z">
        <w:r w:rsidR="00AB2A72">
          <w:rPr>
            <w:rFonts w:asciiTheme="majorBidi" w:eastAsiaTheme="minorHAnsi" w:hAnsiTheme="majorBidi" w:cstheme="majorBidi" w:hint="cs"/>
            <w:color w:val="000000" w:themeColor="text1"/>
            <w:sz w:val="20"/>
            <w:szCs w:val="20"/>
            <w:rtl/>
          </w:rPr>
          <w:t>2.5</w:t>
        </w:r>
      </w:ins>
      <w:ins w:id="623" w:author="Eyal Trabelsi" w:date="2021-10-16T13:05:00Z">
        <w:r>
          <w:rPr>
            <w:rFonts w:asciiTheme="majorBidi" w:eastAsiaTheme="minorHAnsi" w:hAnsiTheme="majorBidi" w:cstheme="majorBidi" w:hint="cs"/>
            <w:color w:val="000000" w:themeColor="text1"/>
            <w:sz w:val="20"/>
            <w:szCs w:val="20"/>
            <w:rtl/>
          </w:rPr>
          <w:t xml:space="preserve">: </w:t>
        </w:r>
      </w:ins>
      <w:ins w:id="624" w:author="Eyal Trabelsi" w:date="2021-10-16T13:29:00Z">
        <w:r w:rsidR="00D36ECF">
          <w:rPr>
            <w:rFonts w:asciiTheme="majorBidi" w:eastAsiaTheme="minorHAnsi" w:hAnsiTheme="majorBidi" w:cstheme="majorBidi" w:hint="cs"/>
            <w:color w:val="000000" w:themeColor="text1"/>
            <w:sz w:val="20"/>
            <w:szCs w:val="20"/>
            <w:rtl/>
          </w:rPr>
          <w:t>עבודות בתחום ניפוי פגמים</w:t>
        </w:r>
      </w:ins>
      <w:ins w:id="625" w:author="Eyal Trabelsi" w:date="2021-10-16T13:05:00Z">
        <w:r>
          <w:rPr>
            <w:rFonts w:asciiTheme="majorBidi" w:eastAsiaTheme="minorHAnsi" w:hAnsiTheme="majorBidi" w:cstheme="majorBidi" w:hint="cs"/>
            <w:color w:val="000000" w:themeColor="text1"/>
            <w:sz w:val="20"/>
            <w:szCs w:val="20"/>
            <w:rtl/>
          </w:rPr>
          <w:t xml:space="preserve"> ..............................................................................</w:t>
        </w:r>
      </w:ins>
      <w:ins w:id="626" w:author="Eyal Trabelsi" w:date="2021-10-16T13:42:00Z">
        <w:r w:rsidR="00AB2A72">
          <w:rPr>
            <w:rFonts w:asciiTheme="majorBidi" w:eastAsiaTheme="minorHAnsi" w:hAnsiTheme="majorBidi" w:cstheme="majorBidi" w:hint="cs"/>
            <w:color w:val="000000" w:themeColor="text1"/>
            <w:sz w:val="20"/>
            <w:szCs w:val="20"/>
            <w:rtl/>
          </w:rPr>
          <w:t>19</w:t>
        </w:r>
      </w:ins>
      <w:ins w:id="627" w:author="Eyal Trabelsi" w:date="2021-10-16T13:05:00Z">
        <w:r w:rsidRPr="002123DD">
          <w:rPr>
            <w:rFonts w:asciiTheme="majorBidi" w:eastAsiaTheme="minorHAnsi" w:hAnsiTheme="majorBidi" w:cstheme="majorBidi"/>
            <w:color w:val="000000" w:themeColor="text1"/>
            <w:sz w:val="20"/>
            <w:szCs w:val="20"/>
          </w:rPr>
          <w:br/>
        </w:r>
        <w:r>
          <w:rPr>
            <w:rFonts w:asciiTheme="majorBidi" w:eastAsiaTheme="minorHAnsi" w:hAnsiTheme="majorBidi" w:cstheme="majorBidi" w:hint="cs"/>
            <w:color w:val="000000" w:themeColor="text1"/>
            <w:sz w:val="20"/>
            <w:szCs w:val="20"/>
            <w:rtl/>
          </w:rPr>
          <w:t xml:space="preserve">סעיף </w:t>
        </w:r>
      </w:ins>
      <w:ins w:id="628" w:author="Eyal Trabelsi" w:date="2021-10-16T13:43:00Z">
        <w:r w:rsidR="00AB2A72">
          <w:rPr>
            <w:rFonts w:asciiTheme="majorBidi" w:eastAsiaTheme="minorHAnsi" w:hAnsiTheme="majorBidi" w:cstheme="majorBidi" w:hint="cs"/>
            <w:color w:val="000000" w:themeColor="text1"/>
            <w:sz w:val="20"/>
            <w:szCs w:val="20"/>
            <w:rtl/>
          </w:rPr>
          <w:t>2.6</w:t>
        </w:r>
      </w:ins>
      <w:ins w:id="629" w:author="Eyal Trabelsi" w:date="2021-10-16T13:05:00Z">
        <w:r>
          <w:rPr>
            <w:rFonts w:asciiTheme="majorBidi" w:eastAsiaTheme="minorHAnsi" w:hAnsiTheme="majorBidi" w:cstheme="majorBidi" w:hint="cs"/>
            <w:color w:val="000000" w:themeColor="text1"/>
            <w:sz w:val="20"/>
            <w:szCs w:val="20"/>
            <w:rtl/>
          </w:rPr>
          <w:t xml:space="preserve">: </w:t>
        </w:r>
      </w:ins>
      <w:ins w:id="630" w:author="Eyal Trabelsi" w:date="2021-10-16T13:29:00Z">
        <w:r w:rsidR="00D36ECF">
          <w:rPr>
            <w:rFonts w:asciiTheme="majorBidi" w:eastAsiaTheme="minorHAnsi" w:hAnsiTheme="majorBidi" w:cstheme="majorBidi" w:hint="cs"/>
            <w:color w:val="000000" w:themeColor="text1"/>
            <w:sz w:val="20"/>
            <w:szCs w:val="20"/>
            <w:rtl/>
          </w:rPr>
          <w:t>עבודות בתחום הצגה ויזואלית</w:t>
        </w:r>
      </w:ins>
      <w:ins w:id="631" w:author="Eyal Trabelsi" w:date="2021-10-16T13:44:00Z">
        <w:r w:rsidR="00AB2A72">
          <w:rPr>
            <w:rFonts w:asciiTheme="majorBidi" w:eastAsiaTheme="minorHAnsi" w:hAnsiTheme="majorBidi" w:cstheme="majorBidi" w:hint="cs"/>
            <w:color w:val="000000" w:themeColor="text1"/>
            <w:sz w:val="20"/>
            <w:szCs w:val="20"/>
            <w:rtl/>
          </w:rPr>
          <w:t xml:space="preserve"> של שאילתות</w:t>
        </w:r>
      </w:ins>
      <w:ins w:id="632" w:author="Eyal Trabelsi" w:date="2021-10-16T13:05:00Z">
        <w:r>
          <w:rPr>
            <w:rFonts w:asciiTheme="majorBidi" w:eastAsiaTheme="minorHAnsi" w:hAnsiTheme="majorBidi" w:cstheme="majorBidi" w:hint="cs"/>
            <w:color w:val="000000" w:themeColor="text1"/>
            <w:sz w:val="20"/>
            <w:szCs w:val="20"/>
            <w:rtl/>
          </w:rPr>
          <w:t xml:space="preserve"> .....</w:t>
        </w:r>
      </w:ins>
      <w:ins w:id="633" w:author="Eyal Trabelsi" w:date="2021-10-16T14:06:00Z">
        <w:r w:rsidR="00A474AF">
          <w:rPr>
            <w:rFonts w:asciiTheme="majorBidi" w:eastAsiaTheme="minorHAnsi" w:hAnsiTheme="majorBidi" w:cstheme="majorBidi"/>
            <w:color w:val="000000" w:themeColor="text1"/>
            <w:sz w:val="20"/>
            <w:szCs w:val="20"/>
          </w:rPr>
          <w:t>...</w:t>
        </w:r>
      </w:ins>
      <w:ins w:id="634" w:author="Eyal Trabelsi" w:date="2021-10-16T13:05:00Z">
        <w:r>
          <w:rPr>
            <w:rFonts w:asciiTheme="majorBidi" w:eastAsiaTheme="minorHAnsi" w:hAnsiTheme="majorBidi" w:cstheme="majorBidi" w:hint="cs"/>
            <w:color w:val="000000" w:themeColor="text1"/>
            <w:sz w:val="20"/>
            <w:szCs w:val="20"/>
            <w:rtl/>
          </w:rPr>
          <w:t>...............................................</w:t>
        </w:r>
      </w:ins>
      <w:ins w:id="635" w:author="Eyal Trabelsi" w:date="2021-10-16T13:42:00Z">
        <w:r w:rsidR="00AB2A72">
          <w:rPr>
            <w:rFonts w:asciiTheme="majorBidi" w:eastAsiaTheme="minorHAnsi" w:hAnsiTheme="majorBidi" w:cstheme="majorBidi" w:hint="cs"/>
            <w:color w:val="000000" w:themeColor="text1"/>
            <w:sz w:val="20"/>
            <w:szCs w:val="20"/>
            <w:rtl/>
          </w:rPr>
          <w:t>21</w:t>
        </w:r>
      </w:ins>
      <w:ins w:id="636" w:author="Eyal Trabelsi" w:date="2021-10-16T13:05:00Z">
        <w:r w:rsidRPr="002123DD">
          <w:rPr>
            <w:rFonts w:asciiTheme="majorBidi" w:eastAsiaTheme="minorHAnsi" w:hAnsiTheme="majorBidi" w:cstheme="majorBidi"/>
            <w:color w:val="000000" w:themeColor="text1"/>
            <w:sz w:val="20"/>
            <w:szCs w:val="20"/>
          </w:rPr>
          <w:br/>
        </w:r>
      </w:ins>
      <w:ins w:id="637" w:author="Eyal Trabelsi" w:date="2021-10-16T13:42:00Z">
        <w:r w:rsidR="00AB2A72">
          <w:rPr>
            <w:rFonts w:asciiTheme="majorBidi" w:eastAsiaTheme="minorHAnsi" w:hAnsiTheme="majorBidi" w:cstheme="majorBidi" w:hint="cs"/>
            <w:color w:val="000000" w:themeColor="text1"/>
            <w:sz w:val="20"/>
            <w:szCs w:val="20"/>
            <w:rtl/>
          </w:rPr>
          <w:t xml:space="preserve">סעיף </w:t>
        </w:r>
      </w:ins>
      <w:ins w:id="638" w:author="Eyal Trabelsi" w:date="2021-10-16T13:43:00Z">
        <w:r w:rsidR="00AB2A72">
          <w:rPr>
            <w:rFonts w:asciiTheme="majorBidi" w:eastAsiaTheme="minorHAnsi" w:hAnsiTheme="majorBidi" w:cstheme="majorBidi" w:hint="cs"/>
            <w:color w:val="000000" w:themeColor="text1"/>
            <w:sz w:val="20"/>
            <w:szCs w:val="20"/>
            <w:rtl/>
          </w:rPr>
          <w:t>2.6</w:t>
        </w:r>
      </w:ins>
      <w:ins w:id="639" w:author="Eyal Trabelsi" w:date="2021-10-16T13:44:00Z">
        <w:r w:rsidR="00AB2A72">
          <w:rPr>
            <w:rFonts w:asciiTheme="majorBidi" w:eastAsiaTheme="minorHAnsi" w:hAnsiTheme="majorBidi" w:cstheme="majorBidi" w:hint="cs"/>
            <w:color w:val="000000" w:themeColor="text1"/>
            <w:sz w:val="20"/>
            <w:szCs w:val="20"/>
            <w:rtl/>
          </w:rPr>
          <w:t>.1</w:t>
        </w:r>
      </w:ins>
      <w:ins w:id="640" w:author="Eyal Trabelsi" w:date="2021-10-16T13:42:00Z">
        <w:r w:rsidR="00AB2A72">
          <w:rPr>
            <w:rFonts w:asciiTheme="majorBidi" w:eastAsiaTheme="minorHAnsi" w:hAnsiTheme="majorBidi" w:cstheme="majorBidi" w:hint="cs"/>
            <w:color w:val="000000" w:themeColor="text1"/>
            <w:sz w:val="20"/>
            <w:szCs w:val="20"/>
            <w:rtl/>
          </w:rPr>
          <w:t xml:space="preserve">: </w:t>
        </w:r>
      </w:ins>
      <w:ins w:id="641" w:author="Eyal Trabelsi" w:date="2021-10-16T13:44:00Z">
        <w:r w:rsidR="00AB2A72">
          <w:rPr>
            <w:rFonts w:asciiTheme="majorBidi" w:eastAsiaTheme="minorHAnsi" w:hAnsiTheme="majorBidi" w:cstheme="majorBidi" w:hint="cs"/>
            <w:color w:val="000000" w:themeColor="text1"/>
            <w:sz w:val="20"/>
            <w:szCs w:val="20"/>
            <w:rtl/>
          </w:rPr>
          <w:t>הקדמה על הצגה ויזואלית של שאילתות</w:t>
        </w:r>
      </w:ins>
      <w:ins w:id="642" w:author="Eyal Trabelsi" w:date="2021-10-16T13:42:00Z">
        <w:r w:rsidR="00AB2A72">
          <w:rPr>
            <w:rFonts w:asciiTheme="majorBidi" w:eastAsiaTheme="minorHAnsi" w:hAnsiTheme="majorBidi" w:cstheme="majorBidi" w:hint="cs"/>
            <w:color w:val="000000" w:themeColor="text1"/>
            <w:sz w:val="20"/>
            <w:szCs w:val="20"/>
            <w:rtl/>
          </w:rPr>
          <w:t xml:space="preserve"> ..........................................................21</w:t>
        </w:r>
        <w:r w:rsidR="00AB2A72" w:rsidRPr="002123DD">
          <w:rPr>
            <w:rFonts w:asciiTheme="majorBidi" w:eastAsiaTheme="minorHAnsi" w:hAnsiTheme="majorBidi" w:cstheme="majorBidi"/>
            <w:color w:val="000000" w:themeColor="text1"/>
            <w:sz w:val="20"/>
            <w:szCs w:val="20"/>
          </w:rPr>
          <w:br/>
        </w:r>
        <w:r w:rsidR="00AB2A72">
          <w:rPr>
            <w:rFonts w:asciiTheme="majorBidi" w:eastAsiaTheme="minorHAnsi" w:hAnsiTheme="majorBidi" w:cstheme="majorBidi" w:hint="cs"/>
            <w:color w:val="000000" w:themeColor="text1"/>
            <w:sz w:val="20"/>
            <w:szCs w:val="20"/>
            <w:rtl/>
          </w:rPr>
          <w:t xml:space="preserve">סעיף </w:t>
        </w:r>
      </w:ins>
      <w:ins w:id="643" w:author="Eyal Trabelsi" w:date="2021-10-16T13:46:00Z">
        <w:r w:rsidR="00AB2A72">
          <w:rPr>
            <w:rFonts w:asciiTheme="majorBidi" w:eastAsiaTheme="minorHAnsi" w:hAnsiTheme="majorBidi" w:cstheme="majorBidi"/>
            <w:color w:val="000000" w:themeColor="text1"/>
            <w:sz w:val="20"/>
            <w:szCs w:val="20"/>
          </w:rPr>
          <w:t>2.6.2</w:t>
        </w:r>
      </w:ins>
      <w:ins w:id="644" w:author="Eyal Trabelsi" w:date="2021-10-16T13:42:00Z">
        <w:r w:rsidR="00AB2A72">
          <w:rPr>
            <w:rFonts w:asciiTheme="majorBidi" w:eastAsiaTheme="minorHAnsi" w:hAnsiTheme="majorBidi" w:cstheme="majorBidi" w:hint="cs"/>
            <w:color w:val="000000" w:themeColor="text1"/>
            <w:sz w:val="20"/>
            <w:szCs w:val="20"/>
            <w:rtl/>
          </w:rPr>
          <w:t xml:space="preserve">: </w:t>
        </w:r>
      </w:ins>
      <w:ins w:id="645" w:author="Eyal Trabelsi" w:date="2021-10-16T13:45:00Z">
        <w:r w:rsidR="00AB2A72">
          <w:rPr>
            <w:rFonts w:asciiTheme="majorBidi" w:eastAsiaTheme="minorHAnsi" w:hAnsiTheme="majorBidi" w:cstheme="majorBidi" w:hint="cs"/>
            <w:color w:val="000000" w:themeColor="text1"/>
            <w:sz w:val="20"/>
            <w:szCs w:val="20"/>
            <w:rtl/>
          </w:rPr>
          <w:t xml:space="preserve">הצגה ויזואלית של </w:t>
        </w:r>
        <w:r w:rsidR="00AB2A72">
          <w:rPr>
            <w:rFonts w:asciiTheme="majorBidi" w:eastAsiaTheme="minorHAnsi" w:hAnsiTheme="majorBidi" w:cstheme="majorBidi"/>
            <w:color w:val="000000" w:themeColor="text1"/>
            <w:sz w:val="20"/>
            <w:szCs w:val="20"/>
          </w:rPr>
          <w:t>Logical Execution Plan</w:t>
        </w:r>
      </w:ins>
      <w:ins w:id="646" w:author="Eyal Trabelsi" w:date="2021-10-16T13:42:00Z">
        <w:r w:rsidR="00AB2A72">
          <w:rPr>
            <w:rFonts w:asciiTheme="majorBidi" w:eastAsiaTheme="minorHAnsi" w:hAnsiTheme="majorBidi" w:cstheme="majorBidi" w:hint="cs"/>
            <w:color w:val="000000" w:themeColor="text1"/>
            <w:sz w:val="20"/>
            <w:szCs w:val="20"/>
            <w:rtl/>
          </w:rPr>
          <w:t xml:space="preserve"> ...........</w:t>
        </w:r>
      </w:ins>
      <w:ins w:id="647" w:author="Eyal Trabelsi" w:date="2021-10-16T14:06:00Z">
        <w:r w:rsidR="00A474AF">
          <w:rPr>
            <w:rFonts w:asciiTheme="majorBidi" w:eastAsiaTheme="minorHAnsi" w:hAnsiTheme="majorBidi" w:cstheme="majorBidi"/>
            <w:color w:val="000000" w:themeColor="text1"/>
            <w:sz w:val="20"/>
            <w:szCs w:val="20"/>
          </w:rPr>
          <w:t>.</w:t>
        </w:r>
      </w:ins>
      <w:ins w:id="648" w:author="Eyal Trabelsi" w:date="2021-10-16T13:42:00Z">
        <w:r w:rsidR="00AB2A72">
          <w:rPr>
            <w:rFonts w:asciiTheme="majorBidi" w:eastAsiaTheme="minorHAnsi" w:hAnsiTheme="majorBidi" w:cstheme="majorBidi" w:hint="cs"/>
            <w:color w:val="000000" w:themeColor="text1"/>
            <w:sz w:val="20"/>
            <w:szCs w:val="20"/>
            <w:rtl/>
          </w:rPr>
          <w:t>....................................21</w:t>
        </w:r>
        <w:r w:rsidR="00AB2A72" w:rsidRPr="002123DD">
          <w:rPr>
            <w:rFonts w:asciiTheme="majorBidi" w:eastAsiaTheme="minorHAnsi" w:hAnsiTheme="majorBidi" w:cstheme="majorBidi"/>
            <w:color w:val="000000" w:themeColor="text1"/>
            <w:sz w:val="20"/>
            <w:szCs w:val="20"/>
          </w:rPr>
          <w:br/>
        </w:r>
        <w:r w:rsidR="00AB2A72">
          <w:rPr>
            <w:rFonts w:asciiTheme="majorBidi" w:eastAsiaTheme="minorHAnsi" w:hAnsiTheme="majorBidi" w:cstheme="majorBidi" w:hint="cs"/>
            <w:color w:val="000000" w:themeColor="text1"/>
            <w:sz w:val="20"/>
            <w:szCs w:val="20"/>
            <w:rtl/>
          </w:rPr>
          <w:t xml:space="preserve">סעיף </w:t>
        </w:r>
      </w:ins>
      <w:ins w:id="649" w:author="Eyal Trabelsi" w:date="2021-10-16T13:46:00Z">
        <w:r w:rsidR="00AB2A72">
          <w:rPr>
            <w:rFonts w:asciiTheme="majorBidi" w:eastAsiaTheme="minorHAnsi" w:hAnsiTheme="majorBidi" w:cstheme="majorBidi"/>
            <w:color w:val="000000" w:themeColor="text1"/>
            <w:sz w:val="20"/>
            <w:szCs w:val="20"/>
          </w:rPr>
          <w:t>2.6.3</w:t>
        </w:r>
      </w:ins>
      <w:ins w:id="650" w:author="Eyal Trabelsi" w:date="2021-10-16T13:42:00Z">
        <w:r w:rsidR="00AB2A72">
          <w:rPr>
            <w:rFonts w:asciiTheme="majorBidi" w:eastAsiaTheme="minorHAnsi" w:hAnsiTheme="majorBidi" w:cstheme="majorBidi" w:hint="cs"/>
            <w:color w:val="000000" w:themeColor="text1"/>
            <w:sz w:val="20"/>
            <w:szCs w:val="20"/>
            <w:rtl/>
          </w:rPr>
          <w:t xml:space="preserve">: </w:t>
        </w:r>
      </w:ins>
      <w:ins w:id="651" w:author="Eyal Trabelsi" w:date="2021-10-16T13:45:00Z">
        <w:r w:rsidR="00AB2A72">
          <w:rPr>
            <w:rFonts w:asciiTheme="majorBidi" w:eastAsiaTheme="minorHAnsi" w:hAnsiTheme="majorBidi" w:cstheme="majorBidi" w:hint="cs"/>
            <w:color w:val="000000" w:themeColor="text1"/>
            <w:sz w:val="20"/>
            <w:szCs w:val="20"/>
            <w:rtl/>
          </w:rPr>
          <w:t xml:space="preserve">הצגה ויזואלית של </w:t>
        </w:r>
        <w:r w:rsidR="00AB2A72">
          <w:rPr>
            <w:rFonts w:asciiTheme="majorBidi" w:eastAsiaTheme="minorHAnsi" w:hAnsiTheme="majorBidi" w:cstheme="majorBidi"/>
            <w:color w:val="000000" w:themeColor="text1"/>
            <w:sz w:val="20"/>
            <w:szCs w:val="20"/>
          </w:rPr>
          <w:t>Actual Execution Statistics</w:t>
        </w:r>
      </w:ins>
      <w:ins w:id="652" w:author="Eyal Trabelsi" w:date="2021-10-16T13:42:00Z">
        <w:r w:rsidR="00AB2A72">
          <w:rPr>
            <w:rFonts w:asciiTheme="majorBidi" w:eastAsiaTheme="minorHAnsi" w:hAnsiTheme="majorBidi" w:cstheme="majorBidi" w:hint="cs"/>
            <w:color w:val="000000" w:themeColor="text1"/>
            <w:sz w:val="20"/>
            <w:szCs w:val="20"/>
            <w:rtl/>
          </w:rPr>
          <w:t xml:space="preserve"> ......</w:t>
        </w:r>
      </w:ins>
      <w:ins w:id="653" w:author="Eyal Trabelsi" w:date="2021-10-16T14:06:00Z">
        <w:r w:rsidR="00A474AF">
          <w:rPr>
            <w:rFonts w:asciiTheme="majorBidi" w:eastAsiaTheme="minorHAnsi" w:hAnsiTheme="majorBidi" w:cstheme="majorBidi"/>
            <w:color w:val="000000" w:themeColor="text1"/>
            <w:sz w:val="20"/>
            <w:szCs w:val="20"/>
          </w:rPr>
          <w:t>...</w:t>
        </w:r>
      </w:ins>
      <w:ins w:id="654" w:author="Eyal Trabelsi" w:date="2021-10-16T13:42:00Z">
        <w:r w:rsidR="00AB2A72">
          <w:rPr>
            <w:rFonts w:asciiTheme="majorBidi" w:eastAsiaTheme="minorHAnsi" w:hAnsiTheme="majorBidi" w:cstheme="majorBidi" w:hint="cs"/>
            <w:color w:val="000000" w:themeColor="text1"/>
            <w:sz w:val="20"/>
            <w:szCs w:val="20"/>
            <w:rtl/>
          </w:rPr>
          <w:t>..................................2</w:t>
        </w:r>
      </w:ins>
      <w:ins w:id="655" w:author="Eyal Trabelsi" w:date="2021-10-16T13:46:00Z">
        <w:r w:rsidR="00AB2A72">
          <w:rPr>
            <w:rFonts w:asciiTheme="majorBidi" w:eastAsiaTheme="minorHAnsi" w:hAnsiTheme="majorBidi" w:cstheme="majorBidi"/>
            <w:color w:val="000000" w:themeColor="text1"/>
            <w:sz w:val="20"/>
            <w:szCs w:val="20"/>
          </w:rPr>
          <w:t>2</w:t>
        </w:r>
      </w:ins>
      <w:ins w:id="656" w:author="Eyal Trabelsi" w:date="2021-10-16T13:42:00Z">
        <w:r w:rsidR="00AB2A72" w:rsidRPr="002123DD">
          <w:rPr>
            <w:rFonts w:asciiTheme="majorBidi" w:eastAsiaTheme="minorHAnsi" w:hAnsiTheme="majorBidi" w:cstheme="majorBidi"/>
            <w:color w:val="000000" w:themeColor="text1"/>
            <w:sz w:val="20"/>
            <w:szCs w:val="20"/>
          </w:rPr>
          <w:br/>
        </w:r>
      </w:ins>
      <w:ins w:id="657" w:author="Eyal Trabelsi" w:date="2021-10-16T13:46:00Z">
        <w:r w:rsidR="00AB2A72">
          <w:rPr>
            <w:rFonts w:asciiTheme="majorBidi" w:eastAsiaTheme="minorHAnsi" w:hAnsiTheme="majorBidi" w:cstheme="majorBidi" w:hint="cs"/>
            <w:color w:val="000000" w:themeColor="text1"/>
            <w:sz w:val="20"/>
            <w:szCs w:val="20"/>
            <w:rtl/>
          </w:rPr>
          <w:t xml:space="preserve">סעיף </w:t>
        </w:r>
        <w:r w:rsidR="00AB2A72">
          <w:rPr>
            <w:rFonts w:asciiTheme="majorBidi" w:eastAsiaTheme="minorHAnsi" w:hAnsiTheme="majorBidi" w:cstheme="majorBidi"/>
            <w:color w:val="000000" w:themeColor="text1"/>
            <w:sz w:val="20"/>
            <w:szCs w:val="20"/>
          </w:rPr>
          <w:t>2.6.</w:t>
        </w:r>
      </w:ins>
      <w:ins w:id="658" w:author="Eyal Trabelsi" w:date="2021-10-16T13:47:00Z">
        <w:r w:rsidR="00AB2A72">
          <w:rPr>
            <w:rFonts w:asciiTheme="majorBidi" w:eastAsiaTheme="minorHAnsi" w:hAnsiTheme="majorBidi" w:cstheme="majorBidi"/>
            <w:color w:val="000000" w:themeColor="text1"/>
            <w:sz w:val="20"/>
            <w:szCs w:val="20"/>
          </w:rPr>
          <w:t>4</w:t>
        </w:r>
      </w:ins>
      <w:ins w:id="659" w:author="Eyal Trabelsi" w:date="2021-10-16T13:46:00Z">
        <w:r w:rsidR="00AB2A72">
          <w:rPr>
            <w:rFonts w:asciiTheme="majorBidi" w:eastAsiaTheme="minorHAnsi" w:hAnsiTheme="majorBidi" w:cstheme="majorBidi" w:hint="cs"/>
            <w:color w:val="000000" w:themeColor="text1"/>
            <w:sz w:val="20"/>
            <w:szCs w:val="20"/>
            <w:rtl/>
          </w:rPr>
          <w:t xml:space="preserve">: הצגה ויזואלית של </w:t>
        </w:r>
      </w:ins>
      <w:ins w:id="660" w:author="Eyal Trabelsi" w:date="2021-10-16T13:47:00Z">
        <w:r w:rsidR="00AB2A72">
          <w:rPr>
            <w:rFonts w:asciiTheme="majorBidi" w:eastAsiaTheme="minorHAnsi" w:hAnsiTheme="majorBidi" w:cstheme="majorBidi"/>
            <w:color w:val="000000" w:themeColor="text1"/>
            <w:sz w:val="20"/>
            <w:szCs w:val="20"/>
          </w:rPr>
          <w:t>Optimizer Statistics</w:t>
        </w:r>
      </w:ins>
      <w:ins w:id="661" w:author="Eyal Trabelsi" w:date="2021-10-16T13:46:00Z">
        <w:r w:rsidR="00AB2A72">
          <w:rPr>
            <w:rFonts w:asciiTheme="majorBidi" w:eastAsiaTheme="minorHAnsi" w:hAnsiTheme="majorBidi" w:cstheme="majorBidi" w:hint="cs"/>
            <w:color w:val="000000" w:themeColor="text1"/>
            <w:sz w:val="20"/>
            <w:szCs w:val="20"/>
            <w:rtl/>
          </w:rPr>
          <w:t xml:space="preserve"> .................</w:t>
        </w:r>
      </w:ins>
      <w:ins w:id="662" w:author="Eyal Trabelsi" w:date="2021-10-16T14:07:00Z">
        <w:r w:rsidR="00A474AF">
          <w:rPr>
            <w:rFonts w:asciiTheme="majorBidi" w:eastAsiaTheme="minorHAnsi" w:hAnsiTheme="majorBidi" w:cstheme="majorBidi"/>
            <w:color w:val="000000" w:themeColor="text1"/>
            <w:sz w:val="20"/>
            <w:szCs w:val="20"/>
          </w:rPr>
          <w:t>.</w:t>
        </w:r>
      </w:ins>
      <w:ins w:id="663" w:author="Eyal Trabelsi" w:date="2021-10-16T13:46:00Z">
        <w:r w:rsidR="00AB2A72">
          <w:rPr>
            <w:rFonts w:asciiTheme="majorBidi" w:eastAsiaTheme="minorHAnsi" w:hAnsiTheme="majorBidi" w:cstheme="majorBidi" w:hint="cs"/>
            <w:color w:val="000000" w:themeColor="text1"/>
            <w:sz w:val="20"/>
            <w:szCs w:val="20"/>
            <w:rtl/>
          </w:rPr>
          <w:t>.....................................</w:t>
        </w:r>
      </w:ins>
      <w:ins w:id="664" w:author="Eyal Trabelsi" w:date="2021-10-16T13:48:00Z">
        <w:r w:rsidR="00AB2A72">
          <w:rPr>
            <w:rFonts w:asciiTheme="majorBidi" w:eastAsiaTheme="minorHAnsi" w:hAnsiTheme="majorBidi" w:cstheme="majorBidi" w:hint="cs"/>
            <w:color w:val="000000" w:themeColor="text1"/>
            <w:sz w:val="20"/>
            <w:szCs w:val="20"/>
            <w:rtl/>
          </w:rPr>
          <w:t>3</w:t>
        </w:r>
      </w:ins>
      <w:ins w:id="665" w:author="Eyal Trabelsi" w:date="2021-10-16T13:46:00Z">
        <w:r w:rsidR="00AB2A72">
          <w:rPr>
            <w:rFonts w:asciiTheme="majorBidi" w:eastAsiaTheme="minorHAnsi" w:hAnsiTheme="majorBidi" w:cstheme="majorBidi"/>
            <w:color w:val="000000" w:themeColor="text1"/>
            <w:sz w:val="20"/>
            <w:szCs w:val="20"/>
          </w:rPr>
          <w:t>2</w:t>
        </w:r>
        <w:r w:rsidR="00AB2A72" w:rsidRPr="002123DD">
          <w:rPr>
            <w:rFonts w:asciiTheme="majorBidi" w:eastAsiaTheme="minorHAnsi" w:hAnsiTheme="majorBidi" w:cstheme="majorBidi"/>
            <w:color w:val="000000" w:themeColor="text1"/>
            <w:sz w:val="20"/>
            <w:szCs w:val="20"/>
          </w:rPr>
          <w:br/>
        </w:r>
        <w:r w:rsidR="00AB2A72">
          <w:rPr>
            <w:rFonts w:asciiTheme="majorBidi" w:eastAsiaTheme="minorHAnsi" w:hAnsiTheme="majorBidi" w:cstheme="majorBidi" w:hint="cs"/>
            <w:color w:val="000000" w:themeColor="text1"/>
            <w:sz w:val="20"/>
            <w:szCs w:val="20"/>
            <w:rtl/>
          </w:rPr>
          <w:t>סעיף 2.</w:t>
        </w:r>
      </w:ins>
      <w:ins w:id="666" w:author="Eyal Trabelsi" w:date="2021-10-16T13:48:00Z">
        <w:r w:rsidR="00AB2A72">
          <w:rPr>
            <w:rFonts w:asciiTheme="majorBidi" w:eastAsiaTheme="minorHAnsi" w:hAnsiTheme="majorBidi" w:cstheme="majorBidi" w:hint="cs"/>
            <w:color w:val="000000" w:themeColor="text1"/>
            <w:sz w:val="20"/>
            <w:szCs w:val="20"/>
            <w:rtl/>
          </w:rPr>
          <w:t>7</w:t>
        </w:r>
      </w:ins>
      <w:ins w:id="667" w:author="Eyal Trabelsi" w:date="2021-10-16T13:46:00Z">
        <w:r w:rsidR="00AB2A72">
          <w:rPr>
            <w:rFonts w:asciiTheme="majorBidi" w:eastAsiaTheme="minorHAnsi" w:hAnsiTheme="majorBidi" w:cstheme="majorBidi" w:hint="cs"/>
            <w:color w:val="000000" w:themeColor="text1"/>
            <w:sz w:val="20"/>
            <w:szCs w:val="20"/>
            <w:rtl/>
          </w:rPr>
          <w:t xml:space="preserve">: </w:t>
        </w:r>
      </w:ins>
      <w:ins w:id="668" w:author="Eyal Trabelsi" w:date="2021-10-16T13:50:00Z">
        <w:r w:rsidR="00026987">
          <w:rPr>
            <w:rFonts w:asciiTheme="majorBidi" w:eastAsiaTheme="minorHAnsi" w:hAnsiTheme="majorBidi" w:cstheme="majorBidi" w:hint="cs"/>
            <w:color w:val="000000" w:themeColor="text1"/>
            <w:sz w:val="20"/>
            <w:szCs w:val="20"/>
            <w:rtl/>
          </w:rPr>
          <w:t>השוואה של אסטרטגיות</w:t>
        </w:r>
      </w:ins>
      <w:ins w:id="669" w:author="Eyal Trabelsi" w:date="2021-10-16T13:46:00Z">
        <w:r w:rsidR="00AB2A72">
          <w:rPr>
            <w:rFonts w:asciiTheme="majorBidi" w:eastAsiaTheme="minorHAnsi" w:hAnsiTheme="majorBidi" w:cstheme="majorBidi" w:hint="cs"/>
            <w:color w:val="000000" w:themeColor="text1"/>
            <w:sz w:val="20"/>
            <w:szCs w:val="20"/>
            <w:rtl/>
          </w:rPr>
          <w:t>....................................................................................</w:t>
        </w:r>
      </w:ins>
      <w:ins w:id="670" w:author="Eyal Trabelsi" w:date="2021-10-16T13:51:00Z">
        <w:r w:rsidR="00026987">
          <w:rPr>
            <w:rFonts w:asciiTheme="majorBidi" w:eastAsiaTheme="minorHAnsi" w:hAnsiTheme="majorBidi" w:cstheme="majorBidi" w:hint="cs"/>
            <w:color w:val="000000" w:themeColor="text1"/>
            <w:sz w:val="20"/>
            <w:szCs w:val="20"/>
            <w:rtl/>
          </w:rPr>
          <w:t>23</w:t>
        </w:r>
      </w:ins>
      <w:ins w:id="671" w:author="Eyal Trabelsi" w:date="2021-10-16T13:46:00Z">
        <w:r w:rsidR="00AB2A72" w:rsidRPr="002123DD">
          <w:rPr>
            <w:rFonts w:asciiTheme="majorBidi" w:eastAsiaTheme="minorHAnsi" w:hAnsiTheme="majorBidi" w:cstheme="majorBidi"/>
            <w:color w:val="000000" w:themeColor="text1"/>
            <w:sz w:val="20"/>
            <w:szCs w:val="20"/>
          </w:rPr>
          <w:br/>
        </w:r>
        <w:r w:rsidR="00AB2A72">
          <w:rPr>
            <w:rFonts w:asciiTheme="majorBidi" w:eastAsiaTheme="minorHAnsi" w:hAnsiTheme="majorBidi" w:cstheme="majorBidi" w:hint="cs"/>
            <w:color w:val="000000" w:themeColor="text1"/>
            <w:sz w:val="20"/>
            <w:szCs w:val="20"/>
            <w:rtl/>
          </w:rPr>
          <w:t>סעיף 2.</w:t>
        </w:r>
      </w:ins>
      <w:ins w:id="672" w:author="Eyal Trabelsi" w:date="2021-10-16T13:48:00Z">
        <w:r w:rsidR="00AB2A72">
          <w:rPr>
            <w:rFonts w:asciiTheme="majorBidi" w:eastAsiaTheme="minorHAnsi" w:hAnsiTheme="majorBidi" w:cstheme="majorBidi" w:hint="cs"/>
            <w:color w:val="000000" w:themeColor="text1"/>
            <w:sz w:val="20"/>
            <w:szCs w:val="20"/>
            <w:rtl/>
          </w:rPr>
          <w:t>8</w:t>
        </w:r>
      </w:ins>
      <w:ins w:id="673" w:author="Eyal Trabelsi" w:date="2021-10-16T13:46:00Z">
        <w:r w:rsidR="00AB2A72">
          <w:rPr>
            <w:rFonts w:asciiTheme="majorBidi" w:eastAsiaTheme="minorHAnsi" w:hAnsiTheme="majorBidi" w:cstheme="majorBidi" w:hint="cs"/>
            <w:color w:val="000000" w:themeColor="text1"/>
            <w:sz w:val="20"/>
            <w:szCs w:val="20"/>
            <w:rtl/>
          </w:rPr>
          <w:t xml:space="preserve">: </w:t>
        </w:r>
      </w:ins>
      <w:ins w:id="674" w:author="Eyal Trabelsi" w:date="2021-10-16T13:50:00Z">
        <w:r w:rsidR="00026987">
          <w:rPr>
            <w:rFonts w:asciiTheme="majorBidi" w:eastAsiaTheme="minorHAnsi" w:hAnsiTheme="majorBidi" w:cstheme="majorBidi" w:hint="cs"/>
            <w:color w:val="000000" w:themeColor="text1"/>
            <w:sz w:val="20"/>
            <w:szCs w:val="20"/>
            <w:rtl/>
          </w:rPr>
          <w:t>עבודות בתחום אופטימיזציה של כמה שאילתות</w:t>
        </w:r>
      </w:ins>
      <w:ins w:id="675" w:author="Eyal Trabelsi" w:date="2021-10-16T13:46:00Z">
        <w:r w:rsidR="00AB2A72">
          <w:rPr>
            <w:rFonts w:asciiTheme="majorBidi" w:eastAsiaTheme="minorHAnsi" w:hAnsiTheme="majorBidi" w:cstheme="majorBidi" w:hint="cs"/>
            <w:color w:val="000000" w:themeColor="text1"/>
            <w:sz w:val="20"/>
            <w:szCs w:val="20"/>
            <w:rtl/>
          </w:rPr>
          <w:t>......................................................</w:t>
        </w:r>
      </w:ins>
      <w:ins w:id="676" w:author="Eyal Trabelsi" w:date="2021-10-16T13:50:00Z">
        <w:r w:rsidR="00026987">
          <w:rPr>
            <w:rFonts w:asciiTheme="majorBidi" w:eastAsiaTheme="minorHAnsi" w:hAnsiTheme="majorBidi" w:cstheme="majorBidi" w:hint="cs"/>
            <w:color w:val="000000" w:themeColor="text1"/>
            <w:sz w:val="20"/>
            <w:szCs w:val="20"/>
            <w:rtl/>
          </w:rPr>
          <w:t>24</w:t>
        </w:r>
      </w:ins>
      <w:ins w:id="677" w:author="Eyal Trabelsi" w:date="2021-10-16T13:46:00Z">
        <w:r w:rsidR="00AB2A72" w:rsidRPr="002123DD">
          <w:rPr>
            <w:rFonts w:asciiTheme="majorBidi" w:eastAsiaTheme="minorHAnsi" w:hAnsiTheme="majorBidi" w:cstheme="majorBidi"/>
            <w:color w:val="000000" w:themeColor="text1"/>
            <w:sz w:val="20"/>
            <w:szCs w:val="20"/>
          </w:rPr>
          <w:br/>
        </w:r>
      </w:ins>
      <w:ins w:id="678" w:author="Eyal Trabelsi" w:date="2021-10-16T13:47:00Z">
        <w:r w:rsidR="00AB2A72">
          <w:rPr>
            <w:rFonts w:asciiTheme="majorBidi" w:eastAsiaTheme="minorHAnsi" w:hAnsiTheme="majorBidi" w:cstheme="majorBidi" w:hint="cs"/>
            <w:color w:val="000000" w:themeColor="text1"/>
            <w:sz w:val="20"/>
            <w:szCs w:val="20"/>
            <w:rtl/>
          </w:rPr>
          <w:t>סעיף 2.</w:t>
        </w:r>
      </w:ins>
      <w:ins w:id="679" w:author="Eyal Trabelsi" w:date="2021-10-16T13:48:00Z">
        <w:r w:rsidR="00AB2A72">
          <w:rPr>
            <w:rFonts w:asciiTheme="majorBidi" w:eastAsiaTheme="minorHAnsi" w:hAnsiTheme="majorBidi" w:cstheme="majorBidi" w:hint="cs"/>
            <w:color w:val="000000" w:themeColor="text1"/>
            <w:sz w:val="20"/>
            <w:szCs w:val="20"/>
            <w:rtl/>
          </w:rPr>
          <w:t>9</w:t>
        </w:r>
      </w:ins>
      <w:ins w:id="680" w:author="Eyal Trabelsi" w:date="2021-10-16T13:47:00Z">
        <w:r w:rsidR="00AB2A72">
          <w:rPr>
            <w:rFonts w:asciiTheme="majorBidi" w:eastAsiaTheme="minorHAnsi" w:hAnsiTheme="majorBidi" w:cstheme="majorBidi" w:hint="cs"/>
            <w:color w:val="000000" w:themeColor="text1"/>
            <w:sz w:val="20"/>
            <w:szCs w:val="20"/>
            <w:rtl/>
          </w:rPr>
          <w:t xml:space="preserve">: </w:t>
        </w:r>
      </w:ins>
      <w:ins w:id="681" w:author="Eyal Trabelsi" w:date="2021-10-16T13:50:00Z">
        <w:r w:rsidR="00026987">
          <w:rPr>
            <w:rFonts w:asciiTheme="majorBidi" w:eastAsiaTheme="minorHAnsi" w:hAnsiTheme="majorBidi" w:cstheme="majorBidi" w:hint="cs"/>
            <w:color w:val="000000" w:themeColor="text1"/>
            <w:sz w:val="20"/>
            <w:szCs w:val="20"/>
            <w:rtl/>
          </w:rPr>
          <w:t xml:space="preserve">עבודות בתחום </w:t>
        </w:r>
        <w:r w:rsidR="00026987">
          <w:rPr>
            <w:rFonts w:asciiTheme="majorBidi" w:eastAsiaTheme="minorHAnsi" w:hAnsiTheme="majorBidi" w:cstheme="majorBidi"/>
            <w:color w:val="000000" w:themeColor="text1"/>
            <w:sz w:val="20"/>
            <w:szCs w:val="20"/>
          </w:rPr>
          <w:t>Sankey Diagrams</w:t>
        </w:r>
      </w:ins>
      <w:ins w:id="682" w:author="Eyal Trabelsi" w:date="2021-10-16T13:47:00Z">
        <w:r w:rsidR="00AB2A72">
          <w:rPr>
            <w:rFonts w:asciiTheme="majorBidi" w:eastAsiaTheme="minorHAnsi" w:hAnsiTheme="majorBidi" w:cstheme="majorBidi" w:hint="cs"/>
            <w:color w:val="000000" w:themeColor="text1"/>
            <w:sz w:val="20"/>
            <w:szCs w:val="20"/>
            <w:rtl/>
          </w:rPr>
          <w:t>....................................................................</w:t>
        </w:r>
      </w:ins>
      <w:ins w:id="683" w:author="Eyal Trabelsi" w:date="2021-10-16T13:50:00Z">
        <w:r w:rsidR="00026987">
          <w:rPr>
            <w:rFonts w:asciiTheme="majorBidi" w:eastAsiaTheme="minorHAnsi" w:hAnsiTheme="majorBidi" w:cstheme="majorBidi" w:hint="cs"/>
            <w:color w:val="000000" w:themeColor="text1"/>
            <w:sz w:val="20"/>
            <w:szCs w:val="20"/>
            <w:rtl/>
          </w:rPr>
          <w:t>25</w:t>
        </w:r>
      </w:ins>
      <w:ins w:id="684" w:author="Eyal Trabelsi" w:date="2021-10-16T13:47:00Z">
        <w:r w:rsidR="00AB2A72" w:rsidRPr="002123DD">
          <w:rPr>
            <w:rFonts w:asciiTheme="majorBidi" w:eastAsiaTheme="minorHAnsi" w:hAnsiTheme="majorBidi" w:cstheme="majorBidi"/>
            <w:color w:val="000000" w:themeColor="text1"/>
            <w:sz w:val="20"/>
            <w:szCs w:val="20"/>
          </w:rPr>
          <w:br/>
        </w:r>
        <w:r w:rsidR="00AB2A72">
          <w:rPr>
            <w:rFonts w:asciiTheme="majorBidi" w:eastAsiaTheme="minorHAnsi" w:hAnsiTheme="majorBidi" w:cstheme="majorBidi" w:hint="cs"/>
            <w:color w:val="000000" w:themeColor="text1"/>
            <w:sz w:val="20"/>
            <w:szCs w:val="20"/>
            <w:rtl/>
          </w:rPr>
          <w:t>סעיף 2.</w:t>
        </w:r>
      </w:ins>
      <w:ins w:id="685" w:author="Eyal Trabelsi" w:date="2021-10-16T13:48:00Z">
        <w:r w:rsidR="00AB2A72">
          <w:rPr>
            <w:rFonts w:asciiTheme="majorBidi" w:eastAsiaTheme="minorHAnsi" w:hAnsiTheme="majorBidi" w:cstheme="majorBidi" w:hint="cs"/>
            <w:color w:val="000000" w:themeColor="text1"/>
            <w:sz w:val="20"/>
            <w:szCs w:val="20"/>
            <w:rtl/>
          </w:rPr>
          <w:t>10</w:t>
        </w:r>
      </w:ins>
      <w:ins w:id="686" w:author="Eyal Trabelsi" w:date="2021-10-16T13:47:00Z">
        <w:r w:rsidR="00AB2A72">
          <w:rPr>
            <w:rFonts w:asciiTheme="majorBidi" w:eastAsiaTheme="minorHAnsi" w:hAnsiTheme="majorBidi" w:cstheme="majorBidi" w:hint="cs"/>
            <w:color w:val="000000" w:themeColor="text1"/>
            <w:sz w:val="20"/>
            <w:szCs w:val="20"/>
            <w:rtl/>
          </w:rPr>
          <w:t xml:space="preserve">: </w:t>
        </w:r>
      </w:ins>
      <w:ins w:id="687" w:author="Eyal Trabelsi" w:date="2021-10-16T13:50:00Z">
        <w:r w:rsidR="00026987">
          <w:rPr>
            <w:rFonts w:asciiTheme="majorBidi" w:eastAsiaTheme="minorHAnsi" w:hAnsiTheme="majorBidi" w:cstheme="majorBidi" w:hint="cs"/>
            <w:color w:val="000000" w:themeColor="text1"/>
            <w:sz w:val="20"/>
            <w:szCs w:val="20"/>
            <w:rtl/>
          </w:rPr>
          <w:t>סיכום של עבודות בתחום</w:t>
        </w:r>
      </w:ins>
      <w:ins w:id="688" w:author="Eyal Trabelsi" w:date="2021-10-16T13:47:00Z">
        <w:r w:rsidR="00AB2A72">
          <w:rPr>
            <w:rFonts w:asciiTheme="majorBidi" w:eastAsiaTheme="minorHAnsi" w:hAnsiTheme="majorBidi" w:cstheme="majorBidi" w:hint="cs"/>
            <w:color w:val="000000" w:themeColor="text1"/>
            <w:sz w:val="20"/>
            <w:szCs w:val="20"/>
            <w:rtl/>
          </w:rPr>
          <w:t xml:space="preserve"> .................................................................................</w:t>
        </w:r>
      </w:ins>
      <w:ins w:id="689" w:author="Eyal Trabelsi" w:date="2021-10-16T13:50:00Z">
        <w:r w:rsidR="00026987">
          <w:rPr>
            <w:rFonts w:asciiTheme="majorBidi" w:eastAsiaTheme="minorHAnsi" w:hAnsiTheme="majorBidi" w:cstheme="majorBidi" w:hint="cs"/>
            <w:color w:val="000000" w:themeColor="text1"/>
            <w:sz w:val="20"/>
            <w:szCs w:val="20"/>
            <w:rtl/>
          </w:rPr>
          <w:t>28</w:t>
        </w:r>
      </w:ins>
      <w:ins w:id="690" w:author="Eyal Trabelsi" w:date="2021-10-16T13:59:00Z">
        <w:r w:rsidR="00026987">
          <w:rPr>
            <w:rFonts w:asciiTheme="majorBidi" w:eastAsiaTheme="minorHAnsi" w:hAnsiTheme="majorBidi" w:cstheme="majorBidi"/>
            <w:color w:val="000000" w:themeColor="text1"/>
            <w:sz w:val="20"/>
            <w:szCs w:val="20"/>
          </w:rPr>
          <w:br/>
        </w:r>
      </w:ins>
      <w:ins w:id="691" w:author="Eyal Trabelsi" w:date="2021-10-16T13:52:00Z">
        <w:r w:rsidR="00026987">
          <w:rPr>
            <w:rFonts w:asciiTheme="majorBidi" w:eastAsiaTheme="minorHAnsi" w:hAnsiTheme="majorBidi" w:cstheme="majorBidi" w:hint="cs"/>
            <w:color w:val="000000" w:themeColor="text1"/>
            <w:sz w:val="20"/>
            <w:szCs w:val="20"/>
            <w:rtl/>
          </w:rPr>
          <w:t xml:space="preserve">פרק 3: </w:t>
        </w:r>
      </w:ins>
      <w:ins w:id="692" w:author="Eyal Trabelsi" w:date="2021-10-16T13:56:00Z">
        <w:r w:rsidR="00026987">
          <w:rPr>
            <w:rFonts w:asciiTheme="majorBidi" w:eastAsiaTheme="minorHAnsi" w:hAnsiTheme="majorBidi" w:cstheme="majorBidi" w:hint="cs"/>
            <w:color w:val="000000" w:themeColor="text1"/>
            <w:sz w:val="20"/>
            <w:szCs w:val="20"/>
            <w:rtl/>
          </w:rPr>
          <w:t xml:space="preserve">תכנון </w:t>
        </w:r>
        <w:proofErr w:type="spellStart"/>
        <w:r w:rsidR="00026987">
          <w:rPr>
            <w:rFonts w:asciiTheme="majorBidi" w:eastAsiaTheme="minorHAnsi" w:hAnsiTheme="majorBidi" w:cstheme="majorBidi"/>
            <w:color w:val="000000" w:themeColor="text1"/>
            <w:sz w:val="20"/>
            <w:szCs w:val="20"/>
          </w:rPr>
          <w:t>QueryFlow</w:t>
        </w:r>
      </w:ins>
      <w:proofErr w:type="spellEnd"/>
      <w:ins w:id="693" w:author="Eyal Trabelsi" w:date="2021-10-16T13:52:00Z">
        <w:r w:rsidR="00026987">
          <w:rPr>
            <w:rFonts w:asciiTheme="majorBidi" w:eastAsiaTheme="minorHAnsi" w:hAnsiTheme="majorBidi" w:cstheme="majorBidi" w:hint="cs"/>
            <w:color w:val="000000" w:themeColor="text1"/>
            <w:sz w:val="20"/>
            <w:szCs w:val="20"/>
            <w:rtl/>
          </w:rPr>
          <w:t xml:space="preserve"> ............................................</w:t>
        </w:r>
      </w:ins>
      <w:ins w:id="694" w:author="Eyal Trabelsi" w:date="2021-10-16T14:07:00Z">
        <w:r w:rsidR="00A474AF">
          <w:rPr>
            <w:rFonts w:asciiTheme="majorBidi" w:eastAsiaTheme="minorHAnsi" w:hAnsiTheme="majorBidi" w:cstheme="majorBidi"/>
            <w:color w:val="000000" w:themeColor="text1"/>
            <w:sz w:val="20"/>
            <w:szCs w:val="20"/>
          </w:rPr>
          <w:t>...........</w:t>
        </w:r>
      </w:ins>
      <w:ins w:id="695" w:author="Eyal Trabelsi" w:date="2021-10-16T13:52:00Z">
        <w:r w:rsidR="00026987">
          <w:rPr>
            <w:rFonts w:asciiTheme="majorBidi" w:eastAsiaTheme="minorHAnsi" w:hAnsiTheme="majorBidi" w:cstheme="majorBidi" w:hint="cs"/>
            <w:color w:val="000000" w:themeColor="text1"/>
            <w:sz w:val="20"/>
            <w:szCs w:val="20"/>
            <w:rtl/>
          </w:rPr>
          <w:t>.......................................</w:t>
        </w:r>
      </w:ins>
      <w:ins w:id="696" w:author="Eyal Trabelsi" w:date="2021-10-16T13:56:00Z">
        <w:r w:rsidR="00026987">
          <w:rPr>
            <w:rFonts w:asciiTheme="majorBidi" w:eastAsiaTheme="minorHAnsi" w:hAnsiTheme="majorBidi" w:cstheme="majorBidi"/>
            <w:color w:val="000000" w:themeColor="text1"/>
            <w:sz w:val="20"/>
            <w:szCs w:val="20"/>
          </w:rPr>
          <w:t>29</w:t>
        </w:r>
      </w:ins>
      <w:ins w:id="697" w:author="Eyal Trabelsi" w:date="2021-10-16T13:52:00Z">
        <w:r w:rsidR="00026987" w:rsidRPr="002123DD">
          <w:rPr>
            <w:rFonts w:asciiTheme="majorBidi" w:eastAsiaTheme="minorHAnsi" w:hAnsiTheme="majorBidi" w:cstheme="majorBidi"/>
            <w:color w:val="000000" w:themeColor="text1"/>
            <w:sz w:val="20"/>
            <w:szCs w:val="20"/>
          </w:rPr>
          <w:br/>
        </w:r>
        <w:r w:rsidR="00026987">
          <w:rPr>
            <w:rFonts w:asciiTheme="majorBidi" w:eastAsiaTheme="minorHAnsi" w:hAnsiTheme="majorBidi" w:cstheme="majorBidi" w:hint="cs"/>
            <w:color w:val="000000" w:themeColor="text1"/>
            <w:sz w:val="20"/>
            <w:szCs w:val="20"/>
            <w:rtl/>
          </w:rPr>
          <w:t xml:space="preserve">סעיף 3.1: </w:t>
        </w:r>
      </w:ins>
      <w:ins w:id="698" w:author="Eyal Trabelsi" w:date="2021-10-16T13:56:00Z">
        <w:r w:rsidR="00026987">
          <w:rPr>
            <w:rFonts w:asciiTheme="majorBidi" w:eastAsiaTheme="minorHAnsi" w:hAnsiTheme="majorBidi" w:cstheme="majorBidi" w:hint="cs"/>
            <w:color w:val="000000" w:themeColor="text1"/>
            <w:sz w:val="20"/>
            <w:szCs w:val="20"/>
            <w:rtl/>
          </w:rPr>
          <w:t xml:space="preserve">תכנון </w:t>
        </w:r>
        <w:proofErr w:type="spellStart"/>
        <w:r w:rsidR="00026987">
          <w:rPr>
            <w:rFonts w:asciiTheme="majorBidi" w:eastAsiaTheme="minorHAnsi" w:hAnsiTheme="majorBidi" w:cstheme="majorBidi"/>
            <w:color w:val="000000" w:themeColor="text1"/>
            <w:sz w:val="20"/>
            <w:szCs w:val="20"/>
          </w:rPr>
          <w:t>QueryFlow</w:t>
        </w:r>
        <w:proofErr w:type="spellEnd"/>
        <w:r w:rsidR="00026987">
          <w:rPr>
            <w:rFonts w:asciiTheme="majorBidi" w:eastAsiaTheme="minorHAnsi" w:hAnsiTheme="majorBidi" w:cstheme="majorBidi"/>
            <w:color w:val="000000" w:themeColor="text1"/>
            <w:sz w:val="20"/>
            <w:szCs w:val="20"/>
          </w:rPr>
          <w:t xml:space="preserve"> </w:t>
        </w:r>
        <w:r w:rsidR="00026987">
          <w:rPr>
            <w:rFonts w:asciiTheme="majorBidi" w:eastAsiaTheme="minorHAnsi" w:hAnsiTheme="majorBidi" w:cstheme="majorBidi" w:hint="cs"/>
            <w:color w:val="000000" w:themeColor="text1"/>
            <w:sz w:val="20"/>
            <w:szCs w:val="20"/>
            <w:rtl/>
          </w:rPr>
          <w:t xml:space="preserve"> </w:t>
        </w:r>
      </w:ins>
      <w:ins w:id="699" w:author="Eyal Trabelsi" w:date="2021-10-16T13:57:00Z">
        <w:r w:rsidR="00026987">
          <w:rPr>
            <w:rFonts w:asciiTheme="majorBidi" w:eastAsiaTheme="minorHAnsi" w:hAnsiTheme="majorBidi" w:cstheme="majorBidi" w:hint="cs"/>
            <w:color w:val="000000" w:themeColor="text1"/>
            <w:sz w:val="20"/>
            <w:szCs w:val="20"/>
            <w:rtl/>
          </w:rPr>
          <w:t>ממבט מעוף הציפור</w:t>
        </w:r>
      </w:ins>
      <w:ins w:id="700" w:author="Eyal Trabelsi" w:date="2021-10-16T13:52:00Z">
        <w:r w:rsidR="00026987">
          <w:rPr>
            <w:rFonts w:asciiTheme="majorBidi" w:eastAsiaTheme="minorHAnsi" w:hAnsiTheme="majorBidi" w:cstheme="majorBidi" w:hint="cs"/>
            <w:color w:val="000000" w:themeColor="text1"/>
            <w:sz w:val="20"/>
            <w:szCs w:val="20"/>
            <w:rtl/>
          </w:rPr>
          <w:t xml:space="preserve"> ..............................................................</w:t>
        </w:r>
      </w:ins>
      <w:ins w:id="701" w:author="Eyal Trabelsi" w:date="2021-10-16T13:57:00Z">
        <w:r w:rsidR="00026987">
          <w:rPr>
            <w:rFonts w:asciiTheme="majorBidi" w:eastAsiaTheme="minorHAnsi" w:hAnsiTheme="majorBidi" w:cstheme="majorBidi" w:hint="cs"/>
            <w:color w:val="000000" w:themeColor="text1"/>
            <w:sz w:val="20"/>
            <w:szCs w:val="20"/>
            <w:rtl/>
          </w:rPr>
          <w:t>30</w:t>
        </w:r>
      </w:ins>
      <w:ins w:id="702" w:author="Eyal Trabelsi" w:date="2021-10-16T13:52:00Z">
        <w:r w:rsidR="00026987" w:rsidRPr="002123DD">
          <w:rPr>
            <w:rFonts w:asciiTheme="majorBidi" w:eastAsiaTheme="minorHAnsi" w:hAnsiTheme="majorBidi" w:cstheme="majorBidi"/>
            <w:color w:val="000000" w:themeColor="text1"/>
            <w:sz w:val="20"/>
            <w:szCs w:val="20"/>
          </w:rPr>
          <w:br/>
        </w:r>
        <w:r w:rsidR="00026987">
          <w:rPr>
            <w:rFonts w:asciiTheme="majorBidi" w:eastAsiaTheme="minorHAnsi" w:hAnsiTheme="majorBidi" w:cstheme="majorBidi" w:hint="cs"/>
            <w:color w:val="000000" w:themeColor="text1"/>
            <w:sz w:val="20"/>
            <w:szCs w:val="20"/>
            <w:rtl/>
          </w:rPr>
          <w:t xml:space="preserve">סעיף 3.2: </w:t>
        </w:r>
      </w:ins>
      <w:proofErr w:type="spellStart"/>
      <w:ins w:id="703" w:author="Eyal Trabelsi" w:date="2021-10-16T13:58:00Z">
        <w:r w:rsidR="00026987">
          <w:rPr>
            <w:rFonts w:asciiTheme="majorBidi" w:eastAsiaTheme="minorHAnsi" w:hAnsiTheme="majorBidi" w:cstheme="majorBidi" w:hint="cs"/>
            <w:color w:val="000000" w:themeColor="text1"/>
            <w:sz w:val="20"/>
            <w:szCs w:val="20"/>
            <w:rtl/>
          </w:rPr>
          <w:t>ה</w:t>
        </w:r>
      </w:ins>
      <w:ins w:id="704" w:author="Eyal Trabelsi" w:date="2021-10-16T13:57:00Z">
        <w:r w:rsidR="00026987">
          <w:rPr>
            <w:rFonts w:asciiTheme="majorBidi" w:eastAsiaTheme="minorHAnsi" w:hAnsiTheme="majorBidi" w:cstheme="majorBidi" w:hint="cs"/>
            <w:color w:val="000000" w:themeColor="text1"/>
            <w:sz w:val="20"/>
            <w:szCs w:val="20"/>
            <w:rtl/>
          </w:rPr>
          <w:t>פרסינג</w:t>
        </w:r>
        <w:proofErr w:type="spellEnd"/>
        <w:r w:rsidR="00026987">
          <w:rPr>
            <w:rFonts w:asciiTheme="majorBidi" w:eastAsiaTheme="minorHAnsi" w:hAnsiTheme="majorBidi" w:cstheme="majorBidi" w:hint="cs"/>
            <w:color w:val="000000" w:themeColor="text1"/>
            <w:sz w:val="20"/>
            <w:szCs w:val="20"/>
            <w:rtl/>
          </w:rPr>
          <w:t xml:space="preserve"> של </w:t>
        </w:r>
        <w:proofErr w:type="spellStart"/>
        <w:r w:rsidR="00026987">
          <w:rPr>
            <w:rFonts w:asciiTheme="majorBidi" w:eastAsiaTheme="minorHAnsi" w:hAnsiTheme="majorBidi" w:cstheme="majorBidi"/>
            <w:color w:val="000000" w:themeColor="text1"/>
            <w:sz w:val="20"/>
            <w:szCs w:val="20"/>
          </w:rPr>
          <w:t>QueryFlow</w:t>
        </w:r>
      </w:ins>
      <w:proofErr w:type="spellEnd"/>
      <w:ins w:id="705" w:author="Eyal Trabelsi" w:date="2021-10-16T13:52:00Z">
        <w:r w:rsidR="00026987">
          <w:rPr>
            <w:rFonts w:asciiTheme="majorBidi" w:eastAsiaTheme="minorHAnsi" w:hAnsiTheme="majorBidi" w:cstheme="majorBidi" w:hint="cs"/>
            <w:color w:val="000000" w:themeColor="text1"/>
            <w:sz w:val="20"/>
            <w:szCs w:val="20"/>
            <w:rtl/>
          </w:rPr>
          <w:t xml:space="preserve"> .................................................................................</w:t>
        </w:r>
      </w:ins>
      <w:ins w:id="706" w:author="Eyal Trabelsi" w:date="2021-10-16T13:58:00Z">
        <w:r w:rsidR="00026987">
          <w:rPr>
            <w:rFonts w:asciiTheme="majorBidi" w:eastAsiaTheme="minorHAnsi" w:hAnsiTheme="majorBidi" w:cstheme="majorBidi" w:hint="cs"/>
            <w:color w:val="000000" w:themeColor="text1"/>
            <w:sz w:val="20"/>
            <w:szCs w:val="20"/>
            <w:rtl/>
          </w:rPr>
          <w:t>31</w:t>
        </w:r>
      </w:ins>
      <w:ins w:id="707" w:author="Eyal Trabelsi" w:date="2021-10-16T13:52:00Z">
        <w:r w:rsidR="00026987" w:rsidRPr="002123DD">
          <w:rPr>
            <w:rFonts w:asciiTheme="majorBidi" w:eastAsiaTheme="minorHAnsi" w:hAnsiTheme="majorBidi" w:cstheme="majorBidi"/>
            <w:color w:val="000000" w:themeColor="text1"/>
            <w:sz w:val="20"/>
            <w:szCs w:val="20"/>
          </w:rPr>
          <w:br/>
        </w:r>
        <w:r w:rsidR="00026987">
          <w:rPr>
            <w:rFonts w:asciiTheme="majorBidi" w:eastAsiaTheme="minorHAnsi" w:hAnsiTheme="majorBidi" w:cstheme="majorBidi" w:hint="cs"/>
            <w:color w:val="000000" w:themeColor="text1"/>
            <w:sz w:val="20"/>
            <w:szCs w:val="20"/>
            <w:rtl/>
          </w:rPr>
          <w:t xml:space="preserve">סעיף </w:t>
        </w:r>
        <w:r w:rsidR="00026987">
          <w:rPr>
            <w:rFonts w:asciiTheme="majorBidi" w:eastAsiaTheme="minorHAnsi" w:hAnsiTheme="majorBidi" w:cstheme="majorBidi"/>
            <w:color w:val="000000" w:themeColor="text1"/>
            <w:sz w:val="20"/>
            <w:szCs w:val="20"/>
          </w:rPr>
          <w:t>3</w:t>
        </w:r>
        <w:r w:rsidR="00026987">
          <w:rPr>
            <w:rFonts w:asciiTheme="majorBidi" w:eastAsiaTheme="minorHAnsi" w:hAnsiTheme="majorBidi" w:cstheme="majorBidi" w:hint="cs"/>
            <w:color w:val="000000" w:themeColor="text1"/>
            <w:sz w:val="20"/>
            <w:szCs w:val="20"/>
            <w:rtl/>
          </w:rPr>
          <w:t xml:space="preserve">.3: </w:t>
        </w:r>
      </w:ins>
      <w:ins w:id="708" w:author="Eyal Trabelsi" w:date="2021-10-16T13:58:00Z">
        <w:r w:rsidR="00026987">
          <w:rPr>
            <w:rFonts w:asciiTheme="majorBidi" w:eastAsiaTheme="minorHAnsi" w:hAnsiTheme="majorBidi" w:cstheme="majorBidi" w:hint="cs"/>
            <w:color w:val="000000" w:themeColor="text1"/>
            <w:sz w:val="20"/>
            <w:szCs w:val="20"/>
            <w:rtl/>
          </w:rPr>
          <w:t xml:space="preserve">העשרה של </w:t>
        </w:r>
        <w:proofErr w:type="spellStart"/>
        <w:r w:rsidR="00026987">
          <w:rPr>
            <w:rFonts w:asciiTheme="majorBidi" w:eastAsiaTheme="minorHAnsi" w:hAnsiTheme="majorBidi" w:cstheme="majorBidi"/>
            <w:color w:val="000000" w:themeColor="text1"/>
            <w:sz w:val="20"/>
            <w:szCs w:val="20"/>
          </w:rPr>
          <w:t>QueryFlow</w:t>
        </w:r>
      </w:ins>
      <w:proofErr w:type="spellEnd"/>
      <w:ins w:id="709" w:author="Eyal Trabelsi" w:date="2021-10-16T13:52:00Z">
        <w:r w:rsidR="00026987">
          <w:rPr>
            <w:rFonts w:asciiTheme="majorBidi" w:eastAsiaTheme="minorHAnsi" w:hAnsiTheme="majorBidi" w:cstheme="majorBidi" w:hint="cs"/>
            <w:color w:val="000000" w:themeColor="text1"/>
            <w:sz w:val="20"/>
            <w:szCs w:val="20"/>
            <w:rtl/>
          </w:rPr>
          <w:t>....................................................................................</w:t>
        </w:r>
      </w:ins>
      <w:ins w:id="710" w:author="Eyal Trabelsi" w:date="2021-10-16T13:58:00Z">
        <w:r w:rsidR="00026987">
          <w:rPr>
            <w:rFonts w:asciiTheme="majorBidi" w:eastAsiaTheme="minorHAnsi" w:hAnsiTheme="majorBidi" w:cstheme="majorBidi" w:hint="cs"/>
            <w:color w:val="000000" w:themeColor="text1"/>
            <w:sz w:val="20"/>
            <w:szCs w:val="20"/>
            <w:rtl/>
          </w:rPr>
          <w:t>33</w:t>
        </w:r>
      </w:ins>
      <w:ins w:id="711" w:author="Eyal Trabelsi" w:date="2021-10-16T13:53:00Z">
        <w:r w:rsidR="00026987">
          <w:rPr>
            <w:rFonts w:asciiTheme="majorBidi" w:eastAsiaTheme="minorHAnsi" w:hAnsiTheme="majorBidi" w:cstheme="majorBidi"/>
            <w:color w:val="000000" w:themeColor="text1"/>
            <w:sz w:val="20"/>
            <w:szCs w:val="20"/>
            <w:rtl/>
          </w:rPr>
          <w:br/>
        </w:r>
      </w:ins>
      <w:ins w:id="712" w:author="Eyal Trabelsi" w:date="2021-10-16T13:52:00Z">
        <w:r w:rsidR="00026987">
          <w:rPr>
            <w:rFonts w:asciiTheme="majorBidi" w:eastAsiaTheme="minorHAnsi" w:hAnsiTheme="majorBidi" w:cstheme="majorBidi" w:hint="cs"/>
            <w:color w:val="000000" w:themeColor="text1"/>
            <w:sz w:val="20"/>
            <w:szCs w:val="20"/>
            <w:rtl/>
          </w:rPr>
          <w:t xml:space="preserve">סעיף </w:t>
        </w:r>
      </w:ins>
      <w:ins w:id="713" w:author="Eyal Trabelsi" w:date="2021-10-16T13:53:00Z">
        <w:r w:rsidR="00026987">
          <w:rPr>
            <w:rFonts w:asciiTheme="majorBidi" w:eastAsiaTheme="minorHAnsi" w:hAnsiTheme="majorBidi" w:cstheme="majorBidi" w:hint="cs"/>
            <w:color w:val="000000" w:themeColor="text1"/>
            <w:sz w:val="20"/>
            <w:szCs w:val="20"/>
            <w:rtl/>
          </w:rPr>
          <w:t>3.4</w:t>
        </w:r>
      </w:ins>
      <w:ins w:id="714" w:author="Eyal Trabelsi" w:date="2021-10-16T13:52:00Z">
        <w:r w:rsidR="00026987">
          <w:rPr>
            <w:rFonts w:asciiTheme="majorBidi" w:eastAsiaTheme="minorHAnsi" w:hAnsiTheme="majorBidi" w:cstheme="majorBidi" w:hint="cs"/>
            <w:color w:val="000000" w:themeColor="text1"/>
            <w:sz w:val="20"/>
            <w:szCs w:val="20"/>
            <w:rtl/>
          </w:rPr>
          <w:t xml:space="preserve">: </w:t>
        </w:r>
      </w:ins>
      <w:proofErr w:type="spellStart"/>
      <w:ins w:id="715" w:author="Eyal Trabelsi" w:date="2021-10-16T13:59:00Z">
        <w:r w:rsidR="00026987">
          <w:rPr>
            <w:rFonts w:asciiTheme="majorBidi" w:eastAsiaTheme="minorHAnsi" w:hAnsiTheme="majorBidi" w:cstheme="majorBidi" w:hint="cs"/>
            <w:color w:val="000000" w:themeColor="text1"/>
            <w:sz w:val="20"/>
            <w:szCs w:val="20"/>
            <w:rtl/>
          </w:rPr>
          <w:t>הויזואליזציה</w:t>
        </w:r>
        <w:proofErr w:type="spellEnd"/>
        <w:r w:rsidR="00026987">
          <w:rPr>
            <w:rFonts w:asciiTheme="majorBidi" w:eastAsiaTheme="minorHAnsi" w:hAnsiTheme="majorBidi" w:cstheme="majorBidi" w:hint="cs"/>
            <w:color w:val="000000" w:themeColor="text1"/>
            <w:sz w:val="20"/>
            <w:szCs w:val="20"/>
            <w:rtl/>
          </w:rPr>
          <w:t xml:space="preserve"> של </w:t>
        </w:r>
        <w:proofErr w:type="spellStart"/>
        <w:r w:rsidR="00026987">
          <w:rPr>
            <w:rFonts w:asciiTheme="majorBidi" w:eastAsiaTheme="minorHAnsi" w:hAnsiTheme="majorBidi" w:cstheme="majorBidi"/>
            <w:color w:val="000000" w:themeColor="text1"/>
            <w:sz w:val="20"/>
            <w:szCs w:val="20"/>
          </w:rPr>
          <w:t>QueryFlow</w:t>
        </w:r>
      </w:ins>
      <w:proofErr w:type="spellEnd"/>
      <w:ins w:id="716" w:author="Eyal Trabelsi" w:date="2021-10-16T13:52:00Z">
        <w:r w:rsidR="00026987">
          <w:rPr>
            <w:rFonts w:asciiTheme="majorBidi" w:eastAsiaTheme="minorHAnsi" w:hAnsiTheme="majorBidi" w:cstheme="majorBidi" w:hint="cs"/>
            <w:color w:val="000000" w:themeColor="text1"/>
            <w:sz w:val="20"/>
            <w:szCs w:val="20"/>
            <w:rtl/>
          </w:rPr>
          <w:t>.............................................................................</w:t>
        </w:r>
      </w:ins>
      <w:ins w:id="717" w:author="Eyal Trabelsi" w:date="2021-10-16T13:59:00Z">
        <w:r w:rsidR="00026987">
          <w:rPr>
            <w:rFonts w:asciiTheme="majorBidi" w:eastAsiaTheme="minorHAnsi" w:hAnsiTheme="majorBidi" w:cstheme="majorBidi" w:hint="cs"/>
            <w:color w:val="000000" w:themeColor="text1"/>
            <w:sz w:val="20"/>
            <w:szCs w:val="20"/>
            <w:rtl/>
          </w:rPr>
          <w:t>34</w:t>
        </w:r>
      </w:ins>
      <w:ins w:id="718" w:author="Eyal Trabelsi" w:date="2021-10-16T13:52:00Z">
        <w:r w:rsidR="00026987">
          <w:rPr>
            <w:rFonts w:asciiTheme="majorBidi" w:eastAsiaTheme="minorHAnsi" w:hAnsiTheme="majorBidi" w:cstheme="majorBidi"/>
            <w:color w:val="000000" w:themeColor="text1"/>
            <w:sz w:val="20"/>
            <w:szCs w:val="20"/>
            <w:rtl/>
          </w:rPr>
          <w:br/>
        </w:r>
        <w:r w:rsidR="00026987">
          <w:rPr>
            <w:rFonts w:asciiTheme="majorBidi" w:eastAsiaTheme="minorHAnsi" w:hAnsiTheme="majorBidi" w:cstheme="majorBidi" w:hint="cs"/>
            <w:color w:val="000000" w:themeColor="text1"/>
            <w:sz w:val="20"/>
            <w:szCs w:val="20"/>
            <w:rtl/>
          </w:rPr>
          <w:t xml:space="preserve">סעיף </w:t>
        </w:r>
      </w:ins>
      <w:ins w:id="719" w:author="Eyal Trabelsi" w:date="2021-10-16T13:54:00Z">
        <w:r w:rsidR="00026987">
          <w:rPr>
            <w:rFonts w:asciiTheme="majorBidi" w:eastAsiaTheme="minorHAnsi" w:hAnsiTheme="majorBidi" w:cstheme="majorBidi"/>
            <w:color w:val="000000" w:themeColor="text1"/>
            <w:sz w:val="20"/>
            <w:szCs w:val="20"/>
          </w:rPr>
          <w:t>.5</w:t>
        </w:r>
      </w:ins>
      <w:ins w:id="720" w:author="Eyal Trabelsi" w:date="2021-10-16T13:52:00Z">
        <w:r w:rsidR="00026987">
          <w:rPr>
            <w:rFonts w:asciiTheme="majorBidi" w:eastAsiaTheme="minorHAnsi" w:hAnsiTheme="majorBidi" w:cstheme="majorBidi" w:hint="cs"/>
            <w:color w:val="000000" w:themeColor="text1"/>
            <w:sz w:val="20"/>
            <w:szCs w:val="20"/>
            <w:rtl/>
          </w:rPr>
          <w:t xml:space="preserve">3: </w:t>
        </w:r>
      </w:ins>
      <w:ins w:id="721" w:author="Eyal Trabelsi" w:date="2021-10-16T13:54:00Z">
        <w:r w:rsidR="00026987">
          <w:rPr>
            <w:rFonts w:asciiTheme="majorBidi" w:eastAsiaTheme="minorHAnsi" w:hAnsiTheme="majorBidi" w:cstheme="majorBidi" w:hint="cs"/>
            <w:color w:val="000000" w:themeColor="text1"/>
            <w:sz w:val="20"/>
            <w:szCs w:val="20"/>
            <w:rtl/>
          </w:rPr>
          <w:t>דוגמא מ</w:t>
        </w:r>
      </w:ins>
      <w:ins w:id="722" w:author="Eyal Trabelsi" w:date="2021-10-16T13:55:00Z">
        <w:r w:rsidR="00026987">
          <w:rPr>
            <w:rFonts w:asciiTheme="majorBidi" w:eastAsiaTheme="minorHAnsi" w:hAnsiTheme="majorBidi" w:cstheme="majorBidi" w:hint="cs"/>
            <w:color w:val="000000" w:themeColor="text1"/>
            <w:sz w:val="20"/>
            <w:szCs w:val="20"/>
            <w:rtl/>
          </w:rPr>
          <w:t xml:space="preserve">פורטת של </w:t>
        </w:r>
        <w:proofErr w:type="spellStart"/>
        <w:r w:rsidR="00026987">
          <w:rPr>
            <w:rFonts w:asciiTheme="majorBidi" w:eastAsiaTheme="minorHAnsi" w:hAnsiTheme="majorBidi" w:cstheme="majorBidi"/>
            <w:color w:val="000000" w:themeColor="text1"/>
            <w:sz w:val="20"/>
            <w:szCs w:val="20"/>
          </w:rPr>
          <w:t>QueryFlow</w:t>
        </w:r>
      </w:ins>
      <w:proofErr w:type="spellEnd"/>
      <w:ins w:id="723" w:author="Eyal Trabelsi" w:date="2021-10-16T13:52:00Z">
        <w:r w:rsidR="00026987">
          <w:rPr>
            <w:rFonts w:asciiTheme="majorBidi" w:eastAsiaTheme="minorHAnsi" w:hAnsiTheme="majorBidi" w:cstheme="majorBidi" w:hint="cs"/>
            <w:color w:val="000000" w:themeColor="text1"/>
            <w:sz w:val="20"/>
            <w:szCs w:val="20"/>
            <w:rtl/>
          </w:rPr>
          <w:t>..........................................................................</w:t>
        </w:r>
      </w:ins>
      <w:ins w:id="724" w:author="Eyal Trabelsi" w:date="2021-10-16T13:55:00Z">
        <w:r w:rsidR="00026987">
          <w:rPr>
            <w:rFonts w:asciiTheme="majorBidi" w:eastAsiaTheme="minorHAnsi" w:hAnsiTheme="majorBidi" w:cstheme="majorBidi"/>
            <w:color w:val="000000" w:themeColor="text1"/>
            <w:sz w:val="20"/>
            <w:szCs w:val="20"/>
          </w:rPr>
          <w:t>36</w:t>
        </w:r>
      </w:ins>
      <w:ins w:id="725" w:author="Eyal Trabelsi" w:date="2021-10-16T13:52:00Z">
        <w:r w:rsidR="00026987" w:rsidRPr="002123DD">
          <w:rPr>
            <w:rFonts w:asciiTheme="majorBidi" w:eastAsiaTheme="minorHAnsi" w:hAnsiTheme="majorBidi" w:cstheme="majorBidi"/>
            <w:color w:val="000000" w:themeColor="text1"/>
            <w:sz w:val="20"/>
            <w:szCs w:val="20"/>
          </w:rPr>
          <w:br/>
        </w:r>
        <w:r w:rsidR="00026987">
          <w:rPr>
            <w:rFonts w:asciiTheme="majorBidi" w:eastAsiaTheme="minorHAnsi" w:hAnsiTheme="majorBidi" w:cstheme="majorBidi" w:hint="cs"/>
            <w:color w:val="000000" w:themeColor="text1"/>
            <w:sz w:val="20"/>
            <w:szCs w:val="20"/>
            <w:rtl/>
          </w:rPr>
          <w:t xml:space="preserve">סעיף </w:t>
        </w:r>
      </w:ins>
      <w:ins w:id="726" w:author="Eyal Trabelsi" w:date="2021-10-16T14:20:00Z">
        <w:r w:rsidR="00B54D64">
          <w:rPr>
            <w:rFonts w:asciiTheme="majorBidi" w:eastAsiaTheme="minorHAnsi" w:hAnsiTheme="majorBidi" w:cstheme="majorBidi" w:hint="cs"/>
            <w:color w:val="000000" w:themeColor="text1"/>
            <w:sz w:val="20"/>
            <w:szCs w:val="20"/>
            <w:rtl/>
          </w:rPr>
          <w:t>3</w:t>
        </w:r>
      </w:ins>
      <w:ins w:id="727" w:author="Eyal Trabelsi" w:date="2021-10-16T13:52:00Z">
        <w:r w:rsidR="00026987">
          <w:rPr>
            <w:rFonts w:asciiTheme="majorBidi" w:eastAsiaTheme="minorHAnsi" w:hAnsiTheme="majorBidi" w:cstheme="majorBidi" w:hint="cs"/>
            <w:color w:val="000000" w:themeColor="text1"/>
            <w:sz w:val="20"/>
            <w:szCs w:val="20"/>
            <w:rtl/>
          </w:rPr>
          <w:t>.</w:t>
        </w:r>
      </w:ins>
      <w:ins w:id="728" w:author="Eyal Trabelsi" w:date="2021-10-16T14:00:00Z">
        <w:r w:rsidR="00026987">
          <w:rPr>
            <w:rFonts w:asciiTheme="majorBidi" w:eastAsiaTheme="minorHAnsi" w:hAnsiTheme="majorBidi" w:cstheme="majorBidi" w:hint="cs"/>
            <w:color w:val="000000" w:themeColor="text1"/>
            <w:sz w:val="20"/>
            <w:szCs w:val="20"/>
            <w:rtl/>
          </w:rPr>
          <w:t>5</w:t>
        </w:r>
      </w:ins>
      <w:ins w:id="729" w:author="Eyal Trabelsi" w:date="2021-10-16T13:52:00Z">
        <w:r w:rsidR="00026987">
          <w:rPr>
            <w:rFonts w:asciiTheme="majorBidi" w:eastAsiaTheme="minorHAnsi" w:hAnsiTheme="majorBidi" w:cstheme="majorBidi" w:hint="cs"/>
            <w:color w:val="000000" w:themeColor="text1"/>
            <w:sz w:val="20"/>
            <w:szCs w:val="20"/>
            <w:rtl/>
          </w:rPr>
          <w:t xml:space="preserve">.1: </w:t>
        </w:r>
      </w:ins>
      <w:ins w:id="730" w:author="Eyal Trabelsi" w:date="2021-10-16T14:01:00Z">
        <w:r w:rsidR="00A474AF">
          <w:rPr>
            <w:rFonts w:asciiTheme="majorBidi" w:eastAsiaTheme="minorHAnsi" w:hAnsiTheme="majorBidi" w:cstheme="majorBidi" w:hint="cs"/>
            <w:color w:val="000000" w:themeColor="text1"/>
            <w:sz w:val="20"/>
            <w:szCs w:val="20"/>
            <w:rtl/>
          </w:rPr>
          <w:t xml:space="preserve">הסבר על הדוגמא </w:t>
        </w:r>
      </w:ins>
      <w:ins w:id="731" w:author="Eyal Trabelsi" w:date="2021-10-16T13:52:00Z">
        <w:r w:rsidR="00026987">
          <w:rPr>
            <w:rFonts w:asciiTheme="majorBidi" w:eastAsiaTheme="minorHAnsi" w:hAnsiTheme="majorBidi" w:cstheme="majorBidi" w:hint="cs"/>
            <w:color w:val="000000" w:themeColor="text1"/>
            <w:sz w:val="20"/>
            <w:szCs w:val="20"/>
            <w:rtl/>
          </w:rPr>
          <w:t>......................</w:t>
        </w:r>
      </w:ins>
      <w:ins w:id="732" w:author="Eyal Trabelsi" w:date="2021-10-16T14:08:00Z">
        <w:r w:rsidR="00A474AF">
          <w:rPr>
            <w:rFonts w:asciiTheme="majorBidi" w:eastAsiaTheme="minorHAnsi" w:hAnsiTheme="majorBidi" w:cstheme="majorBidi"/>
            <w:color w:val="000000" w:themeColor="text1"/>
            <w:sz w:val="20"/>
            <w:szCs w:val="20"/>
          </w:rPr>
          <w:t>.........</w:t>
        </w:r>
      </w:ins>
      <w:ins w:id="733" w:author="Eyal Trabelsi" w:date="2021-10-16T13:52:00Z">
        <w:r w:rsidR="00026987">
          <w:rPr>
            <w:rFonts w:asciiTheme="majorBidi" w:eastAsiaTheme="minorHAnsi" w:hAnsiTheme="majorBidi" w:cstheme="majorBidi" w:hint="cs"/>
            <w:color w:val="000000" w:themeColor="text1"/>
            <w:sz w:val="20"/>
            <w:szCs w:val="20"/>
            <w:rtl/>
          </w:rPr>
          <w:t>.............................................................</w:t>
        </w:r>
      </w:ins>
      <w:ins w:id="734" w:author="Eyal Trabelsi" w:date="2021-10-16T14:03:00Z">
        <w:r w:rsidR="00A474AF">
          <w:rPr>
            <w:rFonts w:asciiTheme="majorBidi" w:eastAsiaTheme="minorHAnsi" w:hAnsiTheme="majorBidi" w:cstheme="majorBidi" w:hint="cs"/>
            <w:color w:val="000000" w:themeColor="text1"/>
            <w:sz w:val="20"/>
            <w:szCs w:val="20"/>
            <w:rtl/>
          </w:rPr>
          <w:t>36</w:t>
        </w:r>
      </w:ins>
      <w:ins w:id="735" w:author="Eyal Trabelsi" w:date="2021-10-16T13:52:00Z">
        <w:r w:rsidR="00026987" w:rsidRPr="002123DD">
          <w:rPr>
            <w:rFonts w:asciiTheme="majorBidi" w:eastAsiaTheme="minorHAnsi" w:hAnsiTheme="majorBidi" w:cstheme="majorBidi"/>
            <w:color w:val="000000" w:themeColor="text1"/>
            <w:sz w:val="20"/>
            <w:szCs w:val="20"/>
          </w:rPr>
          <w:br/>
        </w:r>
        <w:r w:rsidR="00026987">
          <w:rPr>
            <w:rFonts w:asciiTheme="majorBidi" w:eastAsiaTheme="minorHAnsi" w:hAnsiTheme="majorBidi" w:cstheme="majorBidi" w:hint="cs"/>
            <w:color w:val="000000" w:themeColor="text1"/>
            <w:sz w:val="20"/>
            <w:szCs w:val="20"/>
            <w:rtl/>
          </w:rPr>
          <w:t xml:space="preserve">סעיף </w:t>
        </w:r>
      </w:ins>
      <w:ins w:id="736" w:author="Eyal Trabelsi" w:date="2021-10-16T14:20:00Z">
        <w:r w:rsidR="00B54D64">
          <w:rPr>
            <w:rFonts w:asciiTheme="majorBidi" w:eastAsiaTheme="minorHAnsi" w:hAnsiTheme="majorBidi" w:cstheme="majorBidi" w:hint="cs"/>
            <w:color w:val="000000" w:themeColor="text1"/>
            <w:sz w:val="20"/>
            <w:szCs w:val="20"/>
            <w:rtl/>
          </w:rPr>
          <w:t>3</w:t>
        </w:r>
      </w:ins>
      <w:ins w:id="737" w:author="Eyal Trabelsi" w:date="2021-10-16T13:52:00Z">
        <w:r w:rsidR="00026987">
          <w:rPr>
            <w:rFonts w:asciiTheme="majorBidi" w:eastAsiaTheme="minorHAnsi" w:hAnsiTheme="majorBidi" w:cstheme="majorBidi" w:hint="cs"/>
            <w:color w:val="000000" w:themeColor="text1"/>
            <w:sz w:val="20"/>
            <w:szCs w:val="20"/>
            <w:rtl/>
          </w:rPr>
          <w:t>.</w:t>
        </w:r>
      </w:ins>
      <w:ins w:id="738" w:author="Eyal Trabelsi" w:date="2021-10-16T14:00:00Z">
        <w:r w:rsidR="00026987">
          <w:rPr>
            <w:rFonts w:asciiTheme="majorBidi" w:eastAsiaTheme="minorHAnsi" w:hAnsiTheme="majorBidi" w:cstheme="majorBidi" w:hint="cs"/>
            <w:color w:val="000000" w:themeColor="text1"/>
            <w:sz w:val="20"/>
            <w:szCs w:val="20"/>
            <w:rtl/>
          </w:rPr>
          <w:t>5</w:t>
        </w:r>
      </w:ins>
      <w:ins w:id="739" w:author="Eyal Trabelsi" w:date="2021-10-16T13:52:00Z">
        <w:r w:rsidR="00026987">
          <w:rPr>
            <w:rFonts w:asciiTheme="majorBidi" w:eastAsiaTheme="minorHAnsi" w:hAnsiTheme="majorBidi" w:cstheme="majorBidi" w:hint="cs"/>
            <w:color w:val="000000" w:themeColor="text1"/>
            <w:sz w:val="20"/>
            <w:szCs w:val="20"/>
            <w:rtl/>
          </w:rPr>
          <w:t xml:space="preserve">.2: </w:t>
        </w:r>
      </w:ins>
      <w:ins w:id="740" w:author="Eyal Trabelsi" w:date="2021-10-16T14:01:00Z">
        <w:r w:rsidR="00A474AF">
          <w:rPr>
            <w:rFonts w:asciiTheme="majorBidi" w:eastAsiaTheme="minorHAnsi" w:hAnsiTheme="majorBidi" w:cstheme="majorBidi" w:hint="cs"/>
            <w:color w:val="000000" w:themeColor="text1"/>
            <w:sz w:val="20"/>
            <w:szCs w:val="20"/>
            <w:rtl/>
          </w:rPr>
          <w:t xml:space="preserve">קבלת ה </w:t>
        </w:r>
        <w:r w:rsidR="00A474AF">
          <w:rPr>
            <w:rFonts w:asciiTheme="majorBidi" w:eastAsiaTheme="minorHAnsi" w:hAnsiTheme="majorBidi" w:cstheme="majorBidi"/>
            <w:color w:val="000000" w:themeColor="text1"/>
            <w:sz w:val="20"/>
            <w:szCs w:val="20"/>
          </w:rPr>
          <w:t xml:space="preserve">Execution Plan </w:t>
        </w:r>
        <w:r w:rsidR="00A474AF">
          <w:rPr>
            <w:rFonts w:asciiTheme="majorBidi" w:eastAsiaTheme="minorHAnsi" w:hAnsiTheme="majorBidi" w:cstheme="majorBidi" w:hint="cs"/>
            <w:color w:val="000000" w:themeColor="text1"/>
            <w:sz w:val="20"/>
            <w:szCs w:val="20"/>
            <w:rtl/>
          </w:rPr>
          <w:t xml:space="preserve"> מהבסיס נתונים</w:t>
        </w:r>
      </w:ins>
      <w:ins w:id="741" w:author="Eyal Trabelsi" w:date="2021-10-16T13:52:00Z">
        <w:r w:rsidR="00026987">
          <w:rPr>
            <w:rFonts w:asciiTheme="majorBidi" w:eastAsiaTheme="minorHAnsi" w:hAnsiTheme="majorBidi" w:cstheme="majorBidi" w:hint="cs"/>
            <w:color w:val="000000" w:themeColor="text1"/>
            <w:sz w:val="20"/>
            <w:szCs w:val="20"/>
            <w:rtl/>
          </w:rPr>
          <w:t xml:space="preserve"> ..</w:t>
        </w:r>
      </w:ins>
      <w:ins w:id="742" w:author="Eyal Trabelsi" w:date="2021-10-16T14:08:00Z">
        <w:r w:rsidR="00A474AF">
          <w:rPr>
            <w:rFonts w:asciiTheme="majorBidi" w:eastAsiaTheme="minorHAnsi" w:hAnsiTheme="majorBidi" w:cstheme="majorBidi"/>
            <w:color w:val="000000" w:themeColor="text1"/>
            <w:sz w:val="20"/>
            <w:szCs w:val="20"/>
          </w:rPr>
          <w:t>..</w:t>
        </w:r>
      </w:ins>
      <w:ins w:id="743" w:author="Eyal Trabelsi" w:date="2021-10-16T13:52:00Z">
        <w:r w:rsidR="00026987">
          <w:rPr>
            <w:rFonts w:asciiTheme="majorBidi" w:eastAsiaTheme="minorHAnsi" w:hAnsiTheme="majorBidi" w:cstheme="majorBidi" w:hint="cs"/>
            <w:color w:val="000000" w:themeColor="text1"/>
            <w:sz w:val="20"/>
            <w:szCs w:val="20"/>
            <w:rtl/>
          </w:rPr>
          <w:t>.....................................................</w:t>
        </w:r>
      </w:ins>
      <w:ins w:id="744" w:author="Eyal Trabelsi" w:date="2021-10-16T14:03:00Z">
        <w:r w:rsidR="00A474AF">
          <w:rPr>
            <w:rFonts w:asciiTheme="majorBidi" w:eastAsiaTheme="minorHAnsi" w:hAnsiTheme="majorBidi" w:cstheme="majorBidi" w:hint="cs"/>
            <w:color w:val="000000" w:themeColor="text1"/>
            <w:sz w:val="20"/>
            <w:szCs w:val="20"/>
            <w:rtl/>
          </w:rPr>
          <w:t>37</w:t>
        </w:r>
      </w:ins>
      <w:ins w:id="745" w:author="Eyal Trabelsi" w:date="2021-10-16T13:52:00Z">
        <w:r w:rsidR="00026987" w:rsidRPr="002123DD">
          <w:rPr>
            <w:rFonts w:asciiTheme="majorBidi" w:eastAsiaTheme="minorHAnsi" w:hAnsiTheme="majorBidi" w:cstheme="majorBidi"/>
            <w:color w:val="000000" w:themeColor="text1"/>
            <w:sz w:val="20"/>
            <w:szCs w:val="20"/>
          </w:rPr>
          <w:br/>
        </w:r>
        <w:r w:rsidR="00026987">
          <w:rPr>
            <w:rFonts w:asciiTheme="majorBidi" w:eastAsiaTheme="minorHAnsi" w:hAnsiTheme="majorBidi" w:cstheme="majorBidi" w:hint="cs"/>
            <w:color w:val="000000" w:themeColor="text1"/>
            <w:sz w:val="20"/>
            <w:szCs w:val="20"/>
            <w:rtl/>
          </w:rPr>
          <w:t xml:space="preserve">סעיף </w:t>
        </w:r>
      </w:ins>
      <w:ins w:id="746" w:author="Eyal Trabelsi" w:date="2021-10-16T14:20:00Z">
        <w:r w:rsidR="00B54D64">
          <w:rPr>
            <w:rFonts w:asciiTheme="majorBidi" w:eastAsiaTheme="minorHAnsi" w:hAnsiTheme="majorBidi" w:cstheme="majorBidi" w:hint="cs"/>
            <w:color w:val="000000" w:themeColor="text1"/>
            <w:sz w:val="20"/>
            <w:szCs w:val="20"/>
            <w:rtl/>
          </w:rPr>
          <w:t>3</w:t>
        </w:r>
      </w:ins>
      <w:ins w:id="747" w:author="Eyal Trabelsi" w:date="2021-10-16T13:52:00Z">
        <w:r w:rsidR="00026987">
          <w:rPr>
            <w:rFonts w:asciiTheme="majorBidi" w:eastAsiaTheme="minorHAnsi" w:hAnsiTheme="majorBidi" w:cstheme="majorBidi" w:hint="cs"/>
            <w:color w:val="000000" w:themeColor="text1"/>
            <w:sz w:val="20"/>
            <w:szCs w:val="20"/>
            <w:rtl/>
          </w:rPr>
          <w:t>.</w:t>
        </w:r>
      </w:ins>
      <w:ins w:id="748" w:author="Eyal Trabelsi" w:date="2021-10-16T14:00:00Z">
        <w:r w:rsidR="00A474AF">
          <w:rPr>
            <w:rFonts w:asciiTheme="majorBidi" w:eastAsiaTheme="minorHAnsi" w:hAnsiTheme="majorBidi" w:cstheme="majorBidi" w:hint="cs"/>
            <w:color w:val="000000" w:themeColor="text1"/>
            <w:sz w:val="20"/>
            <w:szCs w:val="20"/>
            <w:rtl/>
          </w:rPr>
          <w:t>5</w:t>
        </w:r>
      </w:ins>
      <w:ins w:id="749" w:author="Eyal Trabelsi" w:date="2021-10-16T13:52:00Z">
        <w:r w:rsidR="00026987">
          <w:rPr>
            <w:rFonts w:asciiTheme="majorBidi" w:eastAsiaTheme="minorHAnsi" w:hAnsiTheme="majorBidi" w:cstheme="majorBidi" w:hint="cs"/>
            <w:color w:val="000000" w:themeColor="text1"/>
            <w:sz w:val="20"/>
            <w:szCs w:val="20"/>
            <w:rtl/>
          </w:rPr>
          <w:t xml:space="preserve">.3: </w:t>
        </w:r>
      </w:ins>
      <w:ins w:id="750" w:author="Eyal Trabelsi" w:date="2021-10-16T14:01:00Z">
        <w:r w:rsidR="00A474AF">
          <w:rPr>
            <w:rFonts w:asciiTheme="majorBidi" w:eastAsiaTheme="minorHAnsi" w:hAnsiTheme="majorBidi" w:cstheme="majorBidi" w:hint="cs"/>
            <w:color w:val="000000" w:themeColor="text1"/>
            <w:sz w:val="20"/>
            <w:szCs w:val="20"/>
            <w:rtl/>
          </w:rPr>
          <w:t xml:space="preserve">שלב </w:t>
        </w:r>
        <w:proofErr w:type="spellStart"/>
        <w:r w:rsidR="00A474AF">
          <w:rPr>
            <w:rFonts w:asciiTheme="majorBidi" w:eastAsiaTheme="minorHAnsi" w:hAnsiTheme="majorBidi" w:cstheme="majorBidi" w:hint="cs"/>
            <w:color w:val="000000" w:themeColor="text1"/>
            <w:sz w:val="20"/>
            <w:szCs w:val="20"/>
            <w:rtl/>
          </w:rPr>
          <w:t>ה</w:t>
        </w:r>
      </w:ins>
      <w:ins w:id="751" w:author="Eyal Trabelsi" w:date="2021-10-16T14:03:00Z">
        <w:r w:rsidR="00A474AF">
          <w:rPr>
            <w:rFonts w:asciiTheme="majorBidi" w:eastAsiaTheme="minorHAnsi" w:hAnsiTheme="majorBidi" w:cstheme="majorBidi" w:hint="cs"/>
            <w:color w:val="000000" w:themeColor="text1"/>
            <w:sz w:val="20"/>
            <w:szCs w:val="20"/>
            <w:rtl/>
          </w:rPr>
          <w:t>פרסינג</w:t>
        </w:r>
        <w:proofErr w:type="spellEnd"/>
        <w:r w:rsidR="00A474AF">
          <w:rPr>
            <w:rFonts w:asciiTheme="majorBidi" w:eastAsiaTheme="minorHAnsi" w:hAnsiTheme="majorBidi" w:cstheme="majorBidi" w:hint="cs"/>
            <w:color w:val="000000" w:themeColor="text1"/>
            <w:sz w:val="20"/>
            <w:szCs w:val="20"/>
            <w:rtl/>
          </w:rPr>
          <w:t xml:space="preserve"> </w:t>
        </w:r>
      </w:ins>
      <w:ins w:id="752" w:author="Eyal Trabelsi" w:date="2021-10-16T14:01:00Z">
        <w:r w:rsidR="00A474AF">
          <w:rPr>
            <w:rFonts w:asciiTheme="majorBidi" w:eastAsiaTheme="minorHAnsi" w:hAnsiTheme="majorBidi" w:cstheme="majorBidi" w:hint="cs"/>
            <w:color w:val="000000" w:themeColor="text1"/>
            <w:sz w:val="20"/>
            <w:szCs w:val="20"/>
            <w:rtl/>
          </w:rPr>
          <w:t xml:space="preserve">של </w:t>
        </w:r>
        <w:proofErr w:type="spellStart"/>
        <w:r w:rsidR="00A474AF">
          <w:rPr>
            <w:rFonts w:asciiTheme="majorBidi" w:eastAsiaTheme="minorHAnsi" w:hAnsiTheme="majorBidi" w:cstheme="majorBidi"/>
            <w:color w:val="000000" w:themeColor="text1"/>
            <w:sz w:val="20"/>
            <w:szCs w:val="20"/>
          </w:rPr>
          <w:t>QueryFlow</w:t>
        </w:r>
      </w:ins>
      <w:proofErr w:type="spellEnd"/>
      <w:ins w:id="753" w:author="Eyal Trabelsi" w:date="2021-10-16T13:52:00Z">
        <w:r w:rsidR="00026987">
          <w:rPr>
            <w:rFonts w:asciiTheme="majorBidi" w:eastAsiaTheme="minorHAnsi" w:hAnsiTheme="majorBidi" w:cstheme="majorBidi" w:hint="cs"/>
            <w:color w:val="000000" w:themeColor="text1"/>
            <w:sz w:val="20"/>
            <w:szCs w:val="20"/>
            <w:rtl/>
          </w:rPr>
          <w:t xml:space="preserve"> .................</w:t>
        </w:r>
      </w:ins>
      <w:ins w:id="754" w:author="Eyal Trabelsi" w:date="2021-10-16T14:08:00Z">
        <w:r w:rsidR="00A474AF">
          <w:rPr>
            <w:rFonts w:asciiTheme="majorBidi" w:eastAsiaTheme="minorHAnsi" w:hAnsiTheme="majorBidi" w:cstheme="majorBidi"/>
            <w:color w:val="000000" w:themeColor="text1"/>
            <w:sz w:val="20"/>
            <w:szCs w:val="20"/>
          </w:rPr>
          <w:t>.</w:t>
        </w:r>
      </w:ins>
      <w:ins w:id="755" w:author="Eyal Trabelsi" w:date="2021-10-16T13:52:00Z">
        <w:r w:rsidR="00026987">
          <w:rPr>
            <w:rFonts w:asciiTheme="majorBidi" w:eastAsiaTheme="minorHAnsi" w:hAnsiTheme="majorBidi" w:cstheme="majorBidi" w:hint="cs"/>
            <w:color w:val="000000" w:themeColor="text1"/>
            <w:sz w:val="20"/>
            <w:szCs w:val="20"/>
            <w:rtl/>
          </w:rPr>
          <w:t>.......................................................</w:t>
        </w:r>
      </w:ins>
      <w:ins w:id="756" w:author="Eyal Trabelsi" w:date="2021-10-16T14:03:00Z">
        <w:r w:rsidR="00A474AF">
          <w:rPr>
            <w:rFonts w:asciiTheme="majorBidi" w:eastAsiaTheme="minorHAnsi" w:hAnsiTheme="majorBidi" w:cstheme="majorBidi" w:hint="cs"/>
            <w:color w:val="000000" w:themeColor="text1"/>
            <w:sz w:val="20"/>
            <w:szCs w:val="20"/>
            <w:rtl/>
          </w:rPr>
          <w:t>42</w:t>
        </w:r>
      </w:ins>
      <w:ins w:id="757" w:author="Eyal Trabelsi" w:date="2021-10-16T13:52:00Z">
        <w:r w:rsidR="00026987" w:rsidRPr="002123DD">
          <w:rPr>
            <w:rFonts w:asciiTheme="majorBidi" w:eastAsiaTheme="minorHAnsi" w:hAnsiTheme="majorBidi" w:cstheme="majorBidi"/>
            <w:color w:val="000000" w:themeColor="text1"/>
            <w:sz w:val="20"/>
            <w:szCs w:val="20"/>
          </w:rPr>
          <w:br/>
        </w:r>
      </w:ins>
      <w:ins w:id="758" w:author="Eyal Trabelsi" w:date="2021-10-16T14:00:00Z">
        <w:r w:rsidR="00A474AF">
          <w:rPr>
            <w:rFonts w:asciiTheme="majorBidi" w:eastAsiaTheme="minorHAnsi" w:hAnsiTheme="majorBidi" w:cstheme="majorBidi" w:hint="cs"/>
            <w:color w:val="000000" w:themeColor="text1"/>
            <w:sz w:val="20"/>
            <w:szCs w:val="20"/>
            <w:rtl/>
          </w:rPr>
          <w:t xml:space="preserve">סעיף </w:t>
        </w:r>
      </w:ins>
      <w:ins w:id="759" w:author="Eyal Trabelsi" w:date="2021-10-16T14:20:00Z">
        <w:r w:rsidR="00B54D64">
          <w:rPr>
            <w:rFonts w:asciiTheme="majorBidi" w:eastAsiaTheme="minorHAnsi" w:hAnsiTheme="majorBidi" w:cstheme="majorBidi" w:hint="cs"/>
            <w:color w:val="000000" w:themeColor="text1"/>
            <w:sz w:val="20"/>
            <w:szCs w:val="20"/>
            <w:rtl/>
          </w:rPr>
          <w:t>3</w:t>
        </w:r>
      </w:ins>
      <w:ins w:id="760" w:author="Eyal Trabelsi" w:date="2021-10-16T14:00:00Z">
        <w:r w:rsidR="00A474AF">
          <w:rPr>
            <w:rFonts w:asciiTheme="majorBidi" w:eastAsiaTheme="minorHAnsi" w:hAnsiTheme="majorBidi" w:cstheme="majorBidi" w:hint="cs"/>
            <w:color w:val="000000" w:themeColor="text1"/>
            <w:sz w:val="20"/>
            <w:szCs w:val="20"/>
            <w:rtl/>
          </w:rPr>
          <w:t xml:space="preserve">.5.4: </w:t>
        </w:r>
      </w:ins>
      <w:ins w:id="761" w:author="Eyal Trabelsi" w:date="2021-10-16T14:02:00Z">
        <w:r w:rsidR="00A474AF">
          <w:rPr>
            <w:rFonts w:asciiTheme="majorBidi" w:eastAsiaTheme="minorHAnsi" w:hAnsiTheme="majorBidi" w:cstheme="majorBidi" w:hint="cs"/>
            <w:color w:val="000000" w:themeColor="text1"/>
            <w:sz w:val="20"/>
            <w:szCs w:val="20"/>
            <w:rtl/>
          </w:rPr>
          <w:t>שלב ה</w:t>
        </w:r>
      </w:ins>
      <w:ins w:id="762" w:author="Eyal Trabelsi" w:date="2021-10-16T14:03:00Z">
        <w:r w:rsidR="00A474AF">
          <w:rPr>
            <w:rFonts w:asciiTheme="majorBidi" w:eastAsiaTheme="minorHAnsi" w:hAnsiTheme="majorBidi" w:cstheme="majorBidi" w:hint="cs"/>
            <w:color w:val="000000" w:themeColor="text1"/>
            <w:sz w:val="20"/>
            <w:szCs w:val="20"/>
            <w:rtl/>
          </w:rPr>
          <w:t>עשרה</w:t>
        </w:r>
      </w:ins>
      <w:ins w:id="763" w:author="Eyal Trabelsi" w:date="2021-10-16T14:02:00Z">
        <w:r w:rsidR="00A474AF">
          <w:rPr>
            <w:rFonts w:asciiTheme="majorBidi" w:eastAsiaTheme="minorHAnsi" w:hAnsiTheme="majorBidi" w:cstheme="majorBidi" w:hint="cs"/>
            <w:color w:val="000000" w:themeColor="text1"/>
            <w:sz w:val="20"/>
            <w:szCs w:val="20"/>
            <w:rtl/>
          </w:rPr>
          <w:t xml:space="preserve"> של </w:t>
        </w:r>
        <w:r w:rsidR="00A474AF">
          <w:rPr>
            <w:rFonts w:asciiTheme="majorBidi" w:eastAsiaTheme="minorHAnsi" w:hAnsiTheme="majorBidi" w:cstheme="majorBidi"/>
            <w:color w:val="000000" w:themeColor="text1"/>
            <w:sz w:val="20"/>
            <w:szCs w:val="20"/>
          </w:rPr>
          <w:t>Enrichment</w:t>
        </w:r>
      </w:ins>
      <w:ins w:id="764" w:author="Eyal Trabelsi" w:date="2021-10-16T14:00:00Z">
        <w:r w:rsidR="00A474AF">
          <w:rPr>
            <w:rFonts w:asciiTheme="majorBidi" w:eastAsiaTheme="minorHAnsi" w:hAnsiTheme="majorBidi" w:cstheme="majorBidi" w:hint="cs"/>
            <w:color w:val="000000" w:themeColor="text1"/>
            <w:sz w:val="20"/>
            <w:szCs w:val="20"/>
            <w:rtl/>
          </w:rPr>
          <w:t xml:space="preserve"> ..................</w:t>
        </w:r>
      </w:ins>
      <w:ins w:id="765" w:author="Eyal Trabelsi" w:date="2021-10-16T14:08:00Z">
        <w:r w:rsidR="00A474AF">
          <w:rPr>
            <w:rFonts w:asciiTheme="majorBidi" w:eastAsiaTheme="minorHAnsi" w:hAnsiTheme="majorBidi" w:cstheme="majorBidi"/>
            <w:color w:val="000000" w:themeColor="text1"/>
            <w:sz w:val="20"/>
            <w:szCs w:val="20"/>
          </w:rPr>
          <w:t>...</w:t>
        </w:r>
      </w:ins>
      <w:ins w:id="766" w:author="Eyal Trabelsi" w:date="2021-10-16T14:00:00Z">
        <w:r w:rsidR="00A474AF">
          <w:rPr>
            <w:rFonts w:asciiTheme="majorBidi" w:eastAsiaTheme="minorHAnsi" w:hAnsiTheme="majorBidi" w:cstheme="majorBidi" w:hint="cs"/>
            <w:color w:val="000000" w:themeColor="text1"/>
            <w:sz w:val="20"/>
            <w:szCs w:val="20"/>
            <w:rtl/>
          </w:rPr>
          <w:t>.....................................................</w:t>
        </w:r>
      </w:ins>
      <w:ins w:id="767" w:author="Eyal Trabelsi" w:date="2021-10-16T14:04:00Z">
        <w:r w:rsidR="00A474AF">
          <w:rPr>
            <w:rFonts w:asciiTheme="majorBidi" w:eastAsiaTheme="minorHAnsi" w:hAnsiTheme="majorBidi" w:cstheme="majorBidi" w:hint="cs"/>
            <w:color w:val="000000" w:themeColor="text1"/>
            <w:sz w:val="20"/>
            <w:szCs w:val="20"/>
            <w:rtl/>
          </w:rPr>
          <w:t>44</w:t>
        </w:r>
      </w:ins>
      <w:ins w:id="768" w:author="Eyal Trabelsi" w:date="2021-10-16T14:00:00Z">
        <w:r w:rsidR="00A474AF" w:rsidRPr="002123DD">
          <w:rPr>
            <w:rFonts w:asciiTheme="majorBidi" w:eastAsiaTheme="minorHAnsi" w:hAnsiTheme="majorBidi" w:cstheme="majorBidi"/>
            <w:color w:val="000000" w:themeColor="text1"/>
            <w:sz w:val="20"/>
            <w:szCs w:val="20"/>
          </w:rPr>
          <w:br/>
        </w:r>
      </w:ins>
      <w:ins w:id="769" w:author="Eyal Trabelsi" w:date="2021-10-16T14:02:00Z">
        <w:r w:rsidR="00A474AF">
          <w:rPr>
            <w:rFonts w:asciiTheme="majorBidi" w:eastAsiaTheme="minorHAnsi" w:hAnsiTheme="majorBidi" w:cstheme="majorBidi" w:hint="cs"/>
            <w:color w:val="000000" w:themeColor="text1"/>
            <w:sz w:val="20"/>
            <w:szCs w:val="20"/>
            <w:rtl/>
          </w:rPr>
          <w:t xml:space="preserve">סעיף </w:t>
        </w:r>
      </w:ins>
      <w:ins w:id="770" w:author="Eyal Trabelsi" w:date="2021-10-16T14:20:00Z">
        <w:r w:rsidR="00B54D64">
          <w:rPr>
            <w:rFonts w:asciiTheme="majorBidi" w:eastAsiaTheme="minorHAnsi" w:hAnsiTheme="majorBidi" w:cstheme="majorBidi" w:hint="cs"/>
            <w:color w:val="000000" w:themeColor="text1"/>
            <w:sz w:val="20"/>
            <w:szCs w:val="20"/>
            <w:rtl/>
          </w:rPr>
          <w:t>3</w:t>
        </w:r>
      </w:ins>
      <w:ins w:id="771" w:author="Eyal Trabelsi" w:date="2021-10-16T14:02:00Z">
        <w:r w:rsidR="00A474AF">
          <w:rPr>
            <w:rFonts w:asciiTheme="majorBidi" w:eastAsiaTheme="minorHAnsi" w:hAnsiTheme="majorBidi" w:cstheme="majorBidi" w:hint="cs"/>
            <w:color w:val="000000" w:themeColor="text1"/>
            <w:sz w:val="20"/>
            <w:szCs w:val="20"/>
            <w:rtl/>
          </w:rPr>
          <w:t xml:space="preserve">.5.5: שלב </w:t>
        </w:r>
        <w:proofErr w:type="spellStart"/>
        <w:r w:rsidR="00A474AF">
          <w:rPr>
            <w:rFonts w:asciiTheme="majorBidi" w:eastAsiaTheme="minorHAnsi" w:hAnsiTheme="majorBidi" w:cstheme="majorBidi" w:hint="cs"/>
            <w:color w:val="000000" w:themeColor="text1"/>
            <w:sz w:val="20"/>
            <w:szCs w:val="20"/>
            <w:rtl/>
          </w:rPr>
          <w:t>ה</w:t>
        </w:r>
      </w:ins>
      <w:ins w:id="772" w:author="Eyal Trabelsi" w:date="2021-10-16T14:03:00Z">
        <w:r w:rsidR="00A474AF">
          <w:rPr>
            <w:rFonts w:asciiTheme="majorBidi" w:eastAsiaTheme="minorHAnsi" w:hAnsiTheme="majorBidi" w:cstheme="majorBidi" w:hint="cs"/>
            <w:color w:val="000000" w:themeColor="text1"/>
            <w:sz w:val="20"/>
            <w:szCs w:val="20"/>
            <w:rtl/>
          </w:rPr>
          <w:t>ויזואליזציה</w:t>
        </w:r>
        <w:proofErr w:type="spellEnd"/>
        <w:r w:rsidR="00A474AF">
          <w:rPr>
            <w:rFonts w:asciiTheme="majorBidi" w:eastAsiaTheme="minorHAnsi" w:hAnsiTheme="majorBidi" w:cstheme="majorBidi" w:hint="cs"/>
            <w:color w:val="000000" w:themeColor="text1"/>
            <w:sz w:val="20"/>
            <w:szCs w:val="20"/>
            <w:rtl/>
          </w:rPr>
          <w:t xml:space="preserve"> </w:t>
        </w:r>
      </w:ins>
      <w:ins w:id="773" w:author="Eyal Trabelsi" w:date="2021-10-16T14:02:00Z">
        <w:r w:rsidR="00A474AF">
          <w:rPr>
            <w:rFonts w:asciiTheme="majorBidi" w:eastAsiaTheme="minorHAnsi" w:hAnsiTheme="majorBidi" w:cstheme="majorBidi" w:hint="cs"/>
            <w:color w:val="000000" w:themeColor="text1"/>
            <w:sz w:val="20"/>
            <w:szCs w:val="20"/>
            <w:rtl/>
          </w:rPr>
          <w:t xml:space="preserve">של </w:t>
        </w:r>
      </w:ins>
      <w:proofErr w:type="spellStart"/>
      <w:ins w:id="774" w:author="Eyal Trabelsi" w:date="2021-10-16T14:03:00Z">
        <w:r w:rsidR="00A474AF">
          <w:rPr>
            <w:rFonts w:asciiTheme="majorBidi" w:eastAsiaTheme="minorHAnsi" w:hAnsiTheme="majorBidi" w:cstheme="majorBidi"/>
            <w:color w:val="000000" w:themeColor="text1"/>
            <w:sz w:val="20"/>
            <w:szCs w:val="20"/>
          </w:rPr>
          <w:t>QueryFlow</w:t>
        </w:r>
      </w:ins>
      <w:proofErr w:type="spellEnd"/>
      <w:ins w:id="775" w:author="Eyal Trabelsi" w:date="2021-10-16T14:02:00Z">
        <w:r w:rsidR="00A474AF">
          <w:rPr>
            <w:rFonts w:asciiTheme="majorBidi" w:eastAsiaTheme="minorHAnsi" w:hAnsiTheme="majorBidi" w:cstheme="majorBidi" w:hint="cs"/>
            <w:color w:val="000000" w:themeColor="text1"/>
            <w:sz w:val="20"/>
            <w:szCs w:val="20"/>
            <w:rtl/>
          </w:rPr>
          <w:t xml:space="preserve"> ....................................................................</w:t>
        </w:r>
      </w:ins>
      <w:ins w:id="776" w:author="Eyal Trabelsi" w:date="2021-10-16T14:04:00Z">
        <w:r w:rsidR="00A474AF">
          <w:rPr>
            <w:rFonts w:asciiTheme="majorBidi" w:eastAsiaTheme="minorHAnsi" w:hAnsiTheme="majorBidi" w:cstheme="majorBidi" w:hint="cs"/>
            <w:color w:val="000000" w:themeColor="text1"/>
            <w:sz w:val="20"/>
            <w:szCs w:val="20"/>
            <w:rtl/>
          </w:rPr>
          <w:t>47</w:t>
        </w:r>
      </w:ins>
      <w:ins w:id="777" w:author="Eyal Trabelsi" w:date="2021-10-16T14:02:00Z">
        <w:r w:rsidR="00A474AF" w:rsidRPr="002123DD">
          <w:rPr>
            <w:rFonts w:asciiTheme="majorBidi" w:eastAsiaTheme="minorHAnsi" w:hAnsiTheme="majorBidi" w:cstheme="majorBidi"/>
            <w:color w:val="000000" w:themeColor="text1"/>
            <w:sz w:val="20"/>
            <w:szCs w:val="20"/>
          </w:rPr>
          <w:br/>
        </w:r>
      </w:ins>
      <w:ins w:id="778" w:author="Eyal Trabelsi" w:date="2021-10-16T14:09:00Z">
        <w:r w:rsidR="00A474AF">
          <w:rPr>
            <w:rFonts w:asciiTheme="majorBidi" w:eastAsiaTheme="minorHAnsi" w:hAnsiTheme="majorBidi" w:cstheme="majorBidi" w:hint="cs"/>
            <w:color w:val="000000" w:themeColor="text1"/>
            <w:sz w:val="20"/>
            <w:szCs w:val="20"/>
            <w:rtl/>
          </w:rPr>
          <w:t xml:space="preserve">פרק </w:t>
        </w:r>
        <w:r w:rsidR="00A474AF">
          <w:rPr>
            <w:rFonts w:asciiTheme="majorBidi" w:eastAsiaTheme="minorHAnsi" w:hAnsiTheme="majorBidi" w:cstheme="majorBidi"/>
            <w:color w:val="000000" w:themeColor="text1"/>
            <w:sz w:val="20"/>
            <w:szCs w:val="20"/>
          </w:rPr>
          <w:t>4</w:t>
        </w:r>
        <w:r w:rsidR="00A474AF">
          <w:rPr>
            <w:rFonts w:asciiTheme="majorBidi" w:eastAsiaTheme="minorHAnsi" w:hAnsiTheme="majorBidi" w:cstheme="majorBidi" w:hint="cs"/>
            <w:color w:val="000000" w:themeColor="text1"/>
            <w:sz w:val="20"/>
            <w:szCs w:val="20"/>
            <w:rtl/>
          </w:rPr>
          <w:t xml:space="preserve">: </w:t>
        </w:r>
      </w:ins>
      <w:ins w:id="779" w:author="Eyal Trabelsi" w:date="2021-10-16T14:13:00Z">
        <w:r w:rsidR="00B54D64">
          <w:rPr>
            <w:rFonts w:asciiTheme="majorBidi" w:eastAsiaTheme="minorHAnsi" w:hAnsiTheme="majorBidi" w:cstheme="majorBidi" w:hint="cs"/>
            <w:color w:val="000000" w:themeColor="text1"/>
            <w:sz w:val="20"/>
            <w:szCs w:val="20"/>
            <w:rtl/>
          </w:rPr>
          <w:t>דוגמאות לשימוש ב</w:t>
        </w:r>
      </w:ins>
      <w:ins w:id="780" w:author="Eyal Trabelsi" w:date="2021-10-16T14:09:00Z">
        <w:r w:rsidR="00A474AF">
          <w:rPr>
            <w:rFonts w:asciiTheme="majorBidi" w:eastAsiaTheme="minorHAnsi" w:hAnsiTheme="majorBidi" w:cstheme="majorBidi" w:hint="cs"/>
            <w:color w:val="000000" w:themeColor="text1"/>
            <w:sz w:val="20"/>
            <w:szCs w:val="20"/>
            <w:rtl/>
          </w:rPr>
          <w:t xml:space="preserve"> </w:t>
        </w:r>
        <w:proofErr w:type="spellStart"/>
        <w:r w:rsidR="00A474AF">
          <w:rPr>
            <w:rFonts w:asciiTheme="majorBidi" w:eastAsiaTheme="minorHAnsi" w:hAnsiTheme="majorBidi" w:cstheme="majorBidi"/>
            <w:color w:val="000000" w:themeColor="text1"/>
            <w:sz w:val="20"/>
            <w:szCs w:val="20"/>
          </w:rPr>
          <w:t>QueryFlow</w:t>
        </w:r>
        <w:proofErr w:type="spellEnd"/>
        <w:r w:rsidR="00A474AF">
          <w:rPr>
            <w:rFonts w:asciiTheme="majorBidi" w:eastAsiaTheme="minorHAnsi" w:hAnsiTheme="majorBidi" w:cstheme="majorBidi" w:hint="cs"/>
            <w:color w:val="000000" w:themeColor="text1"/>
            <w:sz w:val="20"/>
            <w:szCs w:val="20"/>
            <w:rtl/>
          </w:rPr>
          <w:t xml:space="preserve"> ................................</w:t>
        </w:r>
        <w:r w:rsidR="00A474AF">
          <w:rPr>
            <w:rFonts w:asciiTheme="majorBidi" w:eastAsiaTheme="minorHAnsi" w:hAnsiTheme="majorBidi" w:cstheme="majorBidi"/>
            <w:color w:val="000000" w:themeColor="text1"/>
            <w:sz w:val="20"/>
            <w:szCs w:val="20"/>
          </w:rPr>
          <w:t>........</w:t>
        </w:r>
        <w:r w:rsidR="00A474AF">
          <w:rPr>
            <w:rFonts w:asciiTheme="majorBidi" w:eastAsiaTheme="minorHAnsi" w:hAnsiTheme="majorBidi" w:cstheme="majorBidi" w:hint="cs"/>
            <w:color w:val="000000" w:themeColor="text1"/>
            <w:sz w:val="20"/>
            <w:szCs w:val="20"/>
            <w:rtl/>
          </w:rPr>
          <w:t>.......................................</w:t>
        </w:r>
      </w:ins>
      <w:ins w:id="781" w:author="Eyal Trabelsi" w:date="2021-10-16T14:18:00Z">
        <w:r w:rsidR="00B54D64">
          <w:rPr>
            <w:rFonts w:asciiTheme="majorBidi" w:eastAsiaTheme="minorHAnsi" w:hAnsiTheme="majorBidi" w:cstheme="majorBidi" w:hint="cs"/>
            <w:color w:val="000000" w:themeColor="text1"/>
            <w:sz w:val="20"/>
            <w:szCs w:val="20"/>
            <w:rtl/>
          </w:rPr>
          <w:t>55</w:t>
        </w:r>
      </w:ins>
      <w:ins w:id="782" w:author="Eyal Trabelsi" w:date="2021-10-16T14:09:00Z">
        <w:r w:rsidR="00A474AF" w:rsidRPr="002123DD">
          <w:rPr>
            <w:rFonts w:asciiTheme="majorBidi" w:eastAsiaTheme="minorHAnsi" w:hAnsiTheme="majorBidi" w:cstheme="majorBidi"/>
            <w:color w:val="000000" w:themeColor="text1"/>
            <w:sz w:val="20"/>
            <w:szCs w:val="20"/>
          </w:rPr>
          <w:br/>
        </w:r>
        <w:r w:rsidR="00A474AF">
          <w:rPr>
            <w:rFonts w:asciiTheme="majorBidi" w:eastAsiaTheme="minorHAnsi" w:hAnsiTheme="majorBidi" w:cstheme="majorBidi" w:hint="cs"/>
            <w:color w:val="000000" w:themeColor="text1"/>
            <w:sz w:val="20"/>
            <w:szCs w:val="20"/>
            <w:rtl/>
          </w:rPr>
          <w:t xml:space="preserve">סעיף 4.1: </w:t>
        </w:r>
      </w:ins>
      <w:ins w:id="783" w:author="Eyal Trabelsi" w:date="2021-10-16T14:13:00Z">
        <w:r w:rsidR="00B54D64">
          <w:rPr>
            <w:rFonts w:asciiTheme="majorBidi" w:eastAsiaTheme="minorHAnsi" w:hAnsiTheme="majorBidi" w:cstheme="majorBidi" w:hint="cs"/>
            <w:color w:val="000000" w:themeColor="text1"/>
            <w:sz w:val="20"/>
            <w:szCs w:val="20"/>
            <w:rtl/>
          </w:rPr>
          <w:t>זיהוי רשומות חסרות</w:t>
        </w:r>
      </w:ins>
      <w:ins w:id="784" w:author="Eyal Trabelsi" w:date="2021-10-16T14:09:00Z">
        <w:r w:rsidR="00A474AF">
          <w:rPr>
            <w:rFonts w:asciiTheme="majorBidi" w:eastAsiaTheme="minorHAnsi" w:hAnsiTheme="majorBidi" w:cstheme="majorBidi" w:hint="cs"/>
            <w:color w:val="000000" w:themeColor="text1"/>
            <w:sz w:val="20"/>
            <w:szCs w:val="20"/>
            <w:rtl/>
          </w:rPr>
          <w:t xml:space="preserve"> .....................................................</w:t>
        </w:r>
      </w:ins>
      <w:ins w:id="785" w:author="Eyal Trabelsi" w:date="2021-10-16T14:24:00Z">
        <w:r w:rsidR="00A84DEF">
          <w:rPr>
            <w:rFonts w:asciiTheme="majorBidi" w:eastAsiaTheme="minorHAnsi" w:hAnsiTheme="majorBidi" w:cstheme="majorBidi"/>
            <w:color w:val="000000" w:themeColor="text1"/>
            <w:sz w:val="20"/>
            <w:szCs w:val="20"/>
          </w:rPr>
          <w:t>..............................</w:t>
        </w:r>
      </w:ins>
      <w:ins w:id="786" w:author="Eyal Trabelsi" w:date="2021-10-16T14:09:00Z">
        <w:r w:rsidR="00A474AF">
          <w:rPr>
            <w:rFonts w:asciiTheme="majorBidi" w:eastAsiaTheme="minorHAnsi" w:hAnsiTheme="majorBidi" w:cstheme="majorBidi" w:hint="cs"/>
            <w:color w:val="000000" w:themeColor="text1"/>
            <w:sz w:val="20"/>
            <w:szCs w:val="20"/>
            <w:rtl/>
          </w:rPr>
          <w:t>.........</w:t>
        </w:r>
      </w:ins>
      <w:ins w:id="787" w:author="Eyal Trabelsi" w:date="2021-10-16T14:18:00Z">
        <w:r w:rsidR="00B54D64">
          <w:rPr>
            <w:rFonts w:asciiTheme="majorBidi" w:eastAsiaTheme="minorHAnsi" w:hAnsiTheme="majorBidi" w:cstheme="majorBidi" w:hint="cs"/>
            <w:color w:val="000000" w:themeColor="text1"/>
            <w:sz w:val="20"/>
            <w:szCs w:val="20"/>
            <w:rtl/>
          </w:rPr>
          <w:t>56</w:t>
        </w:r>
      </w:ins>
      <w:ins w:id="788" w:author="Eyal Trabelsi" w:date="2021-10-16T14:09:00Z">
        <w:r w:rsidR="00A474AF" w:rsidRPr="002123DD">
          <w:rPr>
            <w:rFonts w:asciiTheme="majorBidi" w:eastAsiaTheme="minorHAnsi" w:hAnsiTheme="majorBidi" w:cstheme="majorBidi"/>
            <w:color w:val="000000" w:themeColor="text1"/>
            <w:sz w:val="20"/>
            <w:szCs w:val="20"/>
          </w:rPr>
          <w:br/>
        </w:r>
        <w:r w:rsidR="00A474AF">
          <w:rPr>
            <w:rFonts w:asciiTheme="majorBidi" w:eastAsiaTheme="minorHAnsi" w:hAnsiTheme="majorBidi" w:cstheme="majorBidi" w:hint="cs"/>
            <w:color w:val="000000" w:themeColor="text1"/>
            <w:sz w:val="20"/>
            <w:szCs w:val="20"/>
            <w:rtl/>
          </w:rPr>
          <w:t xml:space="preserve">סעיף 4.2: </w:t>
        </w:r>
      </w:ins>
      <w:ins w:id="789" w:author="Eyal Trabelsi" w:date="2021-10-16T14:14:00Z">
        <w:r w:rsidR="00B54D64">
          <w:rPr>
            <w:rFonts w:asciiTheme="majorBidi" w:eastAsiaTheme="minorHAnsi" w:hAnsiTheme="majorBidi" w:cstheme="majorBidi" w:hint="cs"/>
            <w:color w:val="000000" w:themeColor="text1"/>
            <w:sz w:val="20"/>
            <w:szCs w:val="20"/>
            <w:rtl/>
          </w:rPr>
          <w:t xml:space="preserve">זיהוי </w:t>
        </w:r>
      </w:ins>
      <w:ins w:id="790" w:author="Eyal Trabelsi" w:date="2021-10-16T14:15:00Z">
        <w:r w:rsidR="00B54D64">
          <w:rPr>
            <w:rFonts w:asciiTheme="majorBidi" w:eastAsiaTheme="minorHAnsi" w:hAnsiTheme="majorBidi" w:cstheme="majorBidi" w:hint="cs"/>
            <w:color w:val="000000" w:themeColor="text1"/>
            <w:sz w:val="20"/>
            <w:szCs w:val="20"/>
            <w:rtl/>
          </w:rPr>
          <w:t>ביטויים עודפים</w:t>
        </w:r>
      </w:ins>
      <w:ins w:id="791" w:author="Eyal Trabelsi" w:date="2021-10-16T14:09:00Z">
        <w:r w:rsidR="00A474AF">
          <w:rPr>
            <w:rFonts w:asciiTheme="majorBidi" w:eastAsiaTheme="minorHAnsi" w:hAnsiTheme="majorBidi" w:cstheme="majorBidi" w:hint="cs"/>
            <w:color w:val="000000" w:themeColor="text1"/>
            <w:sz w:val="20"/>
            <w:szCs w:val="20"/>
            <w:rtl/>
          </w:rPr>
          <w:t xml:space="preserve"> .....................................................</w:t>
        </w:r>
      </w:ins>
      <w:ins w:id="792" w:author="Eyal Trabelsi" w:date="2021-10-16T14:24:00Z">
        <w:r w:rsidR="00A84DEF">
          <w:rPr>
            <w:rFonts w:asciiTheme="majorBidi" w:eastAsiaTheme="minorHAnsi" w:hAnsiTheme="majorBidi" w:cstheme="majorBidi"/>
            <w:color w:val="000000" w:themeColor="text1"/>
            <w:sz w:val="20"/>
            <w:szCs w:val="20"/>
          </w:rPr>
          <w:t>...........</w:t>
        </w:r>
      </w:ins>
      <w:ins w:id="793" w:author="Eyal Trabelsi" w:date="2021-10-16T14:09:00Z">
        <w:r w:rsidR="00A474AF">
          <w:rPr>
            <w:rFonts w:asciiTheme="majorBidi" w:eastAsiaTheme="minorHAnsi" w:hAnsiTheme="majorBidi" w:cstheme="majorBidi" w:hint="cs"/>
            <w:color w:val="000000" w:themeColor="text1"/>
            <w:sz w:val="20"/>
            <w:szCs w:val="20"/>
            <w:rtl/>
          </w:rPr>
          <w:t>............................</w:t>
        </w:r>
      </w:ins>
      <w:ins w:id="794" w:author="Eyal Trabelsi" w:date="2021-10-16T14:19:00Z">
        <w:r w:rsidR="00B54D64">
          <w:rPr>
            <w:rFonts w:asciiTheme="majorBidi" w:eastAsiaTheme="minorHAnsi" w:hAnsiTheme="majorBidi" w:cstheme="majorBidi" w:hint="cs"/>
            <w:color w:val="000000" w:themeColor="text1"/>
            <w:sz w:val="20"/>
            <w:szCs w:val="20"/>
            <w:rtl/>
          </w:rPr>
          <w:t>58</w:t>
        </w:r>
      </w:ins>
      <w:ins w:id="795" w:author="Eyal Trabelsi" w:date="2021-10-16T14:09:00Z">
        <w:r w:rsidR="00A474AF" w:rsidRPr="002123DD">
          <w:rPr>
            <w:rFonts w:asciiTheme="majorBidi" w:eastAsiaTheme="minorHAnsi" w:hAnsiTheme="majorBidi" w:cstheme="majorBidi"/>
            <w:color w:val="000000" w:themeColor="text1"/>
            <w:sz w:val="20"/>
            <w:szCs w:val="20"/>
          </w:rPr>
          <w:br/>
        </w:r>
        <w:r w:rsidR="00A474AF">
          <w:rPr>
            <w:rFonts w:asciiTheme="majorBidi" w:eastAsiaTheme="minorHAnsi" w:hAnsiTheme="majorBidi" w:cstheme="majorBidi" w:hint="cs"/>
            <w:color w:val="000000" w:themeColor="text1"/>
            <w:sz w:val="20"/>
            <w:szCs w:val="20"/>
            <w:rtl/>
          </w:rPr>
          <w:t xml:space="preserve">סעיף </w:t>
        </w:r>
        <w:r w:rsidR="00A474AF">
          <w:rPr>
            <w:rFonts w:asciiTheme="majorBidi" w:eastAsiaTheme="minorHAnsi" w:hAnsiTheme="majorBidi" w:cstheme="majorBidi"/>
            <w:color w:val="000000" w:themeColor="text1"/>
            <w:sz w:val="20"/>
            <w:szCs w:val="20"/>
          </w:rPr>
          <w:t>3</w:t>
        </w:r>
        <w:r w:rsidR="00A474AF">
          <w:rPr>
            <w:rFonts w:asciiTheme="majorBidi" w:eastAsiaTheme="minorHAnsi" w:hAnsiTheme="majorBidi" w:cstheme="majorBidi" w:hint="cs"/>
            <w:color w:val="000000" w:themeColor="text1"/>
            <w:sz w:val="20"/>
            <w:szCs w:val="20"/>
            <w:rtl/>
          </w:rPr>
          <w:t xml:space="preserve">.4: </w:t>
        </w:r>
      </w:ins>
      <w:ins w:id="796" w:author="Eyal Trabelsi" w:date="2021-10-16T14:15:00Z">
        <w:r w:rsidR="00B54D64">
          <w:rPr>
            <w:rFonts w:asciiTheme="majorBidi" w:eastAsiaTheme="minorHAnsi" w:hAnsiTheme="majorBidi" w:cstheme="majorBidi" w:hint="cs"/>
            <w:color w:val="000000" w:themeColor="text1"/>
            <w:sz w:val="20"/>
            <w:szCs w:val="20"/>
            <w:rtl/>
          </w:rPr>
          <w:t xml:space="preserve">זיהוי </w:t>
        </w:r>
      </w:ins>
      <w:ins w:id="797" w:author="Eyal Trabelsi" w:date="2021-10-16T14:16:00Z">
        <w:r w:rsidR="00B54D64">
          <w:rPr>
            <w:rFonts w:asciiTheme="majorBidi" w:eastAsiaTheme="minorHAnsi" w:hAnsiTheme="majorBidi" w:cstheme="majorBidi" w:hint="cs"/>
            <w:color w:val="000000" w:themeColor="text1"/>
            <w:sz w:val="20"/>
            <w:szCs w:val="20"/>
            <w:rtl/>
          </w:rPr>
          <w:t>רשומות משוכפלים</w:t>
        </w:r>
      </w:ins>
      <w:ins w:id="798" w:author="Eyal Trabelsi" w:date="2021-10-16T14:09:00Z">
        <w:r w:rsidR="00A474AF">
          <w:rPr>
            <w:rFonts w:asciiTheme="majorBidi" w:eastAsiaTheme="minorHAnsi" w:hAnsiTheme="majorBidi" w:cstheme="majorBidi" w:hint="cs"/>
            <w:color w:val="000000" w:themeColor="text1"/>
            <w:sz w:val="20"/>
            <w:szCs w:val="20"/>
            <w:rtl/>
          </w:rPr>
          <w:t>.................................................</w:t>
        </w:r>
      </w:ins>
      <w:ins w:id="799" w:author="Eyal Trabelsi" w:date="2021-10-16T14:24:00Z">
        <w:r w:rsidR="00A84DEF">
          <w:rPr>
            <w:rFonts w:asciiTheme="majorBidi" w:eastAsiaTheme="minorHAnsi" w:hAnsiTheme="majorBidi" w:cstheme="majorBidi"/>
            <w:color w:val="000000" w:themeColor="text1"/>
            <w:sz w:val="20"/>
            <w:szCs w:val="20"/>
          </w:rPr>
          <w:t>....</w:t>
        </w:r>
      </w:ins>
      <w:ins w:id="800" w:author="Eyal Trabelsi" w:date="2021-10-16T14:09:00Z">
        <w:r w:rsidR="00A474AF">
          <w:rPr>
            <w:rFonts w:asciiTheme="majorBidi" w:eastAsiaTheme="minorHAnsi" w:hAnsiTheme="majorBidi" w:cstheme="majorBidi" w:hint="cs"/>
            <w:color w:val="000000" w:themeColor="text1"/>
            <w:sz w:val="20"/>
            <w:szCs w:val="20"/>
            <w:rtl/>
          </w:rPr>
          <w:t>...................................</w:t>
        </w:r>
      </w:ins>
      <w:ins w:id="801" w:author="Eyal Trabelsi" w:date="2021-10-16T14:19:00Z">
        <w:r w:rsidR="00B54D64">
          <w:rPr>
            <w:rFonts w:asciiTheme="majorBidi" w:eastAsiaTheme="minorHAnsi" w:hAnsiTheme="majorBidi" w:cstheme="majorBidi" w:hint="cs"/>
            <w:color w:val="000000" w:themeColor="text1"/>
            <w:sz w:val="20"/>
            <w:szCs w:val="20"/>
            <w:rtl/>
          </w:rPr>
          <w:t>60</w:t>
        </w:r>
      </w:ins>
      <w:ins w:id="802" w:author="Eyal Trabelsi" w:date="2021-10-16T14:09:00Z">
        <w:r w:rsidR="00A474AF">
          <w:rPr>
            <w:rFonts w:asciiTheme="majorBidi" w:eastAsiaTheme="minorHAnsi" w:hAnsiTheme="majorBidi" w:cstheme="majorBidi"/>
            <w:color w:val="000000" w:themeColor="text1"/>
            <w:sz w:val="20"/>
            <w:szCs w:val="20"/>
            <w:rtl/>
          </w:rPr>
          <w:br/>
        </w:r>
        <w:r w:rsidR="00A474AF">
          <w:rPr>
            <w:rFonts w:asciiTheme="majorBidi" w:eastAsiaTheme="minorHAnsi" w:hAnsiTheme="majorBidi" w:cstheme="majorBidi" w:hint="cs"/>
            <w:color w:val="000000" w:themeColor="text1"/>
            <w:sz w:val="20"/>
            <w:szCs w:val="20"/>
            <w:rtl/>
          </w:rPr>
          <w:lastRenderedPageBreak/>
          <w:t xml:space="preserve">סעיף 4.4: </w:t>
        </w:r>
      </w:ins>
      <w:ins w:id="803" w:author="Eyal Trabelsi" w:date="2021-10-16T14:16:00Z">
        <w:r w:rsidR="00B54D64">
          <w:rPr>
            <w:rFonts w:asciiTheme="majorBidi" w:eastAsiaTheme="minorHAnsi" w:hAnsiTheme="majorBidi" w:cstheme="majorBidi" w:hint="cs"/>
            <w:color w:val="000000" w:themeColor="text1"/>
            <w:sz w:val="20"/>
            <w:szCs w:val="20"/>
            <w:rtl/>
          </w:rPr>
          <w:t xml:space="preserve">זיהוי </w:t>
        </w:r>
      </w:ins>
      <w:ins w:id="804" w:author="Eyal Trabelsi" w:date="2021-10-16T14:18:00Z">
        <w:r w:rsidR="00B54D64">
          <w:rPr>
            <w:rFonts w:asciiTheme="majorBidi" w:eastAsiaTheme="minorHAnsi" w:hAnsiTheme="majorBidi" w:cstheme="majorBidi" w:hint="cs"/>
            <w:color w:val="000000" w:themeColor="text1"/>
            <w:sz w:val="20"/>
            <w:szCs w:val="20"/>
            <w:rtl/>
          </w:rPr>
          <w:t>צווא</w:t>
        </w:r>
        <w:r w:rsidR="00B54D64">
          <w:rPr>
            <w:rFonts w:asciiTheme="majorBidi" w:eastAsiaTheme="minorHAnsi" w:hAnsiTheme="majorBidi" w:cstheme="majorBidi" w:hint="eastAsia"/>
            <w:color w:val="000000" w:themeColor="text1"/>
            <w:sz w:val="20"/>
            <w:szCs w:val="20"/>
            <w:rtl/>
          </w:rPr>
          <w:t>ר</w:t>
        </w:r>
      </w:ins>
      <w:ins w:id="805" w:author="Eyal Trabelsi" w:date="2021-10-16T14:17:00Z">
        <w:r w:rsidR="00B54D64">
          <w:rPr>
            <w:rFonts w:asciiTheme="majorBidi" w:eastAsiaTheme="minorHAnsi" w:hAnsiTheme="majorBidi" w:cstheme="majorBidi" w:hint="cs"/>
            <w:color w:val="000000" w:themeColor="text1"/>
            <w:sz w:val="20"/>
            <w:szCs w:val="20"/>
            <w:rtl/>
          </w:rPr>
          <w:t xml:space="preserve"> בקבוק בשאילתה אחת</w:t>
        </w:r>
      </w:ins>
      <w:ins w:id="806" w:author="Eyal Trabelsi" w:date="2021-10-16T14:09:00Z">
        <w:r w:rsidR="00A474AF">
          <w:rPr>
            <w:rFonts w:asciiTheme="majorBidi" w:eastAsiaTheme="minorHAnsi" w:hAnsiTheme="majorBidi" w:cstheme="majorBidi" w:hint="cs"/>
            <w:color w:val="000000" w:themeColor="text1"/>
            <w:sz w:val="20"/>
            <w:szCs w:val="20"/>
            <w:rtl/>
          </w:rPr>
          <w:t>.............................................................................</w:t>
        </w:r>
      </w:ins>
      <w:ins w:id="807" w:author="Eyal Trabelsi" w:date="2021-10-16T14:19:00Z">
        <w:r w:rsidR="00B54D64">
          <w:rPr>
            <w:rFonts w:asciiTheme="majorBidi" w:eastAsiaTheme="minorHAnsi" w:hAnsiTheme="majorBidi" w:cstheme="majorBidi" w:hint="cs"/>
            <w:color w:val="000000" w:themeColor="text1"/>
            <w:sz w:val="20"/>
            <w:szCs w:val="20"/>
            <w:rtl/>
          </w:rPr>
          <w:t>63</w:t>
        </w:r>
      </w:ins>
      <w:ins w:id="808" w:author="Eyal Trabelsi" w:date="2021-10-16T14:09:00Z">
        <w:r w:rsidR="00A474AF">
          <w:rPr>
            <w:rFonts w:asciiTheme="majorBidi" w:eastAsiaTheme="minorHAnsi" w:hAnsiTheme="majorBidi" w:cstheme="majorBidi"/>
            <w:color w:val="000000" w:themeColor="text1"/>
            <w:sz w:val="20"/>
            <w:szCs w:val="20"/>
            <w:rtl/>
          </w:rPr>
          <w:br/>
        </w:r>
        <w:r w:rsidR="00A474AF">
          <w:rPr>
            <w:rFonts w:asciiTheme="majorBidi" w:eastAsiaTheme="minorHAnsi" w:hAnsiTheme="majorBidi" w:cstheme="majorBidi" w:hint="cs"/>
            <w:color w:val="000000" w:themeColor="text1"/>
            <w:sz w:val="20"/>
            <w:szCs w:val="20"/>
            <w:rtl/>
          </w:rPr>
          <w:t xml:space="preserve">סעיף </w:t>
        </w:r>
        <w:r w:rsidR="00A474AF">
          <w:rPr>
            <w:rFonts w:asciiTheme="majorBidi" w:eastAsiaTheme="minorHAnsi" w:hAnsiTheme="majorBidi" w:cstheme="majorBidi"/>
            <w:color w:val="000000" w:themeColor="text1"/>
            <w:sz w:val="20"/>
            <w:szCs w:val="20"/>
          </w:rPr>
          <w:t>.5</w:t>
        </w:r>
        <w:r w:rsidR="00A474AF">
          <w:rPr>
            <w:rFonts w:asciiTheme="majorBidi" w:eastAsiaTheme="minorHAnsi" w:hAnsiTheme="majorBidi" w:cstheme="majorBidi" w:hint="cs"/>
            <w:color w:val="000000" w:themeColor="text1"/>
            <w:sz w:val="20"/>
            <w:szCs w:val="20"/>
            <w:rtl/>
          </w:rPr>
          <w:t xml:space="preserve">4: </w:t>
        </w:r>
      </w:ins>
      <w:ins w:id="809" w:author="Eyal Trabelsi" w:date="2021-10-16T14:17:00Z">
        <w:r w:rsidR="00B54D64">
          <w:rPr>
            <w:rFonts w:asciiTheme="majorBidi" w:eastAsiaTheme="minorHAnsi" w:hAnsiTheme="majorBidi" w:cstheme="majorBidi" w:hint="cs"/>
            <w:color w:val="000000" w:themeColor="text1"/>
            <w:sz w:val="20"/>
            <w:szCs w:val="20"/>
            <w:rtl/>
          </w:rPr>
          <w:t xml:space="preserve">זיהוי פגמים ב </w:t>
        </w:r>
        <w:r w:rsidR="00B54D64">
          <w:rPr>
            <w:rFonts w:asciiTheme="majorBidi" w:eastAsiaTheme="minorHAnsi" w:hAnsiTheme="majorBidi" w:cstheme="majorBidi"/>
            <w:color w:val="000000" w:themeColor="text1"/>
            <w:sz w:val="20"/>
            <w:szCs w:val="20"/>
          </w:rPr>
          <w:t>Optimizer</w:t>
        </w:r>
      </w:ins>
      <w:ins w:id="810" w:author="Eyal Trabelsi" w:date="2021-10-16T14:09:00Z">
        <w:r w:rsidR="00A474AF">
          <w:rPr>
            <w:rFonts w:asciiTheme="majorBidi" w:eastAsiaTheme="minorHAnsi" w:hAnsiTheme="majorBidi" w:cstheme="majorBidi" w:hint="cs"/>
            <w:color w:val="000000" w:themeColor="text1"/>
            <w:sz w:val="20"/>
            <w:szCs w:val="20"/>
            <w:rtl/>
          </w:rPr>
          <w:t>....................................................</w:t>
        </w:r>
      </w:ins>
      <w:ins w:id="811" w:author="Eyal Trabelsi" w:date="2021-10-16T14:24:00Z">
        <w:r w:rsidR="00A84DEF">
          <w:rPr>
            <w:rFonts w:asciiTheme="majorBidi" w:eastAsiaTheme="minorHAnsi" w:hAnsiTheme="majorBidi" w:cstheme="majorBidi"/>
            <w:color w:val="000000" w:themeColor="text1"/>
            <w:sz w:val="20"/>
            <w:szCs w:val="20"/>
          </w:rPr>
          <w:t>.............</w:t>
        </w:r>
      </w:ins>
      <w:ins w:id="812" w:author="Eyal Trabelsi" w:date="2021-10-16T14:09:00Z">
        <w:r w:rsidR="00A474AF">
          <w:rPr>
            <w:rFonts w:asciiTheme="majorBidi" w:eastAsiaTheme="minorHAnsi" w:hAnsiTheme="majorBidi" w:cstheme="majorBidi" w:hint="cs"/>
            <w:color w:val="000000" w:themeColor="text1"/>
            <w:sz w:val="20"/>
            <w:szCs w:val="20"/>
            <w:rtl/>
          </w:rPr>
          <w:t>......................</w:t>
        </w:r>
      </w:ins>
      <w:ins w:id="813" w:author="Eyal Trabelsi" w:date="2021-10-16T14:19:00Z">
        <w:r w:rsidR="00B54D64">
          <w:rPr>
            <w:rFonts w:asciiTheme="majorBidi" w:eastAsiaTheme="minorHAnsi" w:hAnsiTheme="majorBidi" w:cstheme="majorBidi" w:hint="cs"/>
            <w:color w:val="000000" w:themeColor="text1"/>
            <w:sz w:val="20"/>
            <w:szCs w:val="20"/>
            <w:rtl/>
          </w:rPr>
          <w:t>65</w:t>
        </w:r>
      </w:ins>
      <w:ins w:id="814" w:author="Eyal Trabelsi" w:date="2021-10-16T14:09:00Z">
        <w:r w:rsidR="00A474AF" w:rsidRPr="002123DD">
          <w:rPr>
            <w:rFonts w:asciiTheme="majorBidi" w:eastAsiaTheme="minorHAnsi" w:hAnsiTheme="majorBidi" w:cstheme="majorBidi"/>
            <w:color w:val="000000" w:themeColor="text1"/>
            <w:sz w:val="20"/>
            <w:szCs w:val="20"/>
          </w:rPr>
          <w:br/>
        </w:r>
        <w:r w:rsidR="00A474AF">
          <w:rPr>
            <w:rFonts w:asciiTheme="majorBidi" w:eastAsiaTheme="minorHAnsi" w:hAnsiTheme="majorBidi" w:cstheme="majorBidi" w:hint="cs"/>
            <w:color w:val="000000" w:themeColor="text1"/>
            <w:sz w:val="20"/>
            <w:szCs w:val="20"/>
            <w:rtl/>
          </w:rPr>
          <w:t xml:space="preserve">סעיף </w:t>
        </w:r>
        <w:r w:rsidR="00A474AF">
          <w:rPr>
            <w:rFonts w:asciiTheme="majorBidi" w:eastAsiaTheme="minorHAnsi" w:hAnsiTheme="majorBidi" w:cstheme="majorBidi"/>
            <w:color w:val="000000" w:themeColor="text1"/>
            <w:sz w:val="20"/>
            <w:szCs w:val="20"/>
          </w:rPr>
          <w:t>.</w:t>
        </w:r>
      </w:ins>
      <w:ins w:id="815" w:author="Eyal Trabelsi" w:date="2021-10-16T14:10:00Z">
        <w:r w:rsidR="00A474AF">
          <w:rPr>
            <w:rFonts w:asciiTheme="majorBidi" w:eastAsiaTheme="minorHAnsi" w:hAnsiTheme="majorBidi" w:cstheme="majorBidi"/>
            <w:color w:val="000000" w:themeColor="text1"/>
            <w:sz w:val="20"/>
            <w:szCs w:val="20"/>
          </w:rPr>
          <w:t>6</w:t>
        </w:r>
      </w:ins>
      <w:ins w:id="816" w:author="Eyal Trabelsi" w:date="2021-10-16T14:09:00Z">
        <w:r w:rsidR="00A474AF">
          <w:rPr>
            <w:rFonts w:asciiTheme="majorBidi" w:eastAsiaTheme="minorHAnsi" w:hAnsiTheme="majorBidi" w:cstheme="majorBidi" w:hint="cs"/>
            <w:color w:val="000000" w:themeColor="text1"/>
            <w:sz w:val="20"/>
            <w:szCs w:val="20"/>
            <w:rtl/>
          </w:rPr>
          <w:t xml:space="preserve">4: </w:t>
        </w:r>
      </w:ins>
      <w:ins w:id="817" w:author="Eyal Trabelsi" w:date="2021-10-16T14:18:00Z">
        <w:r w:rsidR="00B54D64">
          <w:rPr>
            <w:rFonts w:asciiTheme="majorBidi" w:eastAsiaTheme="minorHAnsi" w:hAnsiTheme="majorBidi" w:cstheme="majorBidi" w:hint="cs"/>
            <w:color w:val="000000" w:themeColor="text1"/>
            <w:sz w:val="20"/>
            <w:szCs w:val="20"/>
            <w:rtl/>
          </w:rPr>
          <w:t>זיהוי צווא</w:t>
        </w:r>
        <w:r w:rsidR="00B54D64">
          <w:rPr>
            <w:rFonts w:asciiTheme="majorBidi" w:eastAsiaTheme="minorHAnsi" w:hAnsiTheme="majorBidi" w:cstheme="majorBidi" w:hint="eastAsia"/>
            <w:color w:val="000000" w:themeColor="text1"/>
            <w:sz w:val="20"/>
            <w:szCs w:val="20"/>
            <w:rtl/>
          </w:rPr>
          <w:t>ר</w:t>
        </w:r>
        <w:r w:rsidR="00B54D64">
          <w:rPr>
            <w:rFonts w:asciiTheme="majorBidi" w:eastAsiaTheme="minorHAnsi" w:hAnsiTheme="majorBidi" w:cstheme="majorBidi" w:hint="cs"/>
            <w:color w:val="000000" w:themeColor="text1"/>
            <w:sz w:val="20"/>
            <w:szCs w:val="20"/>
            <w:rtl/>
          </w:rPr>
          <w:t xml:space="preserve"> בקבוק בכמה שאילתות</w:t>
        </w:r>
      </w:ins>
      <w:ins w:id="818" w:author="Eyal Trabelsi" w:date="2021-10-16T14:09:00Z">
        <w:r w:rsidR="00A474AF">
          <w:rPr>
            <w:rFonts w:asciiTheme="majorBidi" w:eastAsiaTheme="minorHAnsi" w:hAnsiTheme="majorBidi" w:cstheme="majorBidi" w:hint="cs"/>
            <w:color w:val="000000" w:themeColor="text1"/>
            <w:sz w:val="20"/>
            <w:szCs w:val="20"/>
            <w:rtl/>
          </w:rPr>
          <w:t>..........................................</w:t>
        </w:r>
      </w:ins>
      <w:ins w:id="819" w:author="Eyal Trabelsi" w:date="2021-10-16T14:24:00Z">
        <w:r w:rsidR="00A84DEF">
          <w:rPr>
            <w:rFonts w:asciiTheme="majorBidi" w:eastAsiaTheme="minorHAnsi" w:hAnsiTheme="majorBidi" w:cstheme="majorBidi"/>
            <w:color w:val="000000" w:themeColor="text1"/>
            <w:sz w:val="20"/>
            <w:szCs w:val="20"/>
          </w:rPr>
          <w:t>..</w:t>
        </w:r>
      </w:ins>
      <w:ins w:id="820" w:author="Eyal Trabelsi" w:date="2021-10-16T14:09:00Z">
        <w:r w:rsidR="00A474AF">
          <w:rPr>
            <w:rFonts w:asciiTheme="majorBidi" w:eastAsiaTheme="minorHAnsi" w:hAnsiTheme="majorBidi" w:cstheme="majorBidi" w:hint="cs"/>
            <w:color w:val="000000" w:themeColor="text1"/>
            <w:sz w:val="20"/>
            <w:szCs w:val="20"/>
            <w:rtl/>
          </w:rPr>
          <w:t>................................</w:t>
        </w:r>
      </w:ins>
      <w:ins w:id="821" w:author="Eyal Trabelsi" w:date="2021-10-16T14:19:00Z">
        <w:r w:rsidR="00B54D64">
          <w:rPr>
            <w:rFonts w:asciiTheme="majorBidi" w:eastAsiaTheme="minorHAnsi" w:hAnsiTheme="majorBidi" w:cstheme="majorBidi" w:hint="cs"/>
            <w:color w:val="000000" w:themeColor="text1"/>
            <w:sz w:val="20"/>
            <w:szCs w:val="20"/>
            <w:rtl/>
          </w:rPr>
          <w:t>68</w:t>
        </w:r>
      </w:ins>
      <w:ins w:id="822" w:author="Eyal Trabelsi" w:date="2021-10-16T14:09:00Z">
        <w:r w:rsidR="00A474AF" w:rsidRPr="002123DD">
          <w:rPr>
            <w:rFonts w:asciiTheme="majorBidi" w:eastAsiaTheme="minorHAnsi" w:hAnsiTheme="majorBidi" w:cstheme="majorBidi"/>
            <w:color w:val="000000" w:themeColor="text1"/>
            <w:sz w:val="20"/>
            <w:szCs w:val="20"/>
          </w:rPr>
          <w:br/>
        </w:r>
        <w:r w:rsidR="00A474AF">
          <w:rPr>
            <w:rFonts w:asciiTheme="majorBidi" w:eastAsiaTheme="minorHAnsi" w:hAnsiTheme="majorBidi" w:cstheme="majorBidi" w:hint="cs"/>
            <w:color w:val="000000" w:themeColor="text1"/>
            <w:sz w:val="20"/>
            <w:szCs w:val="20"/>
            <w:rtl/>
          </w:rPr>
          <w:t xml:space="preserve">סעיף </w:t>
        </w:r>
        <w:r w:rsidR="00A474AF">
          <w:rPr>
            <w:rFonts w:asciiTheme="majorBidi" w:eastAsiaTheme="minorHAnsi" w:hAnsiTheme="majorBidi" w:cstheme="majorBidi"/>
            <w:color w:val="000000" w:themeColor="text1"/>
            <w:sz w:val="20"/>
            <w:szCs w:val="20"/>
          </w:rPr>
          <w:t>.</w:t>
        </w:r>
      </w:ins>
      <w:ins w:id="823" w:author="Eyal Trabelsi" w:date="2021-10-16T14:10:00Z">
        <w:r w:rsidR="00A474AF">
          <w:rPr>
            <w:rFonts w:asciiTheme="majorBidi" w:eastAsiaTheme="minorHAnsi" w:hAnsiTheme="majorBidi" w:cstheme="majorBidi"/>
            <w:color w:val="000000" w:themeColor="text1"/>
            <w:sz w:val="20"/>
            <w:szCs w:val="20"/>
          </w:rPr>
          <w:t>7</w:t>
        </w:r>
      </w:ins>
      <w:ins w:id="824" w:author="Eyal Trabelsi" w:date="2021-10-16T14:09:00Z">
        <w:r w:rsidR="00A474AF">
          <w:rPr>
            <w:rFonts w:asciiTheme="majorBidi" w:eastAsiaTheme="minorHAnsi" w:hAnsiTheme="majorBidi" w:cstheme="majorBidi" w:hint="cs"/>
            <w:color w:val="000000" w:themeColor="text1"/>
            <w:sz w:val="20"/>
            <w:szCs w:val="20"/>
            <w:rtl/>
          </w:rPr>
          <w:t xml:space="preserve">4: </w:t>
        </w:r>
      </w:ins>
      <w:ins w:id="825" w:author="Eyal Trabelsi" w:date="2021-10-16T14:19:00Z">
        <w:r w:rsidR="00B54D64">
          <w:rPr>
            <w:rFonts w:asciiTheme="majorBidi" w:eastAsiaTheme="minorHAnsi" w:hAnsiTheme="majorBidi" w:cstheme="majorBidi" w:hint="cs"/>
            <w:color w:val="000000" w:themeColor="text1"/>
            <w:sz w:val="20"/>
            <w:szCs w:val="20"/>
            <w:rtl/>
          </w:rPr>
          <w:t xml:space="preserve">מתי </w:t>
        </w:r>
        <w:proofErr w:type="spellStart"/>
        <w:r w:rsidR="00B54D64">
          <w:rPr>
            <w:rFonts w:asciiTheme="majorBidi" w:eastAsiaTheme="minorHAnsi" w:hAnsiTheme="majorBidi" w:cstheme="majorBidi"/>
            <w:color w:val="000000" w:themeColor="text1"/>
            <w:sz w:val="20"/>
            <w:szCs w:val="20"/>
          </w:rPr>
          <w:t>Query</w:t>
        </w:r>
      </w:ins>
      <w:ins w:id="826" w:author="Eyal Trabelsi" w:date="2021-10-16T14:20:00Z">
        <w:r w:rsidR="00B54D64">
          <w:rPr>
            <w:rFonts w:asciiTheme="majorBidi" w:eastAsiaTheme="minorHAnsi" w:hAnsiTheme="majorBidi" w:cstheme="majorBidi"/>
            <w:color w:val="000000" w:themeColor="text1"/>
            <w:sz w:val="20"/>
            <w:szCs w:val="20"/>
          </w:rPr>
          <w:t>Flow</w:t>
        </w:r>
        <w:proofErr w:type="spellEnd"/>
        <w:r w:rsidR="00B54D64">
          <w:rPr>
            <w:rFonts w:asciiTheme="majorBidi" w:eastAsiaTheme="minorHAnsi" w:hAnsiTheme="majorBidi" w:cstheme="majorBidi" w:hint="cs"/>
            <w:color w:val="000000" w:themeColor="text1"/>
            <w:sz w:val="20"/>
            <w:szCs w:val="20"/>
            <w:rtl/>
          </w:rPr>
          <w:t xml:space="preserve"> לא יעזור </w:t>
        </w:r>
      </w:ins>
      <w:ins w:id="827" w:author="Eyal Trabelsi" w:date="2021-10-16T14:09:00Z">
        <w:r w:rsidR="00A474AF">
          <w:rPr>
            <w:rFonts w:asciiTheme="majorBidi" w:eastAsiaTheme="minorHAnsi" w:hAnsiTheme="majorBidi" w:cstheme="majorBidi" w:hint="cs"/>
            <w:color w:val="000000" w:themeColor="text1"/>
            <w:sz w:val="20"/>
            <w:szCs w:val="20"/>
            <w:rtl/>
          </w:rPr>
          <w:t>..................................................</w:t>
        </w:r>
      </w:ins>
      <w:ins w:id="828" w:author="Eyal Trabelsi" w:date="2021-10-16T14:24:00Z">
        <w:r w:rsidR="00A84DEF">
          <w:rPr>
            <w:rFonts w:asciiTheme="majorBidi" w:eastAsiaTheme="minorHAnsi" w:hAnsiTheme="majorBidi" w:cstheme="majorBidi"/>
            <w:color w:val="000000" w:themeColor="text1"/>
            <w:sz w:val="20"/>
            <w:szCs w:val="20"/>
          </w:rPr>
          <w:t>..........</w:t>
        </w:r>
      </w:ins>
      <w:ins w:id="829" w:author="Eyal Trabelsi" w:date="2021-10-16T14:09:00Z">
        <w:r w:rsidR="00A474AF">
          <w:rPr>
            <w:rFonts w:asciiTheme="majorBidi" w:eastAsiaTheme="minorHAnsi" w:hAnsiTheme="majorBidi" w:cstheme="majorBidi" w:hint="cs"/>
            <w:color w:val="000000" w:themeColor="text1"/>
            <w:sz w:val="20"/>
            <w:szCs w:val="20"/>
            <w:rtl/>
          </w:rPr>
          <w:t>........................</w:t>
        </w:r>
      </w:ins>
      <w:ins w:id="830" w:author="Eyal Trabelsi" w:date="2021-10-16T14:19:00Z">
        <w:r w:rsidR="00B54D64">
          <w:rPr>
            <w:rFonts w:asciiTheme="majorBidi" w:eastAsiaTheme="minorHAnsi" w:hAnsiTheme="majorBidi" w:cstheme="majorBidi" w:hint="cs"/>
            <w:color w:val="000000" w:themeColor="text1"/>
            <w:sz w:val="20"/>
            <w:szCs w:val="20"/>
            <w:rtl/>
          </w:rPr>
          <w:t>74</w:t>
        </w:r>
      </w:ins>
      <w:ins w:id="831" w:author="Eyal Trabelsi" w:date="2021-10-16T14:09:00Z">
        <w:r w:rsidR="00A474AF" w:rsidRPr="002123DD">
          <w:rPr>
            <w:rFonts w:asciiTheme="majorBidi" w:eastAsiaTheme="minorHAnsi" w:hAnsiTheme="majorBidi" w:cstheme="majorBidi"/>
            <w:color w:val="000000" w:themeColor="text1"/>
            <w:sz w:val="20"/>
            <w:szCs w:val="20"/>
          </w:rPr>
          <w:br/>
        </w:r>
      </w:ins>
      <w:ins w:id="832" w:author="Eyal Trabelsi" w:date="2021-10-16T14:10:00Z">
        <w:r w:rsidR="00B54D64">
          <w:rPr>
            <w:rFonts w:asciiTheme="majorBidi" w:eastAsiaTheme="minorHAnsi" w:hAnsiTheme="majorBidi" w:cstheme="majorBidi" w:hint="cs"/>
            <w:color w:val="000000" w:themeColor="text1"/>
            <w:sz w:val="20"/>
            <w:szCs w:val="20"/>
            <w:rtl/>
          </w:rPr>
          <w:t xml:space="preserve">פרק </w:t>
        </w:r>
        <w:r w:rsidR="00B54D64">
          <w:rPr>
            <w:rFonts w:asciiTheme="majorBidi" w:eastAsiaTheme="minorHAnsi" w:hAnsiTheme="majorBidi" w:cstheme="majorBidi"/>
            <w:color w:val="000000" w:themeColor="text1"/>
            <w:sz w:val="20"/>
            <w:szCs w:val="20"/>
          </w:rPr>
          <w:t>5</w:t>
        </w:r>
        <w:r w:rsidR="00B54D64">
          <w:rPr>
            <w:rFonts w:asciiTheme="majorBidi" w:eastAsiaTheme="minorHAnsi" w:hAnsiTheme="majorBidi" w:cstheme="majorBidi" w:hint="cs"/>
            <w:color w:val="000000" w:themeColor="text1"/>
            <w:sz w:val="20"/>
            <w:szCs w:val="20"/>
            <w:rtl/>
          </w:rPr>
          <w:t xml:space="preserve">: </w:t>
        </w:r>
      </w:ins>
      <w:ins w:id="833" w:author="Eyal Trabelsi" w:date="2021-10-16T14:21:00Z">
        <w:r w:rsidR="00A84DEF">
          <w:rPr>
            <w:rFonts w:asciiTheme="majorBidi" w:eastAsiaTheme="minorHAnsi" w:hAnsiTheme="majorBidi" w:cstheme="majorBidi" w:hint="cs"/>
            <w:color w:val="000000" w:themeColor="text1"/>
            <w:sz w:val="20"/>
            <w:szCs w:val="20"/>
            <w:rtl/>
          </w:rPr>
          <w:t>הערכ</w:t>
        </w:r>
      </w:ins>
      <w:ins w:id="834" w:author="Eyal Trabelsi" w:date="2021-10-16T14:22:00Z">
        <w:r w:rsidR="00A84DEF">
          <w:rPr>
            <w:rFonts w:asciiTheme="majorBidi" w:eastAsiaTheme="minorHAnsi" w:hAnsiTheme="majorBidi" w:cstheme="majorBidi" w:hint="cs"/>
            <w:color w:val="000000" w:themeColor="text1"/>
            <w:sz w:val="20"/>
            <w:szCs w:val="20"/>
            <w:rtl/>
          </w:rPr>
          <w:t>ת הניסוי</w:t>
        </w:r>
      </w:ins>
      <w:ins w:id="835" w:author="Eyal Trabelsi" w:date="2021-10-16T14:10:00Z">
        <w:r w:rsidR="00B54D64">
          <w:rPr>
            <w:rFonts w:asciiTheme="majorBidi" w:eastAsiaTheme="minorHAnsi" w:hAnsiTheme="majorBidi" w:cstheme="majorBidi" w:hint="cs"/>
            <w:color w:val="000000" w:themeColor="text1"/>
            <w:sz w:val="20"/>
            <w:szCs w:val="20"/>
            <w:rtl/>
          </w:rPr>
          <w:t xml:space="preserve"> ............................................</w:t>
        </w:r>
        <w:r w:rsidR="00B54D64">
          <w:rPr>
            <w:rFonts w:asciiTheme="majorBidi" w:eastAsiaTheme="minorHAnsi" w:hAnsiTheme="majorBidi" w:cstheme="majorBidi"/>
            <w:color w:val="000000" w:themeColor="text1"/>
            <w:sz w:val="20"/>
            <w:szCs w:val="20"/>
          </w:rPr>
          <w:t>...........</w:t>
        </w:r>
        <w:r w:rsidR="00B54D64">
          <w:rPr>
            <w:rFonts w:asciiTheme="majorBidi" w:eastAsiaTheme="minorHAnsi" w:hAnsiTheme="majorBidi" w:cstheme="majorBidi" w:hint="cs"/>
            <w:color w:val="000000" w:themeColor="text1"/>
            <w:sz w:val="20"/>
            <w:szCs w:val="20"/>
            <w:rtl/>
          </w:rPr>
          <w:t>.................</w:t>
        </w:r>
      </w:ins>
      <w:ins w:id="836" w:author="Eyal Trabelsi" w:date="2021-10-16T14:24:00Z">
        <w:r w:rsidR="00A84DEF">
          <w:rPr>
            <w:rFonts w:asciiTheme="majorBidi" w:eastAsiaTheme="minorHAnsi" w:hAnsiTheme="majorBidi" w:cstheme="majorBidi"/>
            <w:color w:val="000000" w:themeColor="text1"/>
            <w:sz w:val="20"/>
            <w:szCs w:val="20"/>
          </w:rPr>
          <w:t>.............</w:t>
        </w:r>
      </w:ins>
      <w:ins w:id="837" w:author="Eyal Trabelsi" w:date="2021-10-16T14:10:00Z">
        <w:r w:rsidR="00B54D64">
          <w:rPr>
            <w:rFonts w:asciiTheme="majorBidi" w:eastAsiaTheme="minorHAnsi" w:hAnsiTheme="majorBidi" w:cstheme="majorBidi" w:hint="cs"/>
            <w:color w:val="000000" w:themeColor="text1"/>
            <w:sz w:val="20"/>
            <w:szCs w:val="20"/>
            <w:rtl/>
          </w:rPr>
          <w:t>......................</w:t>
        </w:r>
      </w:ins>
      <w:ins w:id="838" w:author="Eyal Trabelsi" w:date="2021-10-16T14:22:00Z">
        <w:r w:rsidR="00A84DEF">
          <w:rPr>
            <w:rFonts w:asciiTheme="majorBidi" w:eastAsiaTheme="minorHAnsi" w:hAnsiTheme="majorBidi" w:cstheme="majorBidi" w:hint="cs"/>
            <w:color w:val="000000" w:themeColor="text1"/>
            <w:sz w:val="20"/>
            <w:szCs w:val="20"/>
            <w:rtl/>
          </w:rPr>
          <w:t>77</w:t>
        </w:r>
      </w:ins>
      <w:ins w:id="839" w:author="Eyal Trabelsi" w:date="2021-10-16T14:10:00Z">
        <w:r w:rsidR="00B54D64" w:rsidRPr="002123DD">
          <w:rPr>
            <w:rFonts w:asciiTheme="majorBidi" w:eastAsiaTheme="minorHAnsi" w:hAnsiTheme="majorBidi" w:cstheme="majorBidi"/>
            <w:color w:val="000000" w:themeColor="text1"/>
            <w:sz w:val="20"/>
            <w:szCs w:val="20"/>
          </w:rPr>
          <w:br/>
        </w:r>
        <w:r w:rsidR="00B54D64">
          <w:rPr>
            <w:rFonts w:asciiTheme="majorBidi" w:eastAsiaTheme="minorHAnsi" w:hAnsiTheme="majorBidi" w:cstheme="majorBidi" w:hint="cs"/>
            <w:color w:val="000000" w:themeColor="text1"/>
            <w:sz w:val="20"/>
            <w:szCs w:val="20"/>
            <w:rtl/>
          </w:rPr>
          <w:t xml:space="preserve">סעיף </w:t>
        </w:r>
      </w:ins>
      <w:ins w:id="840" w:author="Eyal Trabelsi" w:date="2021-10-16T14:11:00Z">
        <w:r w:rsidR="00B54D64">
          <w:rPr>
            <w:rFonts w:asciiTheme="majorBidi" w:eastAsiaTheme="minorHAnsi" w:hAnsiTheme="majorBidi" w:cstheme="majorBidi" w:hint="cs"/>
            <w:color w:val="000000" w:themeColor="text1"/>
            <w:sz w:val="20"/>
            <w:szCs w:val="20"/>
            <w:rtl/>
          </w:rPr>
          <w:t>5</w:t>
        </w:r>
      </w:ins>
      <w:ins w:id="841" w:author="Eyal Trabelsi" w:date="2021-10-16T14:10:00Z">
        <w:r w:rsidR="00B54D64">
          <w:rPr>
            <w:rFonts w:asciiTheme="majorBidi" w:eastAsiaTheme="minorHAnsi" w:hAnsiTheme="majorBidi" w:cstheme="majorBidi" w:hint="cs"/>
            <w:color w:val="000000" w:themeColor="text1"/>
            <w:sz w:val="20"/>
            <w:szCs w:val="20"/>
            <w:rtl/>
          </w:rPr>
          <w:t xml:space="preserve">.1: </w:t>
        </w:r>
      </w:ins>
      <w:ins w:id="842" w:author="Eyal Trabelsi" w:date="2021-10-16T14:21:00Z">
        <w:r w:rsidR="00B54D64">
          <w:rPr>
            <w:rFonts w:asciiTheme="majorBidi" w:eastAsiaTheme="minorHAnsi" w:hAnsiTheme="majorBidi" w:cstheme="majorBidi" w:hint="cs"/>
            <w:color w:val="000000" w:themeColor="text1"/>
            <w:sz w:val="20"/>
            <w:szCs w:val="20"/>
            <w:rtl/>
          </w:rPr>
          <w:t xml:space="preserve">הסבר על </w:t>
        </w:r>
        <w:r w:rsidR="00B54D64">
          <w:rPr>
            <w:rFonts w:asciiTheme="majorBidi" w:eastAsiaTheme="minorHAnsi" w:hAnsiTheme="majorBidi" w:cstheme="majorBidi"/>
            <w:color w:val="000000" w:themeColor="text1"/>
            <w:sz w:val="20"/>
            <w:szCs w:val="20"/>
          </w:rPr>
          <w:t>TPC-H</w:t>
        </w:r>
      </w:ins>
      <w:ins w:id="843" w:author="Eyal Trabelsi" w:date="2021-10-16T14:10:00Z">
        <w:r w:rsidR="00B54D64">
          <w:rPr>
            <w:rFonts w:asciiTheme="majorBidi" w:eastAsiaTheme="minorHAnsi" w:hAnsiTheme="majorBidi" w:cstheme="majorBidi" w:hint="cs"/>
            <w:color w:val="000000" w:themeColor="text1"/>
            <w:sz w:val="20"/>
            <w:szCs w:val="20"/>
            <w:rtl/>
          </w:rPr>
          <w:t xml:space="preserve"> ............................................................</w:t>
        </w:r>
      </w:ins>
      <w:ins w:id="844" w:author="Eyal Trabelsi" w:date="2021-10-16T14:24:00Z">
        <w:r w:rsidR="00A84DEF">
          <w:rPr>
            <w:rFonts w:asciiTheme="majorBidi" w:eastAsiaTheme="minorHAnsi" w:hAnsiTheme="majorBidi" w:cstheme="majorBidi"/>
            <w:color w:val="000000" w:themeColor="text1"/>
            <w:sz w:val="20"/>
            <w:szCs w:val="20"/>
          </w:rPr>
          <w:t>...................................</w:t>
        </w:r>
      </w:ins>
      <w:ins w:id="845" w:author="Eyal Trabelsi" w:date="2021-10-16T14:10:00Z">
        <w:r w:rsidR="00B54D64">
          <w:rPr>
            <w:rFonts w:asciiTheme="majorBidi" w:eastAsiaTheme="minorHAnsi" w:hAnsiTheme="majorBidi" w:cstheme="majorBidi" w:hint="cs"/>
            <w:color w:val="000000" w:themeColor="text1"/>
            <w:sz w:val="20"/>
            <w:szCs w:val="20"/>
            <w:rtl/>
          </w:rPr>
          <w:t>..</w:t>
        </w:r>
      </w:ins>
      <w:ins w:id="846" w:author="Eyal Trabelsi" w:date="2021-10-16T14:22:00Z">
        <w:r w:rsidR="00A84DEF">
          <w:rPr>
            <w:rFonts w:asciiTheme="majorBidi" w:eastAsiaTheme="minorHAnsi" w:hAnsiTheme="majorBidi" w:cstheme="majorBidi" w:hint="cs"/>
            <w:color w:val="000000" w:themeColor="text1"/>
            <w:sz w:val="20"/>
            <w:szCs w:val="20"/>
            <w:rtl/>
          </w:rPr>
          <w:t>77</w:t>
        </w:r>
      </w:ins>
      <w:ins w:id="847" w:author="Eyal Trabelsi" w:date="2021-10-16T14:10:00Z">
        <w:r w:rsidR="00B54D64" w:rsidRPr="002123DD">
          <w:rPr>
            <w:rFonts w:asciiTheme="majorBidi" w:eastAsiaTheme="minorHAnsi" w:hAnsiTheme="majorBidi" w:cstheme="majorBidi"/>
            <w:color w:val="000000" w:themeColor="text1"/>
            <w:sz w:val="20"/>
            <w:szCs w:val="20"/>
          </w:rPr>
          <w:br/>
        </w:r>
        <w:r w:rsidR="00B54D64">
          <w:rPr>
            <w:rFonts w:asciiTheme="majorBidi" w:eastAsiaTheme="minorHAnsi" w:hAnsiTheme="majorBidi" w:cstheme="majorBidi" w:hint="cs"/>
            <w:color w:val="000000" w:themeColor="text1"/>
            <w:sz w:val="20"/>
            <w:szCs w:val="20"/>
            <w:rtl/>
          </w:rPr>
          <w:t xml:space="preserve">סעיף </w:t>
        </w:r>
      </w:ins>
      <w:ins w:id="848" w:author="Eyal Trabelsi" w:date="2021-10-16T14:11:00Z">
        <w:r w:rsidR="00B54D64">
          <w:rPr>
            <w:rFonts w:asciiTheme="majorBidi" w:eastAsiaTheme="minorHAnsi" w:hAnsiTheme="majorBidi" w:cstheme="majorBidi" w:hint="cs"/>
            <w:color w:val="000000" w:themeColor="text1"/>
            <w:sz w:val="20"/>
            <w:szCs w:val="20"/>
            <w:rtl/>
          </w:rPr>
          <w:t>5</w:t>
        </w:r>
      </w:ins>
      <w:ins w:id="849" w:author="Eyal Trabelsi" w:date="2021-10-16T14:10:00Z">
        <w:r w:rsidR="00B54D64">
          <w:rPr>
            <w:rFonts w:asciiTheme="majorBidi" w:eastAsiaTheme="minorHAnsi" w:hAnsiTheme="majorBidi" w:cstheme="majorBidi" w:hint="cs"/>
            <w:color w:val="000000" w:themeColor="text1"/>
            <w:sz w:val="20"/>
            <w:szCs w:val="20"/>
            <w:rtl/>
          </w:rPr>
          <w:t xml:space="preserve">.2: </w:t>
        </w:r>
      </w:ins>
      <w:ins w:id="850" w:author="Eyal Trabelsi" w:date="2021-10-16T14:23:00Z">
        <w:r w:rsidR="00A84DEF">
          <w:rPr>
            <w:rFonts w:asciiTheme="majorBidi" w:eastAsiaTheme="minorHAnsi" w:hAnsiTheme="majorBidi" w:cstheme="majorBidi" w:hint="cs"/>
            <w:color w:val="000000" w:themeColor="text1"/>
            <w:sz w:val="20"/>
            <w:szCs w:val="20"/>
            <w:rtl/>
          </w:rPr>
          <w:t>מבנה הניסוי</w:t>
        </w:r>
      </w:ins>
      <w:ins w:id="851" w:author="Eyal Trabelsi" w:date="2021-10-16T14:10:00Z">
        <w:r w:rsidR="00B54D64">
          <w:rPr>
            <w:rFonts w:asciiTheme="majorBidi" w:eastAsiaTheme="minorHAnsi" w:hAnsiTheme="majorBidi" w:cstheme="majorBidi" w:hint="cs"/>
            <w:color w:val="000000" w:themeColor="text1"/>
            <w:sz w:val="20"/>
            <w:szCs w:val="20"/>
            <w:rtl/>
          </w:rPr>
          <w:t xml:space="preserve"> .....................................................................</w:t>
        </w:r>
      </w:ins>
      <w:ins w:id="852" w:author="Eyal Trabelsi" w:date="2021-10-16T14:24:00Z">
        <w:r w:rsidR="00A84DEF">
          <w:rPr>
            <w:rFonts w:asciiTheme="majorBidi" w:eastAsiaTheme="minorHAnsi" w:hAnsiTheme="majorBidi" w:cstheme="majorBidi"/>
            <w:color w:val="000000" w:themeColor="text1"/>
            <w:sz w:val="20"/>
            <w:szCs w:val="20"/>
          </w:rPr>
          <w:t>........................</w:t>
        </w:r>
      </w:ins>
      <w:ins w:id="853" w:author="Eyal Trabelsi" w:date="2021-10-16T14:10:00Z">
        <w:r w:rsidR="00B54D64">
          <w:rPr>
            <w:rFonts w:asciiTheme="majorBidi" w:eastAsiaTheme="minorHAnsi" w:hAnsiTheme="majorBidi" w:cstheme="majorBidi" w:hint="cs"/>
            <w:color w:val="000000" w:themeColor="text1"/>
            <w:sz w:val="20"/>
            <w:szCs w:val="20"/>
            <w:rtl/>
          </w:rPr>
          <w:t>............</w:t>
        </w:r>
      </w:ins>
      <w:ins w:id="854" w:author="Eyal Trabelsi" w:date="2021-10-16T14:22:00Z">
        <w:r w:rsidR="00A84DEF">
          <w:rPr>
            <w:rFonts w:asciiTheme="majorBidi" w:eastAsiaTheme="minorHAnsi" w:hAnsiTheme="majorBidi" w:cstheme="majorBidi" w:hint="cs"/>
            <w:color w:val="000000" w:themeColor="text1"/>
            <w:sz w:val="20"/>
            <w:szCs w:val="20"/>
            <w:rtl/>
          </w:rPr>
          <w:t>78</w:t>
        </w:r>
      </w:ins>
      <w:ins w:id="855" w:author="Eyal Trabelsi" w:date="2021-10-16T14:10:00Z">
        <w:r w:rsidR="00B54D64" w:rsidRPr="002123DD">
          <w:rPr>
            <w:rFonts w:asciiTheme="majorBidi" w:eastAsiaTheme="minorHAnsi" w:hAnsiTheme="majorBidi" w:cstheme="majorBidi"/>
            <w:color w:val="000000" w:themeColor="text1"/>
            <w:sz w:val="20"/>
            <w:szCs w:val="20"/>
          </w:rPr>
          <w:br/>
        </w:r>
        <w:r w:rsidR="00B54D64">
          <w:rPr>
            <w:rFonts w:asciiTheme="majorBidi" w:eastAsiaTheme="minorHAnsi" w:hAnsiTheme="majorBidi" w:cstheme="majorBidi" w:hint="cs"/>
            <w:color w:val="000000" w:themeColor="text1"/>
            <w:sz w:val="20"/>
            <w:szCs w:val="20"/>
            <w:rtl/>
          </w:rPr>
          <w:t xml:space="preserve">סעיף </w:t>
        </w:r>
        <w:r w:rsidR="00B54D64">
          <w:rPr>
            <w:rFonts w:asciiTheme="majorBidi" w:eastAsiaTheme="minorHAnsi" w:hAnsiTheme="majorBidi" w:cstheme="majorBidi"/>
            <w:color w:val="000000" w:themeColor="text1"/>
            <w:sz w:val="20"/>
            <w:szCs w:val="20"/>
          </w:rPr>
          <w:t>3</w:t>
        </w:r>
        <w:r w:rsidR="00B54D64">
          <w:rPr>
            <w:rFonts w:asciiTheme="majorBidi" w:eastAsiaTheme="minorHAnsi" w:hAnsiTheme="majorBidi" w:cstheme="majorBidi" w:hint="cs"/>
            <w:color w:val="000000" w:themeColor="text1"/>
            <w:sz w:val="20"/>
            <w:szCs w:val="20"/>
            <w:rtl/>
          </w:rPr>
          <w:t>.</w:t>
        </w:r>
      </w:ins>
      <w:ins w:id="856" w:author="Eyal Trabelsi" w:date="2021-10-16T14:11:00Z">
        <w:r w:rsidR="00B54D64">
          <w:rPr>
            <w:rFonts w:asciiTheme="majorBidi" w:eastAsiaTheme="minorHAnsi" w:hAnsiTheme="majorBidi" w:cstheme="majorBidi" w:hint="cs"/>
            <w:color w:val="000000" w:themeColor="text1"/>
            <w:sz w:val="20"/>
            <w:szCs w:val="20"/>
            <w:rtl/>
          </w:rPr>
          <w:t>5</w:t>
        </w:r>
      </w:ins>
      <w:ins w:id="857" w:author="Eyal Trabelsi" w:date="2021-10-16T14:10:00Z">
        <w:r w:rsidR="00B54D64">
          <w:rPr>
            <w:rFonts w:asciiTheme="majorBidi" w:eastAsiaTheme="minorHAnsi" w:hAnsiTheme="majorBidi" w:cstheme="majorBidi" w:hint="cs"/>
            <w:color w:val="000000" w:themeColor="text1"/>
            <w:sz w:val="20"/>
            <w:szCs w:val="20"/>
            <w:rtl/>
          </w:rPr>
          <w:t xml:space="preserve">: </w:t>
        </w:r>
      </w:ins>
      <w:ins w:id="858" w:author="Eyal Trabelsi" w:date="2021-10-16T14:23:00Z">
        <w:r w:rsidR="00A84DEF">
          <w:rPr>
            <w:rFonts w:asciiTheme="majorBidi" w:eastAsiaTheme="minorHAnsi" w:hAnsiTheme="majorBidi" w:cstheme="majorBidi" w:hint="cs"/>
            <w:color w:val="000000" w:themeColor="text1"/>
            <w:sz w:val="20"/>
            <w:szCs w:val="20"/>
            <w:rtl/>
          </w:rPr>
          <w:t xml:space="preserve">ניסוי עבור </w:t>
        </w:r>
        <w:r w:rsidR="00A84DEF">
          <w:rPr>
            <w:rFonts w:asciiTheme="majorBidi" w:eastAsiaTheme="minorHAnsi" w:hAnsiTheme="majorBidi" w:cstheme="majorBidi"/>
            <w:color w:val="000000" w:themeColor="text1"/>
            <w:sz w:val="20"/>
            <w:szCs w:val="20"/>
          </w:rPr>
          <w:t>Scale Factor 5</w:t>
        </w:r>
      </w:ins>
      <w:ins w:id="859" w:author="Eyal Trabelsi" w:date="2021-10-16T14:10:00Z">
        <w:r w:rsidR="00B54D64">
          <w:rPr>
            <w:rFonts w:asciiTheme="majorBidi" w:eastAsiaTheme="minorHAnsi" w:hAnsiTheme="majorBidi" w:cstheme="majorBidi" w:hint="cs"/>
            <w:color w:val="000000" w:themeColor="text1"/>
            <w:sz w:val="20"/>
            <w:szCs w:val="20"/>
            <w:rtl/>
          </w:rPr>
          <w:t>...............................................</w:t>
        </w:r>
      </w:ins>
      <w:ins w:id="860" w:author="Eyal Trabelsi" w:date="2021-10-16T14:24:00Z">
        <w:r w:rsidR="00A84DEF">
          <w:rPr>
            <w:rFonts w:asciiTheme="majorBidi" w:eastAsiaTheme="minorHAnsi" w:hAnsiTheme="majorBidi" w:cstheme="majorBidi"/>
            <w:color w:val="000000" w:themeColor="text1"/>
            <w:sz w:val="20"/>
            <w:szCs w:val="20"/>
          </w:rPr>
          <w:t>.</w:t>
        </w:r>
      </w:ins>
      <w:ins w:id="861" w:author="Eyal Trabelsi" w:date="2021-10-16T14:10:00Z">
        <w:r w:rsidR="00B54D64">
          <w:rPr>
            <w:rFonts w:asciiTheme="majorBidi" w:eastAsiaTheme="minorHAnsi" w:hAnsiTheme="majorBidi" w:cstheme="majorBidi" w:hint="cs"/>
            <w:color w:val="000000" w:themeColor="text1"/>
            <w:sz w:val="20"/>
            <w:szCs w:val="20"/>
            <w:rtl/>
          </w:rPr>
          <w:t>....................................</w:t>
        </w:r>
      </w:ins>
      <w:ins w:id="862" w:author="Eyal Trabelsi" w:date="2021-10-16T14:22:00Z">
        <w:r w:rsidR="00A84DEF">
          <w:rPr>
            <w:rFonts w:asciiTheme="majorBidi" w:eastAsiaTheme="minorHAnsi" w:hAnsiTheme="majorBidi" w:cstheme="majorBidi" w:hint="cs"/>
            <w:color w:val="000000" w:themeColor="text1"/>
            <w:sz w:val="20"/>
            <w:szCs w:val="20"/>
            <w:rtl/>
          </w:rPr>
          <w:t>79</w:t>
        </w:r>
      </w:ins>
      <w:ins w:id="863" w:author="Eyal Trabelsi" w:date="2021-10-16T14:20:00Z">
        <w:r w:rsidR="00B54D64">
          <w:rPr>
            <w:rFonts w:asciiTheme="majorBidi" w:eastAsiaTheme="minorHAnsi" w:hAnsiTheme="majorBidi" w:cstheme="majorBidi"/>
            <w:color w:val="000000" w:themeColor="text1"/>
            <w:sz w:val="20"/>
            <w:szCs w:val="20"/>
            <w:rtl/>
          </w:rPr>
          <w:br/>
        </w:r>
      </w:ins>
      <w:ins w:id="864" w:author="Eyal Trabelsi" w:date="2021-10-16T14:11:00Z">
        <w:r w:rsidR="00B54D64">
          <w:rPr>
            <w:rFonts w:asciiTheme="majorBidi" w:eastAsiaTheme="minorHAnsi" w:hAnsiTheme="majorBidi" w:cstheme="majorBidi" w:hint="cs"/>
            <w:color w:val="000000" w:themeColor="text1"/>
            <w:sz w:val="20"/>
            <w:szCs w:val="20"/>
            <w:rtl/>
          </w:rPr>
          <w:t xml:space="preserve">פרק 6: </w:t>
        </w:r>
      </w:ins>
      <w:ins w:id="865" w:author="Eyal Trabelsi" w:date="2021-10-16T14:12:00Z">
        <w:r w:rsidR="00B54D64">
          <w:rPr>
            <w:rFonts w:asciiTheme="majorBidi" w:eastAsiaTheme="minorHAnsi" w:hAnsiTheme="majorBidi" w:cstheme="majorBidi" w:hint="cs"/>
            <w:color w:val="000000" w:themeColor="text1"/>
            <w:sz w:val="20"/>
            <w:szCs w:val="20"/>
            <w:rtl/>
          </w:rPr>
          <w:t>מסכנות ומבט לעתיד</w:t>
        </w:r>
      </w:ins>
      <w:ins w:id="866" w:author="Eyal Trabelsi" w:date="2021-10-16T14:11:00Z">
        <w:r w:rsidR="00B54D64">
          <w:rPr>
            <w:rFonts w:asciiTheme="majorBidi" w:eastAsiaTheme="minorHAnsi" w:hAnsiTheme="majorBidi" w:cstheme="majorBidi" w:hint="cs"/>
            <w:color w:val="000000" w:themeColor="text1"/>
            <w:sz w:val="20"/>
            <w:szCs w:val="20"/>
            <w:rtl/>
          </w:rPr>
          <w:t xml:space="preserve">  ............................................</w:t>
        </w:r>
        <w:r w:rsidR="00B54D64">
          <w:rPr>
            <w:rFonts w:asciiTheme="majorBidi" w:eastAsiaTheme="minorHAnsi" w:hAnsiTheme="majorBidi" w:cstheme="majorBidi"/>
            <w:color w:val="000000" w:themeColor="text1"/>
            <w:sz w:val="20"/>
            <w:szCs w:val="20"/>
          </w:rPr>
          <w:t>...........</w:t>
        </w:r>
        <w:r w:rsidR="00B54D64">
          <w:rPr>
            <w:rFonts w:asciiTheme="majorBidi" w:eastAsiaTheme="minorHAnsi" w:hAnsiTheme="majorBidi" w:cstheme="majorBidi" w:hint="cs"/>
            <w:color w:val="000000" w:themeColor="text1"/>
            <w:sz w:val="20"/>
            <w:szCs w:val="20"/>
            <w:rtl/>
          </w:rPr>
          <w:t>......</w:t>
        </w:r>
      </w:ins>
      <w:ins w:id="867" w:author="Eyal Trabelsi" w:date="2021-10-16T14:24:00Z">
        <w:r w:rsidR="00A84DEF">
          <w:rPr>
            <w:rFonts w:asciiTheme="majorBidi" w:eastAsiaTheme="minorHAnsi" w:hAnsiTheme="majorBidi" w:cstheme="majorBidi"/>
            <w:color w:val="000000" w:themeColor="text1"/>
            <w:sz w:val="20"/>
            <w:szCs w:val="20"/>
          </w:rPr>
          <w:t>...</w:t>
        </w:r>
      </w:ins>
      <w:ins w:id="868" w:author="Eyal Trabelsi" w:date="2021-10-16T14:11:00Z">
        <w:r w:rsidR="00B54D64">
          <w:rPr>
            <w:rFonts w:asciiTheme="majorBidi" w:eastAsiaTheme="minorHAnsi" w:hAnsiTheme="majorBidi" w:cstheme="majorBidi" w:hint="cs"/>
            <w:color w:val="000000" w:themeColor="text1"/>
            <w:sz w:val="20"/>
            <w:szCs w:val="20"/>
            <w:rtl/>
          </w:rPr>
          <w:t>.................................</w:t>
        </w:r>
      </w:ins>
      <w:ins w:id="869" w:author="Eyal Trabelsi" w:date="2021-10-16T14:13:00Z">
        <w:r w:rsidR="00B54D64">
          <w:rPr>
            <w:rFonts w:asciiTheme="majorBidi" w:eastAsiaTheme="minorHAnsi" w:hAnsiTheme="majorBidi" w:cstheme="majorBidi" w:hint="cs"/>
            <w:color w:val="000000" w:themeColor="text1"/>
            <w:sz w:val="20"/>
            <w:szCs w:val="20"/>
            <w:rtl/>
          </w:rPr>
          <w:t>86</w:t>
        </w:r>
      </w:ins>
      <w:ins w:id="870" w:author="Eyal Trabelsi" w:date="2021-10-16T14:11:00Z">
        <w:r w:rsidR="00B54D64" w:rsidRPr="002123DD">
          <w:rPr>
            <w:rFonts w:asciiTheme="majorBidi" w:eastAsiaTheme="minorHAnsi" w:hAnsiTheme="majorBidi" w:cstheme="majorBidi"/>
            <w:color w:val="000000" w:themeColor="text1"/>
            <w:sz w:val="20"/>
            <w:szCs w:val="20"/>
          </w:rPr>
          <w:br/>
        </w:r>
        <w:r w:rsidR="00B54D64">
          <w:rPr>
            <w:rFonts w:asciiTheme="majorBidi" w:eastAsiaTheme="minorHAnsi" w:hAnsiTheme="majorBidi" w:cstheme="majorBidi" w:hint="cs"/>
            <w:color w:val="000000" w:themeColor="text1"/>
            <w:sz w:val="20"/>
            <w:szCs w:val="20"/>
            <w:rtl/>
          </w:rPr>
          <w:t xml:space="preserve">פרק </w:t>
        </w:r>
        <w:r w:rsidR="00B54D64">
          <w:rPr>
            <w:rFonts w:asciiTheme="majorBidi" w:eastAsiaTheme="minorHAnsi" w:hAnsiTheme="majorBidi" w:cstheme="majorBidi"/>
            <w:color w:val="000000" w:themeColor="text1"/>
            <w:sz w:val="20"/>
            <w:szCs w:val="20"/>
          </w:rPr>
          <w:t>5</w:t>
        </w:r>
        <w:r w:rsidR="00B54D64">
          <w:rPr>
            <w:rFonts w:asciiTheme="majorBidi" w:eastAsiaTheme="minorHAnsi" w:hAnsiTheme="majorBidi" w:cstheme="majorBidi" w:hint="cs"/>
            <w:color w:val="000000" w:themeColor="text1"/>
            <w:sz w:val="20"/>
            <w:szCs w:val="20"/>
            <w:rtl/>
          </w:rPr>
          <w:t xml:space="preserve">: </w:t>
        </w:r>
      </w:ins>
      <w:proofErr w:type="spellStart"/>
      <w:ins w:id="871" w:author="Eyal Trabelsi" w:date="2021-10-16T14:12:00Z">
        <w:r w:rsidR="00B54D64">
          <w:rPr>
            <w:rFonts w:asciiTheme="majorBidi" w:eastAsiaTheme="minorHAnsi" w:hAnsiTheme="majorBidi" w:cstheme="majorBidi" w:hint="cs"/>
            <w:color w:val="000000" w:themeColor="text1"/>
            <w:sz w:val="20"/>
            <w:szCs w:val="20"/>
            <w:rtl/>
          </w:rPr>
          <w:t>ביבילוגרפיה</w:t>
        </w:r>
      </w:ins>
      <w:proofErr w:type="spellEnd"/>
      <w:ins w:id="872" w:author="Eyal Trabelsi" w:date="2021-10-16T14:11:00Z">
        <w:r w:rsidR="00B54D64">
          <w:rPr>
            <w:rFonts w:asciiTheme="majorBidi" w:eastAsiaTheme="minorHAnsi" w:hAnsiTheme="majorBidi" w:cstheme="majorBidi" w:hint="cs"/>
            <w:color w:val="000000" w:themeColor="text1"/>
            <w:sz w:val="20"/>
            <w:szCs w:val="20"/>
            <w:rtl/>
          </w:rPr>
          <w:t xml:space="preserve"> ............................................</w:t>
        </w:r>
        <w:r w:rsidR="00B54D64">
          <w:rPr>
            <w:rFonts w:asciiTheme="majorBidi" w:eastAsiaTheme="minorHAnsi" w:hAnsiTheme="majorBidi" w:cstheme="majorBidi"/>
            <w:color w:val="000000" w:themeColor="text1"/>
            <w:sz w:val="20"/>
            <w:szCs w:val="20"/>
          </w:rPr>
          <w:t>...........</w:t>
        </w:r>
        <w:r w:rsidR="00B54D64">
          <w:rPr>
            <w:rFonts w:asciiTheme="majorBidi" w:eastAsiaTheme="minorHAnsi" w:hAnsiTheme="majorBidi" w:cstheme="majorBidi" w:hint="cs"/>
            <w:color w:val="000000" w:themeColor="text1"/>
            <w:sz w:val="20"/>
            <w:szCs w:val="20"/>
            <w:rtl/>
          </w:rPr>
          <w:t>.................</w:t>
        </w:r>
      </w:ins>
      <w:ins w:id="873" w:author="Eyal Trabelsi" w:date="2021-10-16T14:24:00Z">
        <w:r w:rsidR="00A84DEF">
          <w:rPr>
            <w:rFonts w:asciiTheme="majorBidi" w:eastAsiaTheme="minorHAnsi" w:hAnsiTheme="majorBidi" w:cstheme="majorBidi"/>
            <w:color w:val="000000" w:themeColor="text1"/>
            <w:sz w:val="20"/>
            <w:szCs w:val="20"/>
          </w:rPr>
          <w:t>...............</w:t>
        </w:r>
      </w:ins>
      <w:ins w:id="874" w:author="Eyal Trabelsi" w:date="2021-10-16T14:11:00Z">
        <w:r w:rsidR="00B54D64">
          <w:rPr>
            <w:rFonts w:asciiTheme="majorBidi" w:eastAsiaTheme="minorHAnsi" w:hAnsiTheme="majorBidi" w:cstheme="majorBidi" w:hint="cs"/>
            <w:color w:val="000000" w:themeColor="text1"/>
            <w:sz w:val="20"/>
            <w:szCs w:val="20"/>
            <w:rtl/>
          </w:rPr>
          <w:t>......................</w:t>
        </w:r>
      </w:ins>
      <w:ins w:id="875" w:author="Eyal Trabelsi" w:date="2021-10-16T14:12:00Z">
        <w:r w:rsidR="00B54D64">
          <w:rPr>
            <w:rFonts w:asciiTheme="majorBidi" w:eastAsiaTheme="minorHAnsi" w:hAnsiTheme="majorBidi" w:cstheme="majorBidi" w:hint="cs"/>
            <w:color w:val="000000" w:themeColor="text1"/>
            <w:sz w:val="20"/>
            <w:szCs w:val="20"/>
            <w:rtl/>
          </w:rPr>
          <w:t>87</w:t>
        </w:r>
      </w:ins>
    </w:p>
    <w:p w14:paraId="4F78F975" w14:textId="77777777" w:rsidR="006E16CF" w:rsidRDefault="006E16CF" w:rsidP="006E16CF">
      <w:pPr>
        <w:pStyle w:val="NormalWeb"/>
        <w:tabs>
          <w:tab w:val="left" w:pos="3291"/>
        </w:tabs>
        <w:spacing w:line="360" w:lineRule="auto"/>
        <w:rPr>
          <w:ins w:id="876" w:author="Eyal Trabelsi" w:date="2021-10-16T13:02:00Z"/>
          <w:rFonts w:asciiTheme="majorBidi" w:eastAsiaTheme="minorHAnsi" w:hAnsiTheme="majorBidi" w:cstheme="majorBidi"/>
          <w:color w:val="000000" w:themeColor="text1"/>
        </w:rPr>
      </w:pPr>
    </w:p>
    <w:p w14:paraId="6F06DEE8" w14:textId="77777777" w:rsidR="006E16CF" w:rsidRDefault="006E16CF" w:rsidP="006E16CF">
      <w:pPr>
        <w:pStyle w:val="NormalWeb"/>
        <w:tabs>
          <w:tab w:val="left" w:pos="3291"/>
        </w:tabs>
        <w:spacing w:line="360" w:lineRule="auto"/>
        <w:rPr>
          <w:ins w:id="877" w:author="Eyal Trabelsi" w:date="2021-10-16T13:02:00Z"/>
          <w:rFonts w:asciiTheme="majorBidi" w:eastAsiaTheme="minorHAnsi" w:hAnsiTheme="majorBidi" w:cstheme="majorBidi"/>
          <w:color w:val="000000" w:themeColor="text1"/>
        </w:rPr>
      </w:pPr>
    </w:p>
    <w:p w14:paraId="75A26F93" w14:textId="77777777" w:rsidR="006E16CF" w:rsidRDefault="006E16CF" w:rsidP="006E16CF">
      <w:pPr>
        <w:pStyle w:val="NormalWeb"/>
        <w:tabs>
          <w:tab w:val="left" w:pos="3291"/>
        </w:tabs>
        <w:spacing w:line="360" w:lineRule="auto"/>
        <w:rPr>
          <w:ins w:id="878" w:author="Eyal Trabelsi" w:date="2021-10-16T13:02:00Z"/>
          <w:rFonts w:asciiTheme="majorBidi" w:eastAsiaTheme="minorHAnsi" w:hAnsiTheme="majorBidi" w:cstheme="majorBidi"/>
          <w:color w:val="000000" w:themeColor="text1"/>
        </w:rPr>
      </w:pPr>
    </w:p>
    <w:p w14:paraId="739F5FFF" w14:textId="77777777" w:rsidR="006E16CF" w:rsidRDefault="006E16CF" w:rsidP="006E16CF">
      <w:pPr>
        <w:pStyle w:val="NormalWeb"/>
        <w:tabs>
          <w:tab w:val="left" w:pos="3291"/>
        </w:tabs>
        <w:spacing w:line="360" w:lineRule="auto"/>
        <w:rPr>
          <w:ins w:id="879" w:author="Eyal Trabelsi" w:date="2021-10-16T13:02:00Z"/>
          <w:rFonts w:asciiTheme="majorBidi" w:eastAsiaTheme="minorHAnsi" w:hAnsiTheme="majorBidi" w:cstheme="majorBidi"/>
          <w:color w:val="000000" w:themeColor="text1"/>
        </w:rPr>
      </w:pPr>
    </w:p>
    <w:p w14:paraId="4432B4BE" w14:textId="77777777" w:rsidR="006E16CF" w:rsidRDefault="006E16CF" w:rsidP="006E16CF">
      <w:pPr>
        <w:pStyle w:val="NormalWeb"/>
        <w:tabs>
          <w:tab w:val="left" w:pos="3291"/>
        </w:tabs>
        <w:spacing w:line="360" w:lineRule="auto"/>
        <w:rPr>
          <w:ins w:id="880" w:author="Eyal Trabelsi" w:date="2021-10-16T13:02:00Z"/>
          <w:rFonts w:asciiTheme="majorBidi" w:eastAsiaTheme="minorHAnsi" w:hAnsiTheme="majorBidi" w:cstheme="majorBidi"/>
          <w:color w:val="000000" w:themeColor="text1"/>
        </w:rPr>
      </w:pPr>
    </w:p>
    <w:p w14:paraId="684CC7A5" w14:textId="77777777" w:rsidR="006E16CF" w:rsidRDefault="006E16CF" w:rsidP="006E16CF">
      <w:pPr>
        <w:pStyle w:val="NormalWeb"/>
        <w:tabs>
          <w:tab w:val="left" w:pos="3291"/>
        </w:tabs>
        <w:spacing w:line="360" w:lineRule="auto"/>
        <w:rPr>
          <w:ins w:id="881" w:author="Eyal Trabelsi" w:date="2021-10-16T13:02:00Z"/>
          <w:rFonts w:asciiTheme="majorBidi" w:eastAsiaTheme="minorHAnsi" w:hAnsiTheme="majorBidi" w:cstheme="majorBidi"/>
          <w:color w:val="000000" w:themeColor="text1"/>
        </w:rPr>
      </w:pPr>
    </w:p>
    <w:p w14:paraId="6493F0FC" w14:textId="77777777" w:rsidR="006E16CF" w:rsidRDefault="006E16CF" w:rsidP="006E16CF">
      <w:pPr>
        <w:pStyle w:val="NormalWeb"/>
        <w:tabs>
          <w:tab w:val="left" w:pos="3291"/>
        </w:tabs>
        <w:spacing w:line="360" w:lineRule="auto"/>
        <w:rPr>
          <w:ins w:id="882" w:author="Eyal Trabelsi" w:date="2021-10-16T13:02:00Z"/>
          <w:rFonts w:asciiTheme="majorBidi" w:eastAsiaTheme="minorHAnsi" w:hAnsiTheme="majorBidi" w:cstheme="majorBidi"/>
          <w:color w:val="000000" w:themeColor="text1"/>
        </w:rPr>
      </w:pPr>
    </w:p>
    <w:p w14:paraId="1A90F0E8" w14:textId="77777777" w:rsidR="006E16CF" w:rsidRDefault="006E16CF" w:rsidP="006E16CF">
      <w:pPr>
        <w:pStyle w:val="NormalWeb"/>
        <w:tabs>
          <w:tab w:val="left" w:pos="3291"/>
        </w:tabs>
        <w:spacing w:line="360" w:lineRule="auto"/>
        <w:rPr>
          <w:ins w:id="883" w:author="Eyal Trabelsi" w:date="2021-10-16T13:02:00Z"/>
          <w:rFonts w:asciiTheme="majorBidi" w:eastAsiaTheme="minorHAnsi" w:hAnsiTheme="majorBidi" w:cstheme="majorBidi"/>
          <w:color w:val="000000" w:themeColor="text1"/>
        </w:rPr>
      </w:pPr>
    </w:p>
    <w:p w14:paraId="4576A356" w14:textId="77777777" w:rsidR="006E16CF" w:rsidRDefault="006E16CF" w:rsidP="006E16CF">
      <w:pPr>
        <w:pStyle w:val="NormalWeb"/>
        <w:tabs>
          <w:tab w:val="left" w:pos="3291"/>
        </w:tabs>
        <w:spacing w:line="360" w:lineRule="auto"/>
        <w:rPr>
          <w:ins w:id="884" w:author="Eyal Trabelsi" w:date="2021-10-16T13:02:00Z"/>
          <w:rFonts w:asciiTheme="majorBidi" w:eastAsiaTheme="minorHAnsi" w:hAnsiTheme="majorBidi" w:cstheme="majorBidi"/>
          <w:color w:val="000000" w:themeColor="text1"/>
        </w:rPr>
      </w:pPr>
    </w:p>
    <w:p w14:paraId="7364F6C7" w14:textId="77777777" w:rsidR="006E16CF" w:rsidRDefault="006E16CF" w:rsidP="006E16CF">
      <w:pPr>
        <w:pStyle w:val="NormalWeb"/>
        <w:tabs>
          <w:tab w:val="left" w:pos="3291"/>
        </w:tabs>
        <w:spacing w:line="360" w:lineRule="auto"/>
        <w:rPr>
          <w:ins w:id="885" w:author="Eyal Trabelsi" w:date="2021-10-16T13:02:00Z"/>
          <w:rFonts w:asciiTheme="majorBidi" w:eastAsiaTheme="minorHAnsi" w:hAnsiTheme="majorBidi" w:cstheme="majorBidi"/>
          <w:color w:val="000000" w:themeColor="text1"/>
          <w:rtl/>
        </w:rPr>
      </w:pPr>
    </w:p>
    <w:p w14:paraId="035C16A6" w14:textId="77777777" w:rsidR="006E16CF" w:rsidRDefault="006E16CF" w:rsidP="006E16CF">
      <w:pPr>
        <w:pStyle w:val="NormalWeb"/>
        <w:tabs>
          <w:tab w:val="left" w:pos="3291"/>
        </w:tabs>
        <w:spacing w:line="360" w:lineRule="auto"/>
        <w:rPr>
          <w:ins w:id="886" w:author="Eyal Trabelsi" w:date="2021-10-16T13:02:00Z"/>
          <w:rFonts w:asciiTheme="majorBidi" w:eastAsiaTheme="minorHAnsi" w:hAnsiTheme="majorBidi" w:cstheme="majorBidi"/>
          <w:color w:val="000000" w:themeColor="text1"/>
        </w:rPr>
      </w:pPr>
    </w:p>
    <w:p w14:paraId="7AE7563D" w14:textId="5D9CF9F5" w:rsidR="006E16CF" w:rsidRDefault="006E16CF" w:rsidP="006E16CF">
      <w:pPr>
        <w:pStyle w:val="Heading1"/>
        <w:bidi/>
        <w:rPr>
          <w:ins w:id="887" w:author="Eyal Trabelsi" w:date="2021-10-16T13:02:00Z"/>
          <w:rFonts w:asciiTheme="majorBidi" w:hAnsiTheme="majorBidi"/>
        </w:rPr>
      </w:pPr>
    </w:p>
    <w:p w14:paraId="6A2E2310" w14:textId="07040EB5" w:rsidR="006E16CF" w:rsidRDefault="006E16CF" w:rsidP="006E16CF">
      <w:pPr>
        <w:bidi/>
        <w:rPr>
          <w:ins w:id="888" w:author="Eyal Trabelsi" w:date="2021-10-16T13:02:00Z"/>
        </w:rPr>
      </w:pPr>
    </w:p>
    <w:p w14:paraId="41B4ECD4" w14:textId="54EE47E6" w:rsidR="006E16CF" w:rsidRDefault="006E16CF" w:rsidP="006E16CF">
      <w:pPr>
        <w:bidi/>
        <w:rPr>
          <w:ins w:id="889" w:author="Eyal Trabelsi" w:date="2021-10-16T13:02:00Z"/>
        </w:rPr>
      </w:pPr>
    </w:p>
    <w:p w14:paraId="544915F3" w14:textId="12DBEB7D" w:rsidR="006E16CF" w:rsidRDefault="006E16CF" w:rsidP="006E16CF">
      <w:pPr>
        <w:bidi/>
        <w:rPr>
          <w:ins w:id="890" w:author="Eyal Trabelsi" w:date="2021-10-16T13:02:00Z"/>
        </w:rPr>
      </w:pPr>
    </w:p>
    <w:p w14:paraId="4A1E89B2" w14:textId="6B88B5F2" w:rsidR="00C7288E" w:rsidRPr="00601154" w:rsidRDefault="00C7288E">
      <w:pPr>
        <w:pStyle w:val="Heading1"/>
        <w:bidi/>
        <w:rPr>
          <w:ins w:id="891" w:author="Eyal Trabelsi" w:date="2021-10-16T10:00:00Z"/>
          <w:rFonts w:asciiTheme="majorBidi" w:hAnsiTheme="majorBidi"/>
          <w:rtl/>
        </w:rPr>
        <w:pPrChange w:id="892" w:author="Eyal Trabelsi" w:date="2021-10-16T13:02:00Z">
          <w:pPr>
            <w:pStyle w:val="Heading1"/>
          </w:pPr>
        </w:pPrChange>
      </w:pPr>
      <w:ins w:id="893" w:author="Eyal Trabelsi" w:date="2021-10-16T10:01:00Z">
        <w:r>
          <w:rPr>
            <w:rFonts w:asciiTheme="majorBidi" w:hAnsiTheme="majorBidi" w:hint="cs"/>
            <w:rtl/>
          </w:rPr>
          <w:lastRenderedPageBreak/>
          <w:t>תודות</w:t>
        </w:r>
      </w:ins>
    </w:p>
    <w:p w14:paraId="216CF952" w14:textId="793F718E" w:rsidR="00C7288E" w:rsidRDefault="00C7288E">
      <w:pPr>
        <w:spacing w:line="360" w:lineRule="auto"/>
        <w:jc w:val="right"/>
        <w:rPr>
          <w:ins w:id="894" w:author="Eyal Trabelsi" w:date="2021-10-16T10:02:00Z"/>
          <w:rFonts w:asciiTheme="majorBidi" w:hAnsiTheme="majorBidi" w:cstheme="majorBidi"/>
          <w:color w:val="000000" w:themeColor="text1"/>
          <w:rtl/>
          <w:lang w:val="en-GB"/>
        </w:rPr>
        <w:pPrChange w:id="895" w:author="Eyal Trabelsi" w:date="2021-10-16T10:02:00Z">
          <w:pPr>
            <w:spacing w:line="360" w:lineRule="auto"/>
          </w:pPr>
        </w:pPrChange>
      </w:pPr>
      <w:ins w:id="896" w:author="Eyal Trabelsi" w:date="2021-10-16T10:00:00Z">
        <w:r w:rsidRPr="00601154">
          <w:rPr>
            <w:rFonts w:asciiTheme="majorBidi" w:hAnsiTheme="majorBidi" w:cstheme="majorBidi"/>
            <w:color w:val="000000" w:themeColor="text1"/>
            <w:lang w:val="en-GB"/>
          </w:rPr>
          <w:br/>
        </w:r>
      </w:ins>
      <w:ins w:id="897" w:author="Eyal Trabelsi" w:date="2021-10-16T10:02:00Z">
        <w:r>
          <w:rPr>
            <w:rFonts w:asciiTheme="majorBidi" w:hAnsiTheme="majorBidi" w:cstheme="majorBidi" w:hint="cs"/>
            <w:color w:val="000000" w:themeColor="text1"/>
            <w:rtl/>
            <w:lang w:val="en-GB"/>
          </w:rPr>
          <w:t>ברצוני</w:t>
        </w:r>
      </w:ins>
      <w:ins w:id="898" w:author="Eyal Trabelsi" w:date="2021-10-16T10:03:00Z">
        <w:r>
          <w:rPr>
            <w:rFonts w:asciiTheme="majorBidi" w:hAnsiTheme="majorBidi" w:cstheme="majorBidi" w:hint="cs"/>
            <w:color w:val="000000" w:themeColor="text1"/>
            <w:rtl/>
            <w:lang w:val="en-GB"/>
          </w:rPr>
          <w:t xml:space="preserve"> להודות </w:t>
        </w:r>
        <w:r w:rsidR="00ED2B47">
          <w:rPr>
            <w:rFonts w:asciiTheme="majorBidi" w:hAnsiTheme="majorBidi" w:cstheme="majorBidi" w:hint="cs"/>
            <w:color w:val="000000" w:themeColor="text1"/>
            <w:rtl/>
            <w:lang w:val="en-GB"/>
          </w:rPr>
          <w:t xml:space="preserve">למנחה שלי פרופסור אהוד </w:t>
        </w:r>
        <w:proofErr w:type="spellStart"/>
        <w:r w:rsidR="00ED2B47">
          <w:rPr>
            <w:rFonts w:asciiTheme="majorBidi" w:hAnsiTheme="majorBidi" w:cstheme="majorBidi" w:hint="cs"/>
            <w:color w:val="000000" w:themeColor="text1"/>
            <w:rtl/>
            <w:lang w:val="en-GB"/>
          </w:rPr>
          <w:t>גודס</w:t>
        </w:r>
        <w:proofErr w:type="spellEnd"/>
        <w:r w:rsidR="00ED2B47">
          <w:rPr>
            <w:rFonts w:asciiTheme="majorBidi" w:hAnsiTheme="majorBidi" w:cstheme="majorBidi" w:hint="cs"/>
            <w:color w:val="000000" w:themeColor="text1"/>
            <w:rtl/>
            <w:lang w:val="en-GB"/>
          </w:rPr>
          <w:t xml:space="preserve"> מהמחלקה למדעי המחשב </w:t>
        </w:r>
      </w:ins>
      <w:ins w:id="899" w:author="Eyal Trabelsi" w:date="2021-10-16T10:33:00Z">
        <w:r w:rsidR="00D4246A">
          <w:rPr>
            <w:rFonts w:asciiTheme="majorBidi" w:hAnsiTheme="majorBidi" w:cstheme="majorBidi" w:hint="cs"/>
            <w:color w:val="000000" w:themeColor="text1"/>
            <w:rtl/>
            <w:lang w:val="en-GB"/>
          </w:rPr>
          <w:t>באוניברסי</w:t>
        </w:r>
        <w:r w:rsidR="00D4246A">
          <w:rPr>
            <w:rFonts w:asciiTheme="majorBidi" w:hAnsiTheme="majorBidi" w:cstheme="majorBidi" w:hint="eastAsia"/>
            <w:color w:val="000000" w:themeColor="text1"/>
            <w:rtl/>
            <w:lang w:val="en-GB"/>
          </w:rPr>
          <w:t>טה</w:t>
        </w:r>
      </w:ins>
      <w:ins w:id="900" w:author="Eyal Trabelsi" w:date="2021-10-16T10:03:00Z">
        <w:r w:rsidR="00ED2B47">
          <w:rPr>
            <w:rFonts w:asciiTheme="majorBidi" w:hAnsiTheme="majorBidi" w:cstheme="majorBidi" w:hint="cs"/>
            <w:color w:val="000000" w:themeColor="text1"/>
            <w:rtl/>
            <w:lang w:val="en-GB"/>
          </w:rPr>
          <w:t xml:space="preserve"> הפתוחה, שהשקיע </w:t>
        </w:r>
      </w:ins>
      <w:ins w:id="901" w:author="Eyal Trabelsi" w:date="2021-10-16T10:04:00Z">
        <w:r w:rsidR="00ED2B47">
          <w:rPr>
            <w:rFonts w:asciiTheme="majorBidi" w:hAnsiTheme="majorBidi" w:cstheme="majorBidi" w:hint="cs"/>
            <w:color w:val="000000" w:themeColor="text1"/>
            <w:rtl/>
            <w:lang w:val="en-GB"/>
          </w:rPr>
          <w:t xml:space="preserve">זמן רב בביקורת, משוב, מתן עצות, </w:t>
        </w:r>
      </w:ins>
      <w:ins w:id="902" w:author="Eyal Trabelsi" w:date="2021-10-16T10:33:00Z">
        <w:r w:rsidR="00D4246A">
          <w:rPr>
            <w:rFonts w:asciiTheme="majorBidi" w:hAnsiTheme="majorBidi" w:cstheme="majorBidi" w:hint="cs"/>
            <w:color w:val="000000" w:themeColor="text1"/>
            <w:rtl/>
            <w:lang w:val="en-GB"/>
          </w:rPr>
          <w:t>בהנחיה</w:t>
        </w:r>
      </w:ins>
      <w:ins w:id="903" w:author="Eyal Trabelsi" w:date="2021-10-16T10:04:00Z">
        <w:r w:rsidR="00ED2B47">
          <w:rPr>
            <w:rFonts w:asciiTheme="majorBidi" w:hAnsiTheme="majorBidi" w:cstheme="majorBidi" w:hint="cs"/>
            <w:color w:val="000000" w:themeColor="text1"/>
            <w:rtl/>
            <w:lang w:val="en-GB"/>
          </w:rPr>
          <w:t xml:space="preserve"> ובמחקר.</w:t>
        </w:r>
      </w:ins>
    </w:p>
    <w:p w14:paraId="26099B85" w14:textId="4CBD4BAB" w:rsidR="00C7288E" w:rsidRDefault="00C7288E" w:rsidP="007D5F7F">
      <w:pPr>
        <w:spacing w:line="360" w:lineRule="auto"/>
        <w:rPr>
          <w:ins w:id="904" w:author="Eyal Trabelsi" w:date="2021-10-16T10:00:00Z"/>
          <w:rFonts w:asciiTheme="majorBidi" w:hAnsiTheme="majorBidi" w:cstheme="majorBidi"/>
          <w:color w:val="000000" w:themeColor="text1"/>
          <w:rtl/>
          <w:lang w:val="en-GB"/>
        </w:rPr>
      </w:pPr>
    </w:p>
    <w:p w14:paraId="150CCC4B" w14:textId="270625AD" w:rsidR="00C7288E" w:rsidRDefault="00C7288E" w:rsidP="007D5F7F">
      <w:pPr>
        <w:spacing w:line="360" w:lineRule="auto"/>
        <w:rPr>
          <w:ins w:id="905" w:author="Eyal Trabelsi" w:date="2021-10-16T10:00:00Z"/>
          <w:rFonts w:asciiTheme="majorBidi" w:hAnsiTheme="majorBidi" w:cstheme="majorBidi"/>
          <w:color w:val="000000" w:themeColor="text1"/>
          <w:rtl/>
          <w:lang w:val="en-GB"/>
        </w:rPr>
      </w:pPr>
    </w:p>
    <w:p w14:paraId="31E01BD1" w14:textId="7D97DCB7" w:rsidR="00C7288E" w:rsidRDefault="00C7288E" w:rsidP="007D5F7F">
      <w:pPr>
        <w:spacing w:line="360" w:lineRule="auto"/>
        <w:rPr>
          <w:ins w:id="906" w:author="Eyal Trabelsi" w:date="2021-10-16T10:00:00Z"/>
          <w:rFonts w:asciiTheme="majorBidi" w:hAnsiTheme="majorBidi" w:cstheme="majorBidi"/>
          <w:color w:val="000000" w:themeColor="text1"/>
          <w:rtl/>
          <w:lang w:val="en-GB"/>
        </w:rPr>
      </w:pPr>
    </w:p>
    <w:p w14:paraId="45FB56BC" w14:textId="563B46AF" w:rsidR="00C7288E" w:rsidRPr="006E1D7E" w:rsidRDefault="00C7288E" w:rsidP="0048584D">
      <w:pPr>
        <w:spacing w:line="360" w:lineRule="auto"/>
        <w:rPr>
          <w:ins w:id="907" w:author="Eyal Trabelsi" w:date="2021-10-16T10:00:00Z"/>
          <w:rFonts w:asciiTheme="majorBidi" w:hAnsiTheme="majorBidi" w:cstheme="majorBidi"/>
          <w:color w:val="000000" w:themeColor="text1"/>
          <w:rPrChange w:id="908" w:author="Eyal Trabelsi" w:date="2021-10-19T19:40:00Z">
            <w:rPr>
              <w:ins w:id="909" w:author="Eyal Trabelsi" w:date="2021-10-16T10:00:00Z"/>
              <w:rFonts w:asciiTheme="majorBidi" w:hAnsiTheme="majorBidi" w:cstheme="majorBidi" w:hint="cs"/>
              <w:color w:val="000000" w:themeColor="text1"/>
              <w:rtl/>
              <w:lang w:val="en-GB"/>
            </w:rPr>
          </w:rPrChange>
        </w:rPr>
      </w:pPr>
    </w:p>
    <w:p w14:paraId="3B137FFD" w14:textId="7621F3A2" w:rsidR="00C7288E" w:rsidRDefault="00C7288E" w:rsidP="007D5F7F">
      <w:pPr>
        <w:spacing w:line="360" w:lineRule="auto"/>
        <w:rPr>
          <w:ins w:id="910" w:author="Eyal Trabelsi" w:date="2021-10-16T10:00:00Z"/>
          <w:rFonts w:asciiTheme="majorBidi" w:hAnsiTheme="majorBidi" w:cstheme="majorBidi"/>
          <w:color w:val="000000" w:themeColor="text1"/>
          <w:rtl/>
          <w:lang w:val="en-GB"/>
        </w:rPr>
      </w:pPr>
    </w:p>
    <w:p w14:paraId="0F8C8F2E" w14:textId="1E5D9EF8" w:rsidR="00C7288E" w:rsidRDefault="00C7288E" w:rsidP="007D5F7F">
      <w:pPr>
        <w:spacing w:line="360" w:lineRule="auto"/>
        <w:rPr>
          <w:ins w:id="911" w:author="Eyal Trabelsi" w:date="2021-10-16T10:00:00Z"/>
          <w:rFonts w:asciiTheme="majorBidi" w:hAnsiTheme="majorBidi" w:cstheme="majorBidi"/>
          <w:color w:val="000000" w:themeColor="text1"/>
          <w:rtl/>
          <w:lang w:val="en-GB"/>
        </w:rPr>
      </w:pPr>
    </w:p>
    <w:p w14:paraId="08A85FF9" w14:textId="3E7678B2" w:rsidR="00C7288E" w:rsidRDefault="00C7288E" w:rsidP="007D5F7F">
      <w:pPr>
        <w:spacing w:line="360" w:lineRule="auto"/>
        <w:rPr>
          <w:ins w:id="912" w:author="Eyal Trabelsi" w:date="2021-10-16T10:00:00Z"/>
          <w:rFonts w:asciiTheme="majorBidi" w:hAnsiTheme="majorBidi" w:cstheme="majorBidi"/>
          <w:color w:val="000000" w:themeColor="text1"/>
          <w:rtl/>
          <w:lang w:val="en-GB"/>
        </w:rPr>
      </w:pPr>
    </w:p>
    <w:p w14:paraId="62012911" w14:textId="61915A4C" w:rsidR="00C7288E" w:rsidRDefault="00C7288E" w:rsidP="007D5F7F">
      <w:pPr>
        <w:spacing w:line="360" w:lineRule="auto"/>
        <w:rPr>
          <w:ins w:id="913" w:author="Eyal Trabelsi" w:date="2021-10-16T10:00:00Z"/>
          <w:rFonts w:asciiTheme="majorBidi" w:hAnsiTheme="majorBidi" w:cstheme="majorBidi"/>
          <w:color w:val="000000" w:themeColor="text1"/>
          <w:rtl/>
          <w:lang w:val="en-GB"/>
        </w:rPr>
      </w:pPr>
    </w:p>
    <w:p w14:paraId="20420FBF" w14:textId="2162C8B6" w:rsidR="00C7288E" w:rsidRDefault="00C7288E" w:rsidP="007D5F7F">
      <w:pPr>
        <w:spacing w:line="360" w:lineRule="auto"/>
        <w:rPr>
          <w:ins w:id="914" w:author="Eyal Trabelsi" w:date="2021-10-16T10:00:00Z"/>
          <w:rFonts w:asciiTheme="majorBidi" w:hAnsiTheme="majorBidi" w:cstheme="majorBidi"/>
          <w:color w:val="000000" w:themeColor="text1"/>
          <w:rtl/>
          <w:lang w:val="en-GB"/>
        </w:rPr>
      </w:pPr>
    </w:p>
    <w:p w14:paraId="65BABC0A" w14:textId="47CCC83D" w:rsidR="00C7288E" w:rsidRDefault="00C7288E" w:rsidP="007D5F7F">
      <w:pPr>
        <w:spacing w:line="360" w:lineRule="auto"/>
        <w:rPr>
          <w:ins w:id="915" w:author="Eyal Trabelsi" w:date="2021-10-16T10:00:00Z"/>
          <w:rFonts w:asciiTheme="majorBidi" w:hAnsiTheme="majorBidi" w:cstheme="majorBidi"/>
          <w:color w:val="000000" w:themeColor="text1"/>
          <w:rtl/>
          <w:lang w:val="en-GB"/>
        </w:rPr>
      </w:pPr>
    </w:p>
    <w:p w14:paraId="162AA8A0" w14:textId="7D93BB24" w:rsidR="00C7288E" w:rsidRDefault="00C7288E" w:rsidP="007D5F7F">
      <w:pPr>
        <w:spacing w:line="360" w:lineRule="auto"/>
        <w:rPr>
          <w:ins w:id="916" w:author="Eyal Trabelsi" w:date="2021-10-16T10:00:00Z"/>
          <w:rFonts w:asciiTheme="majorBidi" w:hAnsiTheme="majorBidi" w:cstheme="majorBidi"/>
          <w:color w:val="000000" w:themeColor="text1"/>
          <w:rtl/>
          <w:lang w:val="en-GB"/>
        </w:rPr>
      </w:pPr>
    </w:p>
    <w:p w14:paraId="277F5D0D" w14:textId="5C2170B2" w:rsidR="00C7288E" w:rsidRDefault="00C7288E" w:rsidP="007D5F7F">
      <w:pPr>
        <w:spacing w:line="360" w:lineRule="auto"/>
        <w:rPr>
          <w:ins w:id="917" w:author="Eyal Trabelsi" w:date="2021-10-16T10:00:00Z"/>
          <w:rFonts w:asciiTheme="majorBidi" w:hAnsiTheme="majorBidi" w:cstheme="majorBidi"/>
          <w:color w:val="000000" w:themeColor="text1"/>
          <w:rtl/>
          <w:lang w:val="en-GB"/>
        </w:rPr>
      </w:pPr>
    </w:p>
    <w:p w14:paraId="09ED469E" w14:textId="6EBAC8BA" w:rsidR="00C7288E" w:rsidRDefault="00C7288E" w:rsidP="007D5F7F">
      <w:pPr>
        <w:spacing w:line="360" w:lineRule="auto"/>
        <w:rPr>
          <w:ins w:id="918" w:author="Eyal Trabelsi" w:date="2021-10-16T10:00:00Z"/>
          <w:rFonts w:asciiTheme="majorBidi" w:hAnsiTheme="majorBidi" w:cstheme="majorBidi"/>
          <w:color w:val="000000" w:themeColor="text1"/>
          <w:rtl/>
          <w:lang w:val="en-GB"/>
        </w:rPr>
      </w:pPr>
    </w:p>
    <w:p w14:paraId="0EB383A8" w14:textId="17CE6FB8" w:rsidR="00C7288E" w:rsidRDefault="00C7288E" w:rsidP="007D5F7F">
      <w:pPr>
        <w:spacing w:line="360" w:lineRule="auto"/>
        <w:rPr>
          <w:ins w:id="919" w:author="Eyal Trabelsi" w:date="2021-10-16T10:00:00Z"/>
          <w:rFonts w:asciiTheme="majorBidi" w:hAnsiTheme="majorBidi" w:cstheme="majorBidi"/>
          <w:color w:val="000000" w:themeColor="text1"/>
          <w:rtl/>
          <w:lang w:val="en-GB"/>
        </w:rPr>
      </w:pPr>
    </w:p>
    <w:p w14:paraId="65A09559" w14:textId="5C8E5750" w:rsidR="00C7288E" w:rsidRDefault="00C7288E" w:rsidP="007D5F7F">
      <w:pPr>
        <w:spacing w:line="360" w:lineRule="auto"/>
        <w:rPr>
          <w:ins w:id="920" w:author="Eyal Trabelsi" w:date="2021-10-16T10:00:00Z"/>
          <w:rFonts w:asciiTheme="majorBidi" w:hAnsiTheme="majorBidi" w:cstheme="majorBidi"/>
          <w:color w:val="000000" w:themeColor="text1"/>
          <w:rtl/>
          <w:lang w:val="en-GB"/>
        </w:rPr>
      </w:pPr>
    </w:p>
    <w:p w14:paraId="5BB88C0D" w14:textId="51E1AF74" w:rsidR="00C7288E" w:rsidRDefault="00C7288E" w:rsidP="007D5F7F">
      <w:pPr>
        <w:spacing w:line="360" w:lineRule="auto"/>
        <w:rPr>
          <w:ins w:id="921" w:author="Eyal Trabelsi" w:date="2021-10-16T10:00:00Z"/>
          <w:rFonts w:asciiTheme="majorBidi" w:hAnsiTheme="majorBidi" w:cstheme="majorBidi"/>
          <w:color w:val="000000" w:themeColor="text1"/>
          <w:rtl/>
          <w:lang w:val="en-GB"/>
        </w:rPr>
      </w:pPr>
    </w:p>
    <w:p w14:paraId="5A14E216" w14:textId="6E3243E0" w:rsidR="00C7288E" w:rsidRDefault="00C7288E" w:rsidP="007D5F7F">
      <w:pPr>
        <w:spacing w:line="360" w:lineRule="auto"/>
        <w:rPr>
          <w:ins w:id="922" w:author="Eyal Trabelsi" w:date="2021-10-16T10:00:00Z"/>
          <w:rFonts w:asciiTheme="majorBidi" w:hAnsiTheme="majorBidi" w:cstheme="majorBidi"/>
          <w:color w:val="000000" w:themeColor="text1"/>
          <w:rtl/>
          <w:lang w:val="en-GB"/>
        </w:rPr>
      </w:pPr>
    </w:p>
    <w:p w14:paraId="1962D912" w14:textId="002E4236" w:rsidR="00C7288E" w:rsidRDefault="00C7288E" w:rsidP="007D5F7F">
      <w:pPr>
        <w:spacing w:line="360" w:lineRule="auto"/>
        <w:rPr>
          <w:ins w:id="923" w:author="Eyal Trabelsi" w:date="2021-10-16T10:00:00Z"/>
          <w:rFonts w:asciiTheme="majorBidi" w:hAnsiTheme="majorBidi" w:cstheme="majorBidi"/>
          <w:color w:val="000000" w:themeColor="text1"/>
          <w:rtl/>
          <w:lang w:val="en-GB"/>
        </w:rPr>
      </w:pPr>
    </w:p>
    <w:p w14:paraId="09AECDB7" w14:textId="12168C86" w:rsidR="00C7288E" w:rsidRDefault="00C7288E" w:rsidP="007D5F7F">
      <w:pPr>
        <w:spacing w:line="360" w:lineRule="auto"/>
        <w:rPr>
          <w:ins w:id="924" w:author="Eyal Trabelsi" w:date="2021-10-16T10:00:00Z"/>
          <w:rFonts w:asciiTheme="majorBidi" w:hAnsiTheme="majorBidi" w:cstheme="majorBidi"/>
          <w:color w:val="000000" w:themeColor="text1"/>
          <w:rtl/>
          <w:lang w:val="en-GB"/>
        </w:rPr>
      </w:pPr>
    </w:p>
    <w:p w14:paraId="0619A486" w14:textId="20C96796" w:rsidR="00C7288E" w:rsidRDefault="00C7288E" w:rsidP="007D5F7F">
      <w:pPr>
        <w:spacing w:line="360" w:lineRule="auto"/>
        <w:rPr>
          <w:ins w:id="925" w:author="Eyal Trabelsi" w:date="2021-10-16T10:00:00Z"/>
          <w:rFonts w:asciiTheme="majorBidi" w:hAnsiTheme="majorBidi" w:cstheme="majorBidi"/>
          <w:color w:val="000000" w:themeColor="text1"/>
          <w:rtl/>
          <w:lang w:val="en-GB"/>
        </w:rPr>
      </w:pPr>
    </w:p>
    <w:p w14:paraId="6997987B" w14:textId="77C1849A" w:rsidR="00C7288E" w:rsidRDefault="00C7288E" w:rsidP="007D5F7F">
      <w:pPr>
        <w:spacing w:line="360" w:lineRule="auto"/>
        <w:rPr>
          <w:ins w:id="926" w:author="Eyal Trabelsi" w:date="2021-10-16T10:00:00Z"/>
          <w:rFonts w:asciiTheme="majorBidi" w:hAnsiTheme="majorBidi" w:cstheme="majorBidi"/>
          <w:color w:val="000000" w:themeColor="text1"/>
          <w:rtl/>
          <w:lang w:val="en-GB"/>
        </w:rPr>
      </w:pPr>
    </w:p>
    <w:p w14:paraId="56090F44" w14:textId="349B7F57" w:rsidR="00C7288E" w:rsidRDefault="00C7288E" w:rsidP="007D5F7F">
      <w:pPr>
        <w:spacing w:line="360" w:lineRule="auto"/>
        <w:rPr>
          <w:ins w:id="927" w:author="Eyal Trabelsi" w:date="2021-10-16T10:00:00Z"/>
          <w:rFonts w:asciiTheme="majorBidi" w:hAnsiTheme="majorBidi" w:cstheme="majorBidi"/>
          <w:color w:val="000000" w:themeColor="text1"/>
          <w:rtl/>
          <w:lang w:val="en-GB"/>
        </w:rPr>
      </w:pPr>
    </w:p>
    <w:p w14:paraId="4C710C10" w14:textId="27E8AB63" w:rsidR="00C7288E" w:rsidRDefault="00C7288E" w:rsidP="007D5F7F">
      <w:pPr>
        <w:spacing w:line="360" w:lineRule="auto"/>
        <w:rPr>
          <w:ins w:id="928" w:author="Eyal Trabelsi" w:date="2021-10-16T10:00:00Z"/>
          <w:rFonts w:asciiTheme="majorBidi" w:hAnsiTheme="majorBidi" w:cstheme="majorBidi"/>
          <w:color w:val="000000" w:themeColor="text1"/>
          <w:rtl/>
          <w:lang w:val="en-GB"/>
        </w:rPr>
      </w:pPr>
    </w:p>
    <w:p w14:paraId="2403CC2F" w14:textId="40BCEB09" w:rsidR="00C7288E" w:rsidRDefault="00C7288E" w:rsidP="007D5F7F">
      <w:pPr>
        <w:spacing w:line="360" w:lineRule="auto"/>
        <w:rPr>
          <w:ins w:id="929" w:author="Eyal Trabelsi" w:date="2021-10-16T10:00:00Z"/>
          <w:rFonts w:asciiTheme="majorBidi" w:hAnsiTheme="majorBidi" w:cstheme="majorBidi"/>
          <w:color w:val="000000" w:themeColor="text1"/>
          <w:rtl/>
          <w:lang w:val="en-GB"/>
        </w:rPr>
      </w:pPr>
    </w:p>
    <w:p w14:paraId="2A918872" w14:textId="2C2C3E87" w:rsidR="00C7288E" w:rsidRDefault="00C7288E" w:rsidP="007D5F7F">
      <w:pPr>
        <w:spacing w:line="360" w:lineRule="auto"/>
        <w:rPr>
          <w:ins w:id="930" w:author="Eyal Trabelsi" w:date="2021-10-16T10:00:00Z"/>
          <w:rFonts w:asciiTheme="majorBidi" w:hAnsiTheme="majorBidi" w:cstheme="majorBidi"/>
          <w:color w:val="000000" w:themeColor="text1"/>
          <w:rtl/>
          <w:lang w:val="en-GB"/>
        </w:rPr>
      </w:pPr>
    </w:p>
    <w:p w14:paraId="386794F7" w14:textId="78CA8BFD" w:rsidR="00C7288E" w:rsidRDefault="00C7288E" w:rsidP="007D5F7F">
      <w:pPr>
        <w:spacing w:line="360" w:lineRule="auto"/>
        <w:rPr>
          <w:ins w:id="931" w:author="Eyal Trabelsi" w:date="2021-10-16T10:00:00Z"/>
          <w:rFonts w:asciiTheme="majorBidi" w:hAnsiTheme="majorBidi" w:cstheme="majorBidi"/>
          <w:color w:val="000000" w:themeColor="text1"/>
          <w:rtl/>
          <w:lang w:val="en-GB"/>
        </w:rPr>
      </w:pPr>
    </w:p>
    <w:p w14:paraId="0D6954F6" w14:textId="77777777" w:rsidR="00C7288E" w:rsidRPr="00C7288E" w:rsidRDefault="00C7288E" w:rsidP="007D5F7F">
      <w:pPr>
        <w:spacing w:line="360" w:lineRule="auto"/>
        <w:rPr>
          <w:ins w:id="932" w:author="Eyal Trabelsi" w:date="2021-10-16T10:00:00Z"/>
          <w:rFonts w:asciiTheme="majorBidi" w:hAnsiTheme="majorBidi" w:cstheme="majorBidi"/>
          <w:color w:val="000000" w:themeColor="text1"/>
          <w:rtl/>
          <w:lang w:val="en-GB"/>
          <w:rPrChange w:id="933" w:author="Eyal Trabelsi" w:date="2021-10-16T10:00:00Z">
            <w:rPr>
              <w:ins w:id="934" w:author="Eyal Trabelsi" w:date="2021-10-16T10:00:00Z"/>
              <w:rFonts w:asciiTheme="majorBidi" w:hAnsiTheme="majorBidi" w:cstheme="majorBidi"/>
              <w:color w:val="000000" w:themeColor="text1"/>
              <w:rtl/>
            </w:rPr>
          </w:rPrChange>
        </w:rPr>
      </w:pPr>
    </w:p>
    <w:p w14:paraId="6907C05B" w14:textId="696B4237" w:rsidR="00C7288E" w:rsidRDefault="00C7288E" w:rsidP="007D5F7F">
      <w:pPr>
        <w:spacing w:line="360" w:lineRule="auto"/>
        <w:rPr>
          <w:ins w:id="935" w:author="Eyal Trabelsi" w:date="2021-10-16T10:00:00Z"/>
          <w:rFonts w:asciiTheme="majorBidi" w:hAnsiTheme="majorBidi" w:cstheme="majorBidi"/>
          <w:color w:val="000000" w:themeColor="text1"/>
          <w:rtl/>
        </w:rPr>
      </w:pPr>
    </w:p>
    <w:p w14:paraId="52D82C0B" w14:textId="77777777" w:rsidR="00C7288E" w:rsidRDefault="00C7288E" w:rsidP="007D5F7F">
      <w:pPr>
        <w:spacing w:line="360" w:lineRule="auto"/>
        <w:rPr>
          <w:ins w:id="936" w:author="Eyal Trabelsi" w:date="2021-10-16T09:56:00Z"/>
          <w:rFonts w:asciiTheme="majorBidi" w:hAnsiTheme="majorBidi" w:cstheme="majorBidi"/>
          <w:color w:val="000000" w:themeColor="text1"/>
        </w:rPr>
      </w:pPr>
    </w:p>
    <w:p w14:paraId="58D0E75B" w14:textId="77777777" w:rsidR="00C7288E" w:rsidRDefault="00C7288E" w:rsidP="00C7288E">
      <w:pPr>
        <w:pStyle w:val="NormalWeb"/>
        <w:bidi/>
        <w:spacing w:before="0" w:beforeAutospacing="0" w:after="0" w:afterAutospacing="0" w:line="360" w:lineRule="auto"/>
        <w:ind w:firstLine="720"/>
        <w:jc w:val="center"/>
        <w:rPr>
          <w:ins w:id="937" w:author="Eyal Trabelsi" w:date="2021-10-16T09:56:00Z"/>
          <w:rFonts w:asciiTheme="majorBidi" w:hAnsiTheme="majorBidi" w:cstheme="majorBidi"/>
          <w:b/>
          <w:bCs/>
          <w:color w:val="000000" w:themeColor="text1"/>
          <w:sz w:val="28"/>
          <w:szCs w:val="28"/>
        </w:rPr>
      </w:pPr>
      <w:ins w:id="938" w:author="Eyal Trabelsi" w:date="2021-10-16T09:56:00Z">
        <w:r>
          <w:rPr>
            <w:rFonts w:ascii="David Libre" w:eastAsia="David Libre" w:hAnsi="David Libre" w:cs="David Libre"/>
            <w:b/>
            <w:noProof/>
            <w:sz w:val="28"/>
            <w:szCs w:val="28"/>
          </w:rPr>
          <w:lastRenderedPageBreak/>
          <w:drawing>
            <wp:inline distT="114300" distB="114300" distL="114300" distR="114300" wp14:anchorId="71B58D1B" wp14:editId="5CF338B9">
              <wp:extent cx="723900" cy="647700"/>
              <wp:effectExtent l="0" t="0" r="0" b="0"/>
              <wp:docPr id="42" name="image2.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png" descr="Icon&#10;&#10;Description automatically generated"/>
                      <pic:cNvPicPr preferRelativeResize="0"/>
                    </pic:nvPicPr>
                    <pic:blipFill>
                      <a:blip r:embed="rId8"/>
                      <a:srcRect/>
                      <a:stretch>
                        <a:fillRect/>
                      </a:stretch>
                    </pic:blipFill>
                    <pic:spPr>
                      <a:xfrm>
                        <a:off x="0" y="0"/>
                        <a:ext cx="723900" cy="647700"/>
                      </a:xfrm>
                      <a:prstGeom prst="rect">
                        <a:avLst/>
                      </a:prstGeom>
                      <a:ln/>
                    </pic:spPr>
                  </pic:pic>
                </a:graphicData>
              </a:graphic>
            </wp:inline>
          </w:drawing>
        </w:r>
      </w:ins>
    </w:p>
    <w:p w14:paraId="34EB9004" w14:textId="144A9ADF" w:rsidR="00C7288E" w:rsidRPr="00C7288E" w:rsidRDefault="00C7288E" w:rsidP="00C7288E">
      <w:pPr>
        <w:pStyle w:val="NormalWeb"/>
        <w:bidi/>
        <w:spacing w:before="0" w:beforeAutospacing="0" w:after="0" w:afterAutospacing="0" w:line="360" w:lineRule="auto"/>
        <w:jc w:val="center"/>
        <w:rPr>
          <w:ins w:id="939" w:author="Eyal Trabelsi" w:date="2021-10-16T09:56:00Z"/>
          <w:rFonts w:asciiTheme="majorBidi" w:hAnsiTheme="majorBidi" w:cstheme="majorBidi"/>
          <w:color w:val="000000" w:themeColor="text1"/>
          <w:rtl/>
        </w:rPr>
      </w:pPr>
      <w:ins w:id="940" w:author="Eyal Trabelsi" w:date="2021-10-16T09:58:00Z">
        <w:r w:rsidRPr="00C7288E">
          <w:rPr>
            <w:rFonts w:asciiTheme="majorBidi" w:hAnsiTheme="majorBidi" w:cstheme="majorBidi" w:hint="cs"/>
            <w:b/>
            <w:bCs/>
            <w:color w:val="000000" w:themeColor="text1"/>
            <w:sz w:val="28"/>
            <w:szCs w:val="28"/>
            <w:rtl/>
          </w:rPr>
          <w:t>האוניברסיטה הפתוחה</w:t>
        </w:r>
        <w:r w:rsidRPr="00C7288E">
          <w:rPr>
            <w:rFonts w:asciiTheme="majorBidi" w:hAnsiTheme="majorBidi" w:cstheme="majorBidi"/>
            <w:b/>
            <w:bCs/>
            <w:color w:val="000000" w:themeColor="text1"/>
            <w:sz w:val="28"/>
            <w:szCs w:val="28"/>
            <w:rtl/>
          </w:rPr>
          <w:br/>
        </w:r>
        <w:r w:rsidRPr="00C7288E">
          <w:rPr>
            <w:rFonts w:asciiTheme="majorBidi" w:hAnsiTheme="majorBidi" w:cstheme="majorBidi" w:hint="cs"/>
            <w:b/>
            <w:bCs/>
            <w:color w:val="000000" w:themeColor="text1"/>
            <w:sz w:val="28"/>
            <w:szCs w:val="28"/>
            <w:rtl/>
          </w:rPr>
          <w:t>המחלקה למתמטיקה ולמדעי המחשב</w:t>
        </w:r>
      </w:ins>
    </w:p>
    <w:p w14:paraId="4C00BFD8" w14:textId="77777777" w:rsidR="00C7288E" w:rsidRPr="00085C88" w:rsidRDefault="00C7288E" w:rsidP="00C7288E">
      <w:pPr>
        <w:spacing w:after="240" w:line="360" w:lineRule="auto"/>
        <w:rPr>
          <w:ins w:id="941" w:author="Eyal Trabelsi" w:date="2021-10-16T09:56:00Z"/>
          <w:rFonts w:asciiTheme="majorBidi" w:hAnsiTheme="majorBidi" w:cstheme="majorBidi"/>
          <w:color w:val="000000" w:themeColor="text1"/>
          <w:rtl/>
        </w:rPr>
      </w:pPr>
      <w:ins w:id="942" w:author="Eyal Trabelsi" w:date="2021-10-16T09:56:00Z">
        <w:r w:rsidRPr="00085C88">
          <w:rPr>
            <w:rFonts w:asciiTheme="majorBidi" w:hAnsiTheme="majorBidi" w:cstheme="majorBidi"/>
            <w:color w:val="000000" w:themeColor="text1"/>
          </w:rPr>
          <w:br/>
        </w:r>
        <w:r w:rsidRPr="00085C88">
          <w:rPr>
            <w:rFonts w:asciiTheme="majorBidi" w:hAnsiTheme="majorBidi" w:cstheme="majorBidi"/>
            <w:color w:val="000000" w:themeColor="text1"/>
          </w:rPr>
          <w:br/>
        </w:r>
        <w:r w:rsidRPr="00085C88">
          <w:rPr>
            <w:rFonts w:asciiTheme="majorBidi" w:hAnsiTheme="majorBidi" w:cstheme="majorBidi"/>
            <w:color w:val="000000" w:themeColor="text1"/>
          </w:rPr>
          <w:br/>
        </w:r>
      </w:ins>
    </w:p>
    <w:p w14:paraId="6DEA3ACA" w14:textId="77777777" w:rsidR="00C7288E" w:rsidRPr="00085C88" w:rsidRDefault="00C7288E" w:rsidP="00C7288E">
      <w:pPr>
        <w:spacing w:after="240" w:line="360" w:lineRule="auto"/>
        <w:jc w:val="center"/>
        <w:rPr>
          <w:ins w:id="943" w:author="Eyal Trabelsi" w:date="2021-10-16T09:56:00Z"/>
          <w:rFonts w:asciiTheme="majorBidi" w:hAnsiTheme="majorBidi" w:cstheme="majorBidi"/>
          <w:color w:val="000000" w:themeColor="text1"/>
          <w:sz w:val="40"/>
          <w:szCs w:val="40"/>
        </w:rPr>
      </w:pPr>
      <w:ins w:id="944" w:author="Eyal Trabelsi" w:date="2021-10-16T09:56:00Z">
        <w:r w:rsidRPr="00085C88">
          <w:rPr>
            <w:rFonts w:asciiTheme="majorBidi" w:hAnsiTheme="majorBidi"/>
            <w:color w:val="000000" w:themeColor="text1"/>
            <w:sz w:val="40"/>
            <w:szCs w:val="40"/>
            <w:rtl/>
          </w:rPr>
          <w:t xml:space="preserve">שימוש בגרף </w:t>
        </w:r>
        <w:proofErr w:type="spellStart"/>
        <w:r w:rsidRPr="00085C88">
          <w:rPr>
            <w:rFonts w:asciiTheme="majorBidi" w:hAnsiTheme="majorBidi"/>
            <w:color w:val="000000" w:themeColor="text1"/>
            <w:sz w:val="40"/>
            <w:szCs w:val="40"/>
            <w:rtl/>
          </w:rPr>
          <w:t>סאנקי</w:t>
        </w:r>
        <w:proofErr w:type="spellEnd"/>
        <w:r w:rsidRPr="00085C88">
          <w:rPr>
            <w:rFonts w:asciiTheme="majorBidi" w:hAnsiTheme="majorBidi"/>
            <w:color w:val="000000" w:themeColor="text1"/>
            <w:sz w:val="40"/>
            <w:szCs w:val="40"/>
            <w:rtl/>
          </w:rPr>
          <w:t xml:space="preserve"> לוויזואליזציה של תכנית הרצה של מסדי נתונים</w:t>
        </w:r>
      </w:ins>
    </w:p>
    <w:p w14:paraId="4DDE3ABD" w14:textId="77777777" w:rsidR="00C7288E" w:rsidRPr="00085C88" w:rsidRDefault="00C7288E" w:rsidP="00C7288E">
      <w:pPr>
        <w:spacing w:after="240" w:line="360" w:lineRule="auto"/>
        <w:rPr>
          <w:ins w:id="945" w:author="Eyal Trabelsi" w:date="2021-10-16T09:56:00Z"/>
          <w:rFonts w:asciiTheme="majorBidi" w:hAnsiTheme="majorBidi" w:cstheme="majorBidi"/>
          <w:color w:val="000000" w:themeColor="text1"/>
        </w:rPr>
      </w:pPr>
      <w:ins w:id="946" w:author="Eyal Trabelsi" w:date="2021-10-16T09:56:00Z">
        <w:r w:rsidRPr="00085C88">
          <w:rPr>
            <w:rFonts w:asciiTheme="majorBidi" w:hAnsiTheme="majorBidi" w:cstheme="majorBidi"/>
            <w:color w:val="000000" w:themeColor="text1"/>
          </w:rPr>
          <w:br/>
        </w:r>
      </w:ins>
    </w:p>
    <w:p w14:paraId="1AFBB413" w14:textId="77777777" w:rsidR="00C7288E" w:rsidRDefault="00C7288E" w:rsidP="00C7288E">
      <w:pPr>
        <w:bidi/>
        <w:spacing w:line="360" w:lineRule="auto"/>
        <w:jc w:val="center"/>
        <w:rPr>
          <w:ins w:id="947" w:author="Eyal Trabelsi" w:date="2021-10-16T10:00:00Z"/>
          <w:rFonts w:ascii="David Libre" w:eastAsia="David Libre" w:hAnsi="David Libre" w:cs="David Libre"/>
        </w:rPr>
      </w:pPr>
      <w:ins w:id="948" w:author="Eyal Trabelsi" w:date="2021-10-16T10:00:00Z">
        <w:r>
          <w:rPr>
            <w:rFonts w:ascii="David Libre" w:eastAsia="David Libre" w:hAnsi="David Libre" w:cs="David Libre"/>
            <w:rtl/>
          </w:rPr>
          <w:t>עבודת תזה זו הוגשה כחלק מהדרישות</w:t>
        </w:r>
      </w:ins>
    </w:p>
    <w:p w14:paraId="4537F1A7" w14:textId="77777777" w:rsidR="00C7288E" w:rsidRDefault="00C7288E" w:rsidP="00C7288E">
      <w:pPr>
        <w:bidi/>
        <w:spacing w:line="360" w:lineRule="auto"/>
        <w:jc w:val="center"/>
        <w:rPr>
          <w:ins w:id="949" w:author="Eyal Trabelsi" w:date="2021-10-16T10:00:00Z"/>
          <w:rFonts w:ascii="David Libre" w:eastAsia="David Libre" w:hAnsi="David Libre" w:cs="David Libre"/>
        </w:rPr>
      </w:pPr>
      <w:ins w:id="950" w:author="Eyal Trabelsi" w:date="2021-10-16T10:00:00Z">
        <w:r>
          <w:rPr>
            <w:rFonts w:ascii="David Libre" w:eastAsia="David Libre" w:hAnsi="David Libre" w:cs="David Libre"/>
            <w:rtl/>
          </w:rPr>
          <w:t xml:space="preserve"> לקבלת תואר "מוסמך למדעים"</w:t>
        </w:r>
      </w:ins>
    </w:p>
    <w:p w14:paraId="0E3E68B7" w14:textId="77777777" w:rsidR="00C7288E" w:rsidRDefault="00C7288E" w:rsidP="00C7288E">
      <w:pPr>
        <w:bidi/>
        <w:spacing w:line="360" w:lineRule="auto"/>
        <w:jc w:val="center"/>
        <w:rPr>
          <w:ins w:id="951" w:author="Eyal Trabelsi" w:date="2021-10-16T10:00:00Z"/>
          <w:rFonts w:ascii="David Libre" w:eastAsia="David Libre" w:hAnsi="David Libre" w:cs="David Libre"/>
        </w:rPr>
      </w:pPr>
      <w:proofErr w:type="spellStart"/>
      <w:ins w:id="952" w:author="Eyal Trabelsi" w:date="2021-10-16T10:00:00Z">
        <w:r>
          <w:rPr>
            <w:rFonts w:ascii="David Libre" w:eastAsia="David Libre" w:hAnsi="David Libre" w:cs="David Libre"/>
          </w:rPr>
          <w:t>M.Sc</w:t>
        </w:r>
        <w:proofErr w:type="spellEnd"/>
        <w:r>
          <w:rPr>
            <w:rFonts w:ascii="David Libre" w:eastAsia="David Libre" w:hAnsi="David Libre" w:cs="David Libre"/>
            <w:rtl/>
          </w:rPr>
          <w:t xml:space="preserve"> במדעי המחשב באוניברסיטה הפתוחה</w:t>
        </w:r>
      </w:ins>
    </w:p>
    <w:p w14:paraId="0B43EE2E" w14:textId="77777777" w:rsidR="00C7288E" w:rsidRDefault="00C7288E" w:rsidP="00C7288E">
      <w:pPr>
        <w:bidi/>
        <w:spacing w:line="360" w:lineRule="auto"/>
        <w:jc w:val="center"/>
        <w:rPr>
          <w:ins w:id="953" w:author="Eyal Trabelsi" w:date="2021-10-16T10:00:00Z"/>
          <w:rFonts w:ascii="David Libre" w:eastAsia="David Libre" w:hAnsi="David Libre" w:cs="David Libre"/>
        </w:rPr>
      </w:pPr>
      <w:ins w:id="954" w:author="Eyal Trabelsi" w:date="2021-10-16T10:00:00Z">
        <w:r>
          <w:rPr>
            <w:rFonts w:ascii="David Libre" w:eastAsia="David Libre" w:hAnsi="David Libre" w:cs="David Libre"/>
            <w:rtl/>
          </w:rPr>
          <w:t xml:space="preserve"> החטיבה למדעי המחשב</w:t>
        </w:r>
      </w:ins>
    </w:p>
    <w:p w14:paraId="05F042A2" w14:textId="77777777" w:rsidR="00C7288E" w:rsidRPr="00085C88" w:rsidRDefault="00C7288E" w:rsidP="00C7288E">
      <w:pPr>
        <w:spacing w:after="240" w:line="360" w:lineRule="auto"/>
        <w:rPr>
          <w:ins w:id="955" w:author="Eyal Trabelsi" w:date="2021-10-16T09:56:00Z"/>
          <w:rFonts w:asciiTheme="majorBidi" w:hAnsiTheme="majorBidi" w:cstheme="majorBidi"/>
          <w:color w:val="000000" w:themeColor="text1"/>
          <w:rtl/>
        </w:rPr>
      </w:pPr>
      <w:ins w:id="956" w:author="Eyal Trabelsi" w:date="2021-10-16T09:56:00Z">
        <w:r w:rsidRPr="00085C88">
          <w:rPr>
            <w:rFonts w:asciiTheme="majorBidi" w:hAnsiTheme="majorBidi" w:cstheme="majorBidi"/>
            <w:color w:val="000000" w:themeColor="text1"/>
          </w:rPr>
          <w:br/>
        </w:r>
      </w:ins>
    </w:p>
    <w:p w14:paraId="6D39003D" w14:textId="5E50E555" w:rsidR="00C7288E" w:rsidRPr="00085C88" w:rsidRDefault="00C7288E" w:rsidP="00C7288E">
      <w:pPr>
        <w:pStyle w:val="NormalWeb"/>
        <w:bidi/>
        <w:spacing w:before="0" w:beforeAutospacing="0" w:after="0" w:afterAutospacing="0" w:line="360" w:lineRule="auto"/>
        <w:jc w:val="center"/>
        <w:rPr>
          <w:ins w:id="957" w:author="Eyal Trabelsi" w:date="2021-10-16T09:56:00Z"/>
          <w:rFonts w:asciiTheme="majorBidi" w:hAnsiTheme="majorBidi" w:cstheme="majorBidi"/>
          <w:color w:val="000000" w:themeColor="text1"/>
        </w:rPr>
      </w:pPr>
      <w:ins w:id="958" w:author="Eyal Trabelsi" w:date="2021-10-16T09:59:00Z">
        <w:r>
          <w:rPr>
            <w:rFonts w:asciiTheme="majorBidi" w:hAnsiTheme="majorBidi" w:cstheme="majorBidi" w:hint="cs"/>
            <w:color w:val="000000" w:themeColor="text1"/>
            <w:rtl/>
          </w:rPr>
          <w:t>על ידי:</w:t>
        </w:r>
      </w:ins>
    </w:p>
    <w:p w14:paraId="3ECB17A0" w14:textId="5FF8A2B6" w:rsidR="00C7288E" w:rsidRPr="00085C88" w:rsidRDefault="00C7288E" w:rsidP="00C7288E">
      <w:pPr>
        <w:pStyle w:val="NormalWeb"/>
        <w:bidi/>
        <w:spacing w:before="0" w:beforeAutospacing="0" w:after="0" w:afterAutospacing="0" w:line="360" w:lineRule="auto"/>
        <w:jc w:val="center"/>
        <w:rPr>
          <w:ins w:id="959" w:author="Eyal Trabelsi" w:date="2021-10-16T09:56:00Z"/>
          <w:rFonts w:asciiTheme="majorBidi" w:hAnsiTheme="majorBidi" w:cstheme="majorBidi"/>
          <w:color w:val="000000" w:themeColor="text1"/>
        </w:rPr>
      </w:pPr>
      <w:ins w:id="960" w:author="Eyal Trabelsi" w:date="2021-10-16T09:59:00Z">
        <w:r>
          <w:rPr>
            <w:rFonts w:asciiTheme="majorBidi" w:hAnsiTheme="majorBidi" w:cstheme="majorBidi" w:hint="cs"/>
            <w:b/>
            <w:bCs/>
            <w:color w:val="000000" w:themeColor="text1"/>
            <w:sz w:val="28"/>
            <w:szCs w:val="28"/>
            <w:rtl/>
          </w:rPr>
          <w:t>אייל טרבלסי</w:t>
        </w:r>
      </w:ins>
    </w:p>
    <w:p w14:paraId="10562B85" w14:textId="77777777" w:rsidR="00C7288E" w:rsidRPr="00085C88" w:rsidRDefault="00C7288E" w:rsidP="00C7288E">
      <w:pPr>
        <w:pStyle w:val="NormalWeb"/>
        <w:bidi/>
        <w:spacing w:before="0" w:beforeAutospacing="0" w:after="0" w:afterAutospacing="0" w:line="360" w:lineRule="auto"/>
        <w:jc w:val="center"/>
        <w:rPr>
          <w:ins w:id="961" w:author="Eyal Trabelsi" w:date="2021-10-16T09:56:00Z"/>
          <w:rFonts w:asciiTheme="majorBidi" w:hAnsiTheme="majorBidi" w:cstheme="majorBidi"/>
          <w:color w:val="000000" w:themeColor="text1"/>
        </w:rPr>
      </w:pPr>
    </w:p>
    <w:p w14:paraId="54D0515A" w14:textId="77777777" w:rsidR="00C7288E" w:rsidRPr="00085C88" w:rsidRDefault="00C7288E" w:rsidP="00C7288E">
      <w:pPr>
        <w:pStyle w:val="NormalWeb"/>
        <w:bidi/>
        <w:spacing w:before="0" w:beforeAutospacing="0" w:after="0" w:afterAutospacing="0" w:line="360" w:lineRule="auto"/>
        <w:jc w:val="center"/>
        <w:rPr>
          <w:ins w:id="962" w:author="Eyal Trabelsi" w:date="2021-10-16T09:56:00Z"/>
          <w:rFonts w:asciiTheme="majorBidi" w:hAnsiTheme="majorBidi" w:cstheme="majorBidi"/>
          <w:color w:val="000000" w:themeColor="text1"/>
        </w:rPr>
      </w:pPr>
    </w:p>
    <w:p w14:paraId="56CDC0D6" w14:textId="77777777" w:rsidR="00C7288E" w:rsidRPr="00085C88" w:rsidRDefault="00C7288E" w:rsidP="00C7288E">
      <w:pPr>
        <w:pStyle w:val="NormalWeb"/>
        <w:bidi/>
        <w:spacing w:before="0" w:beforeAutospacing="0" w:after="0" w:afterAutospacing="0" w:line="360" w:lineRule="auto"/>
        <w:rPr>
          <w:ins w:id="963" w:author="Eyal Trabelsi" w:date="2021-10-16T09:56:00Z"/>
          <w:rFonts w:asciiTheme="majorBidi" w:hAnsiTheme="majorBidi" w:cstheme="majorBidi"/>
          <w:color w:val="000000" w:themeColor="text1"/>
        </w:rPr>
      </w:pPr>
    </w:p>
    <w:p w14:paraId="2E6BB519" w14:textId="77777777" w:rsidR="00C7288E" w:rsidRPr="00085C88" w:rsidRDefault="00C7288E" w:rsidP="00C7288E">
      <w:pPr>
        <w:pStyle w:val="NormalWeb"/>
        <w:bidi/>
        <w:spacing w:before="0" w:beforeAutospacing="0" w:after="0" w:afterAutospacing="0" w:line="360" w:lineRule="auto"/>
        <w:jc w:val="center"/>
        <w:rPr>
          <w:ins w:id="964" w:author="Eyal Trabelsi" w:date="2021-10-16T09:56:00Z"/>
          <w:rFonts w:asciiTheme="majorBidi" w:hAnsiTheme="majorBidi" w:cstheme="majorBidi"/>
          <w:color w:val="000000" w:themeColor="text1"/>
        </w:rPr>
      </w:pPr>
    </w:p>
    <w:p w14:paraId="750F5460" w14:textId="3FA0E0C6" w:rsidR="00C7288E" w:rsidRPr="00085C88" w:rsidRDefault="00C7288E" w:rsidP="00C7288E">
      <w:pPr>
        <w:pStyle w:val="NormalWeb"/>
        <w:bidi/>
        <w:spacing w:before="0" w:beforeAutospacing="0" w:after="0" w:afterAutospacing="0" w:line="360" w:lineRule="auto"/>
        <w:jc w:val="center"/>
        <w:rPr>
          <w:ins w:id="965" w:author="Eyal Trabelsi" w:date="2021-10-16T09:56:00Z"/>
          <w:rFonts w:asciiTheme="majorBidi" w:hAnsiTheme="majorBidi" w:cstheme="majorBidi"/>
          <w:color w:val="000000" w:themeColor="text1"/>
        </w:rPr>
      </w:pPr>
      <w:ins w:id="966" w:author="Eyal Trabelsi" w:date="2021-10-16T09:59:00Z">
        <w:r>
          <w:rPr>
            <w:rFonts w:asciiTheme="majorBidi" w:hAnsiTheme="majorBidi" w:cstheme="majorBidi" w:hint="cs"/>
            <w:color w:val="000000" w:themeColor="text1"/>
            <w:sz w:val="28"/>
            <w:szCs w:val="28"/>
            <w:rtl/>
          </w:rPr>
          <w:t xml:space="preserve">העבודה הוכנה בהדרכתו של פרופסור אהוד </w:t>
        </w:r>
        <w:proofErr w:type="spellStart"/>
        <w:r>
          <w:rPr>
            <w:rFonts w:asciiTheme="majorBidi" w:hAnsiTheme="majorBidi" w:cstheme="majorBidi" w:hint="cs"/>
            <w:color w:val="000000" w:themeColor="text1"/>
            <w:sz w:val="28"/>
            <w:szCs w:val="28"/>
            <w:rtl/>
          </w:rPr>
          <w:t>גודס</w:t>
        </w:r>
      </w:ins>
      <w:proofErr w:type="spellEnd"/>
    </w:p>
    <w:p w14:paraId="6824CDF9" w14:textId="77777777" w:rsidR="00C7288E" w:rsidRPr="00085C88" w:rsidRDefault="00C7288E" w:rsidP="00C7288E">
      <w:pPr>
        <w:spacing w:line="360" w:lineRule="auto"/>
        <w:rPr>
          <w:ins w:id="967" w:author="Eyal Trabelsi" w:date="2021-10-16T09:56:00Z"/>
          <w:rFonts w:asciiTheme="majorBidi" w:hAnsiTheme="majorBidi" w:cstheme="majorBidi"/>
          <w:color w:val="000000" w:themeColor="text1"/>
          <w:rtl/>
        </w:rPr>
      </w:pPr>
    </w:p>
    <w:p w14:paraId="66FEC742" w14:textId="77777777" w:rsidR="00C7288E" w:rsidRPr="00085C88" w:rsidRDefault="00C7288E" w:rsidP="00C7288E">
      <w:pPr>
        <w:pStyle w:val="NormalWeb"/>
        <w:bidi/>
        <w:spacing w:before="0" w:beforeAutospacing="0" w:after="0" w:afterAutospacing="0" w:line="360" w:lineRule="auto"/>
        <w:jc w:val="center"/>
        <w:rPr>
          <w:ins w:id="968" w:author="Eyal Trabelsi" w:date="2021-10-16T09:56:00Z"/>
          <w:rFonts w:asciiTheme="majorBidi" w:hAnsiTheme="majorBidi" w:cstheme="majorBidi"/>
          <w:color w:val="000000" w:themeColor="text1"/>
        </w:rPr>
      </w:pPr>
      <w:ins w:id="969" w:author="Eyal Trabelsi" w:date="2021-10-16T09:56:00Z">
        <w:r w:rsidRPr="00085C88">
          <w:rPr>
            <w:rFonts w:asciiTheme="majorBidi" w:hAnsiTheme="majorBidi" w:cstheme="majorBidi"/>
            <w:color w:val="000000" w:themeColor="text1"/>
          </w:rPr>
          <w:t>2021</w:t>
        </w:r>
      </w:ins>
    </w:p>
    <w:p w14:paraId="1F742D6A" w14:textId="77777777" w:rsidR="00C7288E" w:rsidRPr="00601154" w:rsidRDefault="00C7288E" w:rsidP="00C7288E">
      <w:pPr>
        <w:spacing w:line="360" w:lineRule="auto"/>
        <w:rPr>
          <w:ins w:id="970" w:author="Eyal Trabelsi" w:date="2021-10-16T09:56:00Z"/>
          <w:rFonts w:asciiTheme="majorBidi" w:hAnsiTheme="majorBidi" w:cstheme="majorBidi"/>
          <w:b/>
          <w:bCs/>
          <w:color w:val="FF0000"/>
        </w:rPr>
      </w:pPr>
    </w:p>
    <w:p w14:paraId="780AFE76" w14:textId="77777777" w:rsidR="00C7288E" w:rsidRPr="00C7288E" w:rsidRDefault="00C7288E" w:rsidP="007D5F7F">
      <w:pPr>
        <w:spacing w:line="360" w:lineRule="auto"/>
        <w:rPr>
          <w:rFonts w:asciiTheme="majorBidi" w:hAnsiTheme="majorBidi" w:cstheme="majorBidi"/>
          <w:color w:val="000000" w:themeColor="text1"/>
          <w:lang w:val="en-GB"/>
          <w:rPrChange w:id="971" w:author="Eyal Trabelsi" w:date="2021-10-16T09:56:00Z">
            <w:rPr>
              <w:rFonts w:asciiTheme="majorBidi" w:hAnsiTheme="majorBidi" w:cstheme="majorBidi"/>
              <w:color w:val="000000" w:themeColor="text1"/>
            </w:rPr>
          </w:rPrChange>
        </w:rPr>
      </w:pPr>
    </w:p>
    <w:sectPr w:rsidR="00C7288E" w:rsidRPr="00C7288E" w:rsidSect="00111247">
      <w:footerReference w:type="even" r:id="rId98"/>
      <w:footerReference w:type="default" r:id="rId99"/>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Ehud Gudes" w:date="2021-09-13T12:40:00Z" w:initials="EG">
    <w:p w14:paraId="095A6E01" w14:textId="1D41345B" w:rsidR="009F213E" w:rsidRPr="00AC68E0" w:rsidRDefault="009F213E">
      <w:pPr>
        <w:pStyle w:val="CommentText"/>
      </w:pPr>
      <w:r>
        <w:rPr>
          <w:rStyle w:val="CommentReference"/>
        </w:rPr>
        <w:annotationRef/>
      </w:r>
      <w:r>
        <w:t>You call it chapter, so use chapter…</w:t>
      </w:r>
    </w:p>
  </w:comment>
  <w:comment w:id="7" w:author="Eyal Trabelsi" w:date="2021-10-09T10:02:00Z" w:initials="ET">
    <w:p w14:paraId="3893DBCB" w14:textId="1B63D064" w:rsidR="009C2CA3" w:rsidRDefault="009C2CA3">
      <w:pPr>
        <w:pStyle w:val="CommentText"/>
      </w:pPr>
      <w:r>
        <w:rPr>
          <w:rStyle w:val="CommentReference"/>
        </w:rPr>
        <w:annotationRef/>
      </w:r>
    </w:p>
  </w:comment>
  <w:comment w:id="37" w:author="Ehud Gudes" w:date="2021-09-13T13:30:00Z" w:initials="EG">
    <w:p w14:paraId="3E78A25B" w14:textId="72FB437E" w:rsidR="009F213E" w:rsidRPr="00995874" w:rsidRDefault="009F213E">
      <w:pPr>
        <w:pStyle w:val="CommentText"/>
      </w:pPr>
      <w:r>
        <w:rPr>
          <w:rStyle w:val="CommentReference"/>
        </w:rPr>
        <w:annotationRef/>
      </w:r>
      <w:r>
        <w:t>Figure is blurred, need to enlarge it</w:t>
      </w:r>
    </w:p>
  </w:comment>
  <w:comment w:id="48" w:author="Ehud Gudes" w:date="2021-09-13T13:39:00Z" w:initials="EG">
    <w:p w14:paraId="19A919D3" w14:textId="29CE7EC5" w:rsidR="009F213E" w:rsidRPr="005C3906" w:rsidRDefault="009F213E">
      <w:pPr>
        <w:pStyle w:val="CommentText"/>
      </w:pPr>
      <w:r>
        <w:rPr>
          <w:rStyle w:val="CommentReference"/>
        </w:rPr>
        <w:annotationRef/>
      </w:r>
      <w:r>
        <w:t>Figure is not clear, enlarge it</w:t>
      </w:r>
    </w:p>
  </w:comment>
  <w:comment w:id="49" w:author="Eyal Trabelsi" w:date="2021-10-09T10:50:00Z" w:initials="ET">
    <w:p w14:paraId="1A8FD0D9" w14:textId="77777777" w:rsidR="00B73767" w:rsidRDefault="00B73767" w:rsidP="00B73767">
      <w:pPr>
        <w:pStyle w:val="CommentText"/>
      </w:pPr>
      <w:r>
        <w:rPr>
          <w:rStyle w:val="CommentReference"/>
        </w:rPr>
        <w:annotationRef/>
      </w:r>
      <w:r>
        <w:t xml:space="preserve">We </w:t>
      </w:r>
      <w:proofErr w:type="spellStart"/>
      <w:r>
        <w:t>disccused</w:t>
      </w:r>
      <w:proofErr w:type="spellEnd"/>
      <w:r>
        <w:t xml:space="preserve"> it, </w:t>
      </w:r>
      <w:proofErr w:type="spellStart"/>
      <w:r>
        <w:t>its</w:t>
      </w:r>
      <w:proofErr w:type="spellEnd"/>
      <w:r>
        <w:t xml:space="preserve"> from an article and hard to reproduce</w:t>
      </w:r>
    </w:p>
    <w:p w14:paraId="722094A3" w14:textId="42FDB830" w:rsidR="00B771F5" w:rsidRDefault="00B771F5" w:rsidP="00B73767">
      <w:pPr>
        <w:pStyle w:val="CommentText"/>
      </w:pPr>
    </w:p>
  </w:comment>
  <w:comment w:id="83" w:author="Ehud Gudes" w:date="2021-09-19T18:12:00Z" w:initials="EG">
    <w:p w14:paraId="64F76CB5" w14:textId="3E48C9B6" w:rsidR="009F213E" w:rsidRDefault="009F213E">
      <w:pPr>
        <w:pStyle w:val="CommentText"/>
      </w:pPr>
      <w:r>
        <w:rPr>
          <w:rStyle w:val="CommentReference"/>
        </w:rPr>
        <w:annotationRef/>
      </w:r>
      <w:r>
        <w:t>Need to show here an outline of the parsing algorithm' saying that a full algorithm is given with the detailed example</w:t>
      </w:r>
    </w:p>
  </w:comment>
  <w:comment w:id="177" w:author="Ehud Gudes" w:date="2021-09-19T18:39:00Z" w:initials="EG">
    <w:p w14:paraId="3B8C69AA" w14:textId="5D2CDF95" w:rsidR="009F213E" w:rsidRDefault="009F213E">
      <w:pPr>
        <w:pStyle w:val="CommentText"/>
      </w:pPr>
      <w:r>
        <w:rPr>
          <w:rStyle w:val="CommentReference"/>
        </w:rPr>
        <w:annotationRef/>
      </w:r>
      <w:r>
        <w:t>Not clear what the purpose of steps 4,5,6</w:t>
      </w:r>
    </w:p>
  </w:comment>
  <w:comment w:id="197" w:author="Ehud Gudes" w:date="2021-09-21T14:41:00Z" w:initials="EG">
    <w:p w14:paraId="11E52A3F" w14:textId="4E24CA22" w:rsidR="009F213E" w:rsidRDefault="009F213E">
      <w:pPr>
        <w:pStyle w:val="CommentText"/>
      </w:pPr>
      <w:r>
        <w:rPr>
          <w:rStyle w:val="CommentReference"/>
        </w:rPr>
        <w:annotationRef/>
      </w:r>
      <w:r>
        <w:t>Indicate which node-id it is in each step</w:t>
      </w:r>
    </w:p>
  </w:comment>
  <w:comment w:id="251" w:author="Ehud Gudes" w:date="2021-09-21T14:51:00Z" w:initials="EG">
    <w:p w14:paraId="70C33F1A" w14:textId="4BFD26DA" w:rsidR="009F213E" w:rsidRDefault="009F213E">
      <w:pPr>
        <w:pStyle w:val="CommentText"/>
      </w:pPr>
      <w:r>
        <w:rPr>
          <w:rStyle w:val="CommentReference"/>
        </w:rPr>
        <w:annotationRef/>
      </w:r>
      <w:r>
        <w:t>Can you put numbers on the diagram so we could see the exact times on the diagrams?</w:t>
      </w:r>
    </w:p>
  </w:comment>
  <w:comment w:id="252" w:author="Ehud Gudes" w:date="2021-09-21T14:53:00Z" w:initials="EG">
    <w:p w14:paraId="07393C9C" w14:textId="77777777" w:rsidR="009F213E" w:rsidRDefault="009F213E">
      <w:pPr>
        <w:pStyle w:val="CommentText"/>
      </w:pPr>
      <w:r>
        <w:rPr>
          <w:rStyle w:val="CommentReference"/>
        </w:rPr>
        <w:annotationRef/>
      </w:r>
      <w:r>
        <w:t xml:space="preserve">Not clear to me what is duplicated here, TITLE is </w:t>
      </w:r>
      <w:proofErr w:type="gramStart"/>
      <w:r>
        <w:t>unique</w:t>
      </w:r>
      <w:proofErr w:type="gramEnd"/>
      <w:r>
        <w:t xml:space="preserve"> I think…</w:t>
      </w:r>
    </w:p>
    <w:p w14:paraId="27C98F4E" w14:textId="238AE536" w:rsidR="009F213E" w:rsidRDefault="009F213E">
      <w:pPr>
        <w:pStyle w:val="CommentText"/>
      </w:pPr>
      <w:r>
        <w:t>Maybe you need to explain this to me…</w:t>
      </w:r>
    </w:p>
  </w:comment>
  <w:comment w:id="281" w:author="Ehud Gudes" w:date="2021-09-27T13:04:00Z" w:initials="EG">
    <w:p w14:paraId="66EB1590" w14:textId="6BB0C623" w:rsidR="009F213E" w:rsidRDefault="009F213E">
      <w:pPr>
        <w:pStyle w:val="CommentText"/>
      </w:pPr>
      <w:r>
        <w:rPr>
          <w:rStyle w:val="CommentReference"/>
        </w:rPr>
        <w:annotationRef/>
      </w:r>
      <w:r>
        <w:rPr>
          <w:rFonts w:hint="cs"/>
          <w:rtl/>
        </w:rPr>
        <w:t>שוב מספר האלגוריתם שגוי</w:t>
      </w:r>
    </w:p>
  </w:comment>
  <w:comment w:id="293" w:author="Ehud Gudes" w:date="2021-09-27T13:05:00Z" w:initials="EG">
    <w:p w14:paraId="11D62F98" w14:textId="4352F733" w:rsidR="009F213E" w:rsidRDefault="009F213E">
      <w:pPr>
        <w:pStyle w:val="CommentText"/>
        <w:rPr>
          <w:rtl/>
        </w:rPr>
      </w:pPr>
      <w:r>
        <w:rPr>
          <w:rStyle w:val="CommentReference"/>
        </w:rPr>
        <w:annotationRef/>
      </w:r>
      <w:r>
        <w:rPr>
          <w:rFonts w:hint="cs"/>
          <w:rtl/>
        </w:rPr>
        <w:t>תסביר בקצרה מה חדש כאן</w:t>
      </w:r>
    </w:p>
  </w:comment>
  <w:comment w:id="320" w:author="Ehud Gudes" w:date="2021-09-27T13:23:00Z" w:initials="EG">
    <w:p w14:paraId="3884EF77" w14:textId="77777777" w:rsidR="006D3529" w:rsidRDefault="006D3529">
      <w:pPr>
        <w:pStyle w:val="CommentText"/>
      </w:pPr>
      <w:r>
        <w:rPr>
          <w:rStyle w:val="CommentReference"/>
        </w:rPr>
        <w:annotationRef/>
      </w:r>
      <w:r>
        <w:rPr>
          <w:rFonts w:hint="cs"/>
          <w:rtl/>
        </w:rPr>
        <w:t xml:space="preserve">בכל כנס צריך לשים </w:t>
      </w:r>
    </w:p>
    <w:p w14:paraId="69AD9334" w14:textId="18BD70CA" w:rsidR="006D3529" w:rsidRDefault="006D3529">
      <w:pPr>
        <w:pStyle w:val="CommentText"/>
      </w:pPr>
      <w:r>
        <w:t>Proceedings of</w:t>
      </w:r>
    </w:p>
  </w:comment>
  <w:comment w:id="326" w:author="Ehud Gudes" w:date="2021-09-27T13:24:00Z" w:initials="EG">
    <w:p w14:paraId="7A2E0E49" w14:textId="77777777" w:rsidR="006D3529" w:rsidRDefault="006D3529">
      <w:pPr>
        <w:pStyle w:val="CommentText"/>
      </w:pPr>
      <w:r>
        <w:rPr>
          <w:rStyle w:val="CommentReference"/>
        </w:rPr>
        <w:annotationRef/>
      </w:r>
      <w:r>
        <w:rPr>
          <w:rFonts w:hint="cs"/>
          <w:rtl/>
        </w:rPr>
        <w:t xml:space="preserve">למאמרים אקדמיים לא צריך </w:t>
      </w:r>
    </w:p>
    <w:p w14:paraId="3590F596" w14:textId="685330AF" w:rsidR="006D3529" w:rsidRDefault="006D3529">
      <w:pPr>
        <w:pStyle w:val="CommentText"/>
        <w:rPr>
          <w:rtl/>
        </w:rPr>
      </w:pPr>
      <w:r>
        <w:t>DOI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5A6E01" w15:done="0"/>
  <w15:commentEx w15:paraId="3893DBCB" w15:paraIdParent="095A6E01" w15:done="0"/>
  <w15:commentEx w15:paraId="3E78A25B" w15:done="1"/>
  <w15:commentEx w15:paraId="19A919D3" w15:done="1"/>
  <w15:commentEx w15:paraId="722094A3" w15:paraIdParent="19A919D3" w15:done="0"/>
  <w15:commentEx w15:paraId="64F76CB5" w15:done="0"/>
  <w15:commentEx w15:paraId="3B8C69AA" w15:done="0"/>
  <w15:commentEx w15:paraId="11E52A3F" w15:done="0"/>
  <w15:commentEx w15:paraId="70C33F1A" w15:done="0"/>
  <w15:commentEx w15:paraId="27C98F4E" w15:done="0"/>
  <w15:commentEx w15:paraId="66EB1590" w15:done="0"/>
  <w15:commentEx w15:paraId="11D62F98" w15:done="0"/>
  <w15:commentEx w15:paraId="69AD9334" w15:done="0"/>
  <w15:commentEx w15:paraId="3590F5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55C91" w16cex:dateUtc="2021-09-13T09:40:00Z"/>
  <w16cex:commentExtensible w16cex:durableId="250BE72D" w16cex:dateUtc="2021-10-09T07:02:00Z"/>
  <w16cex:commentExtensible w16cex:durableId="25055C94" w16cex:dateUtc="2021-09-13T10:30:00Z"/>
  <w16cex:commentExtensible w16cex:durableId="25055C95" w16cex:dateUtc="2021-09-13T10:39:00Z"/>
  <w16cex:commentExtensible w16cex:durableId="250BF28C" w16cex:dateUtc="2021-10-09T07:50:00Z"/>
  <w16cex:commentExtensible w16cex:durableId="25055C97" w16cex:dateUtc="2021-09-19T15:12:00Z"/>
  <w16cex:commentExtensible w16cex:durableId="25055C9F" w16cex:dateUtc="2021-09-19T15:39:00Z"/>
  <w16cex:commentExtensible w16cex:durableId="25055CA1" w16cex:dateUtc="2021-09-21T11:41:00Z"/>
  <w16cex:commentExtensible w16cex:durableId="25055CA5" w16cex:dateUtc="2021-09-21T11:51:00Z"/>
  <w16cex:commentExtensible w16cex:durableId="25055CA6" w16cex:dateUtc="2021-09-21T11:53:00Z"/>
  <w16cex:commentExtensible w16cex:durableId="25055CAB" w16cex:dateUtc="2021-09-27T10:04:00Z"/>
  <w16cex:commentExtensible w16cex:durableId="25055CAD" w16cex:dateUtc="2021-09-27T10:05:00Z"/>
  <w16cex:commentExtensible w16cex:durableId="25055CB0" w16cex:dateUtc="2021-09-27T10:23:00Z"/>
  <w16cex:commentExtensible w16cex:durableId="25055CB1" w16cex:dateUtc="2021-09-27T10: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5A6E01" w16cid:durableId="25055C91"/>
  <w16cid:commentId w16cid:paraId="3893DBCB" w16cid:durableId="250BE72D"/>
  <w16cid:commentId w16cid:paraId="3E78A25B" w16cid:durableId="25055C94"/>
  <w16cid:commentId w16cid:paraId="19A919D3" w16cid:durableId="25055C95"/>
  <w16cid:commentId w16cid:paraId="722094A3" w16cid:durableId="250BF28C"/>
  <w16cid:commentId w16cid:paraId="64F76CB5" w16cid:durableId="25055C97"/>
  <w16cid:commentId w16cid:paraId="3B8C69AA" w16cid:durableId="25055C9F"/>
  <w16cid:commentId w16cid:paraId="11E52A3F" w16cid:durableId="25055CA1"/>
  <w16cid:commentId w16cid:paraId="70C33F1A" w16cid:durableId="25055CA5"/>
  <w16cid:commentId w16cid:paraId="27C98F4E" w16cid:durableId="25055CA6"/>
  <w16cid:commentId w16cid:paraId="66EB1590" w16cid:durableId="25055CAB"/>
  <w16cid:commentId w16cid:paraId="11D62F98" w16cid:durableId="25055CAD"/>
  <w16cid:commentId w16cid:paraId="69AD9334" w16cid:durableId="25055CB0"/>
  <w16cid:commentId w16cid:paraId="3590F596" w16cid:durableId="25055C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19FE1" w14:textId="77777777" w:rsidR="00644CD6" w:rsidRDefault="00644CD6" w:rsidP="00E42F6C">
      <w:r>
        <w:separator/>
      </w:r>
    </w:p>
  </w:endnote>
  <w:endnote w:type="continuationSeparator" w:id="0">
    <w:p w14:paraId="1A93483E" w14:textId="77777777" w:rsidR="00644CD6" w:rsidRDefault="00644CD6" w:rsidP="00E42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avid">
    <w:panose1 w:val="020E0502060401010101"/>
    <w:charset w:val="B1"/>
    <w:family w:val="swiss"/>
    <w:pitch w:val="variable"/>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avid Libre">
    <w:altName w:val="Calibri"/>
    <w:panose1 w:val="020B0604020202020204"/>
    <w:charset w:val="00"/>
    <w:family w:val="auto"/>
    <w:pitch w:val="default"/>
  </w:font>
  <w:font w:name="Helvetica Neue">
    <w:altName w:val="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45825879"/>
      <w:docPartObj>
        <w:docPartGallery w:val="Page Numbers (Bottom of Page)"/>
        <w:docPartUnique/>
      </w:docPartObj>
    </w:sdtPr>
    <w:sdtEndPr>
      <w:rPr>
        <w:rStyle w:val="PageNumber"/>
      </w:rPr>
    </w:sdtEndPr>
    <w:sdtContent>
      <w:p w14:paraId="655F2CF5" w14:textId="08539A2B" w:rsidR="009F213E" w:rsidRDefault="009F213E" w:rsidP="009B189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89D93A" w14:textId="77777777" w:rsidR="009F213E" w:rsidRDefault="009F21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8387236"/>
      <w:docPartObj>
        <w:docPartGallery w:val="Page Numbers (Bottom of Page)"/>
        <w:docPartUnique/>
      </w:docPartObj>
    </w:sdtPr>
    <w:sdtEndPr>
      <w:rPr>
        <w:rStyle w:val="PageNumber"/>
      </w:rPr>
    </w:sdtEndPr>
    <w:sdtContent>
      <w:p w14:paraId="7D3E5E8C" w14:textId="77A7B2A2" w:rsidR="009F213E" w:rsidRDefault="009F213E" w:rsidP="009B189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6D3529">
          <w:rPr>
            <w:rStyle w:val="PageNumber"/>
            <w:noProof/>
          </w:rPr>
          <w:t>89</w:t>
        </w:r>
        <w:r>
          <w:rPr>
            <w:rStyle w:val="PageNumber"/>
          </w:rPr>
          <w:fldChar w:fldCharType="end"/>
        </w:r>
      </w:p>
    </w:sdtContent>
  </w:sdt>
  <w:p w14:paraId="20FF4D1F" w14:textId="77777777" w:rsidR="009F213E" w:rsidRDefault="009F21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FA3EA" w14:textId="77777777" w:rsidR="00644CD6" w:rsidRDefault="00644CD6" w:rsidP="00E42F6C">
      <w:r>
        <w:separator/>
      </w:r>
    </w:p>
  </w:footnote>
  <w:footnote w:type="continuationSeparator" w:id="0">
    <w:p w14:paraId="7EEA2505" w14:textId="77777777" w:rsidR="00644CD6" w:rsidRDefault="00644CD6" w:rsidP="00E42F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4C071D5"/>
    <w:multiLevelType w:val="hybridMultilevel"/>
    <w:tmpl w:val="812CE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F831C9"/>
    <w:multiLevelType w:val="hybridMultilevel"/>
    <w:tmpl w:val="58D6A2C6"/>
    <w:lvl w:ilvl="0" w:tplc="04090019">
      <w:start w:val="1"/>
      <w:numFmt w:val="lowerLetter"/>
      <w:lvlText w:val="%1."/>
      <w:lvlJc w:val="left"/>
      <w:pPr>
        <w:ind w:left="1440" w:hanging="360"/>
      </w:pPr>
      <w:rPr>
        <w:rFonts w:hint="default"/>
        <w:b w:val="0"/>
        <w:color w:val="auto"/>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64E052F"/>
    <w:multiLevelType w:val="hybridMultilevel"/>
    <w:tmpl w:val="FDC03BC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012AF7"/>
    <w:multiLevelType w:val="hybridMultilevel"/>
    <w:tmpl w:val="FE583A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9232742"/>
    <w:multiLevelType w:val="hybridMultilevel"/>
    <w:tmpl w:val="A02AF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71AFA"/>
    <w:multiLevelType w:val="hybridMultilevel"/>
    <w:tmpl w:val="3FCA80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3304CA"/>
    <w:multiLevelType w:val="hybridMultilevel"/>
    <w:tmpl w:val="16ECCB9E"/>
    <w:lvl w:ilvl="0" w:tplc="FB1283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921C65"/>
    <w:multiLevelType w:val="hybridMultilevel"/>
    <w:tmpl w:val="0D049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7F7728"/>
    <w:multiLevelType w:val="hybridMultilevel"/>
    <w:tmpl w:val="190E860E"/>
    <w:lvl w:ilvl="0" w:tplc="04090019">
      <w:start w:val="1"/>
      <w:numFmt w:val="lowerLetter"/>
      <w:lvlText w:val="%1."/>
      <w:lvlJc w:val="left"/>
      <w:pPr>
        <w:ind w:left="1440" w:hanging="360"/>
      </w:pPr>
      <w:rPr>
        <w:rFonts w:hint="default"/>
        <w:b w:val="0"/>
        <w:color w:val="auto"/>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2920BB1"/>
    <w:multiLevelType w:val="multilevel"/>
    <w:tmpl w:val="73782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B62CED"/>
    <w:multiLevelType w:val="hybridMultilevel"/>
    <w:tmpl w:val="7D1AE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60401B"/>
    <w:multiLevelType w:val="hybridMultilevel"/>
    <w:tmpl w:val="070EF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BB7607"/>
    <w:multiLevelType w:val="multilevel"/>
    <w:tmpl w:val="FE0802E8"/>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Theme="majorBidi" w:eastAsiaTheme="minorHAnsi" w:hAnsiTheme="majorBidi" w:cstheme="majorBid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830619"/>
    <w:multiLevelType w:val="multilevel"/>
    <w:tmpl w:val="3064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033700"/>
    <w:multiLevelType w:val="hybridMultilevel"/>
    <w:tmpl w:val="91B4166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8" w15:restartNumberingAfterBreak="0">
    <w:nsid w:val="28A330A3"/>
    <w:multiLevelType w:val="hybridMultilevel"/>
    <w:tmpl w:val="4E6E4F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2A220A30"/>
    <w:multiLevelType w:val="hybridMultilevel"/>
    <w:tmpl w:val="255A7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90159C"/>
    <w:multiLevelType w:val="hybridMultilevel"/>
    <w:tmpl w:val="E90E6DFC"/>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EE84D636">
      <w:start w:val="75"/>
      <w:numFmt w:val="decimal"/>
      <w:lvlText w:val="%3"/>
      <w:lvlJc w:val="left"/>
      <w:pPr>
        <w:ind w:left="2340" w:hanging="360"/>
      </w:pPr>
      <w:rPr>
        <w:rFonts w:hint="default"/>
        <w:b/>
        <w:color w:val="000000" w:themeColor="text1"/>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944BB7"/>
    <w:multiLevelType w:val="hybridMultilevel"/>
    <w:tmpl w:val="FD983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EA40A9"/>
    <w:multiLevelType w:val="hybridMultilevel"/>
    <w:tmpl w:val="91944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7352A1"/>
    <w:multiLevelType w:val="hybridMultilevel"/>
    <w:tmpl w:val="5500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6C7DF3"/>
    <w:multiLevelType w:val="hybridMultilevel"/>
    <w:tmpl w:val="382425DE"/>
    <w:lvl w:ilvl="0" w:tplc="BABC5DF0">
      <w:numFmt w:val="bullet"/>
      <w:lvlText w:val="-"/>
      <w:lvlJc w:val="left"/>
      <w:pPr>
        <w:ind w:left="1080" w:hanging="360"/>
      </w:pPr>
      <w:rPr>
        <w:rFonts w:ascii="David" w:eastAsia="Times New Roman" w:hAnsi="David" w:cs="David"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6755845"/>
    <w:multiLevelType w:val="hybridMultilevel"/>
    <w:tmpl w:val="18D4DB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7E34056"/>
    <w:multiLevelType w:val="hybridMultilevel"/>
    <w:tmpl w:val="E27C6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CA0B05"/>
    <w:multiLevelType w:val="hybridMultilevel"/>
    <w:tmpl w:val="DFA69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9178C3"/>
    <w:multiLevelType w:val="hybridMultilevel"/>
    <w:tmpl w:val="3A1A4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6D0D74"/>
    <w:multiLevelType w:val="hybridMultilevel"/>
    <w:tmpl w:val="A7AC0A3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103670"/>
    <w:multiLevelType w:val="hybridMultilevel"/>
    <w:tmpl w:val="6262E7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590CF8"/>
    <w:multiLevelType w:val="hybridMultilevel"/>
    <w:tmpl w:val="71F8A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E355C9"/>
    <w:multiLevelType w:val="hybridMultilevel"/>
    <w:tmpl w:val="74AEC144"/>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F146584"/>
    <w:multiLevelType w:val="hybridMultilevel"/>
    <w:tmpl w:val="6C0EE4A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2CF2477"/>
    <w:multiLevelType w:val="hybridMultilevel"/>
    <w:tmpl w:val="276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367B09"/>
    <w:multiLevelType w:val="hybridMultilevel"/>
    <w:tmpl w:val="B1E06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2709D1"/>
    <w:multiLevelType w:val="hybridMultilevel"/>
    <w:tmpl w:val="AB045A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37" w15:restartNumberingAfterBreak="0">
    <w:nsid w:val="5CE63C39"/>
    <w:multiLevelType w:val="hybridMultilevel"/>
    <w:tmpl w:val="129AE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EF59BB"/>
    <w:multiLevelType w:val="hybridMultilevel"/>
    <w:tmpl w:val="482E7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E801B0"/>
    <w:multiLevelType w:val="hybridMultilevel"/>
    <w:tmpl w:val="BA2225A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9F52D3D"/>
    <w:multiLevelType w:val="hybridMultilevel"/>
    <w:tmpl w:val="879E579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10C33F2"/>
    <w:multiLevelType w:val="hybridMultilevel"/>
    <w:tmpl w:val="F9664314"/>
    <w:lvl w:ilvl="0" w:tplc="0409000F">
      <w:start w:val="1"/>
      <w:numFmt w:val="decimal"/>
      <w:lvlText w:val="%1."/>
      <w:lvlJc w:val="left"/>
      <w:pPr>
        <w:ind w:left="720" w:hanging="360"/>
      </w:pPr>
      <w:rPr>
        <w:rFonts w:hint="default"/>
        <w:b w:val="0"/>
        <w:color w:val="auto"/>
      </w:rPr>
    </w:lvl>
    <w:lvl w:ilvl="1" w:tplc="B74C5932">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372CB1"/>
    <w:multiLevelType w:val="hybridMultilevel"/>
    <w:tmpl w:val="6EC01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580067"/>
    <w:multiLevelType w:val="hybridMultilevel"/>
    <w:tmpl w:val="40463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AD7F76"/>
    <w:multiLevelType w:val="hybridMultilevel"/>
    <w:tmpl w:val="0630B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C662BF"/>
    <w:multiLevelType w:val="hybridMultilevel"/>
    <w:tmpl w:val="F7CCE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165F57"/>
    <w:multiLevelType w:val="hybridMultilevel"/>
    <w:tmpl w:val="6E08B36A"/>
    <w:lvl w:ilvl="0" w:tplc="DC3EDA5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A40611"/>
    <w:multiLevelType w:val="hybridMultilevel"/>
    <w:tmpl w:val="C224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8"/>
  </w:num>
  <w:num w:numId="4">
    <w:abstractNumId w:val="42"/>
  </w:num>
  <w:num w:numId="5">
    <w:abstractNumId w:val="25"/>
  </w:num>
  <w:num w:numId="6">
    <w:abstractNumId w:val="45"/>
  </w:num>
  <w:num w:numId="7">
    <w:abstractNumId w:val="46"/>
  </w:num>
  <w:num w:numId="8">
    <w:abstractNumId w:val="47"/>
  </w:num>
  <w:num w:numId="9">
    <w:abstractNumId w:val="41"/>
  </w:num>
  <w:num w:numId="10">
    <w:abstractNumId w:val="21"/>
  </w:num>
  <w:num w:numId="11">
    <w:abstractNumId w:val="31"/>
  </w:num>
  <w:num w:numId="12">
    <w:abstractNumId w:val="19"/>
  </w:num>
  <w:num w:numId="13">
    <w:abstractNumId w:val="28"/>
  </w:num>
  <w:num w:numId="14">
    <w:abstractNumId w:val="23"/>
  </w:num>
  <w:num w:numId="15">
    <w:abstractNumId w:val="13"/>
  </w:num>
  <w:num w:numId="16">
    <w:abstractNumId w:val="17"/>
  </w:num>
  <w:num w:numId="17">
    <w:abstractNumId w:val="37"/>
  </w:num>
  <w:num w:numId="18">
    <w:abstractNumId w:val="24"/>
  </w:num>
  <w:num w:numId="19">
    <w:abstractNumId w:val="39"/>
  </w:num>
  <w:num w:numId="20">
    <w:abstractNumId w:val="11"/>
  </w:num>
  <w:num w:numId="21">
    <w:abstractNumId w:val="20"/>
  </w:num>
  <w:num w:numId="22">
    <w:abstractNumId w:val="4"/>
  </w:num>
  <w:num w:numId="23">
    <w:abstractNumId w:val="32"/>
  </w:num>
  <w:num w:numId="24">
    <w:abstractNumId w:val="44"/>
  </w:num>
  <w:num w:numId="25">
    <w:abstractNumId w:val="8"/>
  </w:num>
  <w:num w:numId="26">
    <w:abstractNumId w:val="12"/>
  </w:num>
  <w:num w:numId="27">
    <w:abstractNumId w:val="26"/>
  </w:num>
  <w:num w:numId="28">
    <w:abstractNumId w:val="38"/>
  </w:num>
  <w:num w:numId="29">
    <w:abstractNumId w:val="14"/>
  </w:num>
  <w:num w:numId="30">
    <w:abstractNumId w:val="35"/>
  </w:num>
  <w:num w:numId="31">
    <w:abstractNumId w:val="6"/>
  </w:num>
  <w:num w:numId="32">
    <w:abstractNumId w:val="10"/>
  </w:num>
  <w:num w:numId="33">
    <w:abstractNumId w:val="36"/>
  </w:num>
  <w:num w:numId="34">
    <w:abstractNumId w:val="29"/>
  </w:num>
  <w:num w:numId="35">
    <w:abstractNumId w:val="7"/>
  </w:num>
  <w:num w:numId="36">
    <w:abstractNumId w:val="27"/>
  </w:num>
  <w:num w:numId="37">
    <w:abstractNumId w:val="43"/>
  </w:num>
  <w:num w:numId="38">
    <w:abstractNumId w:val="9"/>
  </w:num>
  <w:num w:numId="39">
    <w:abstractNumId w:val="3"/>
  </w:num>
  <w:num w:numId="40">
    <w:abstractNumId w:val="34"/>
  </w:num>
  <w:num w:numId="41">
    <w:abstractNumId w:val="22"/>
  </w:num>
  <w:num w:numId="42">
    <w:abstractNumId w:val="30"/>
  </w:num>
  <w:num w:numId="43">
    <w:abstractNumId w:val="0"/>
  </w:num>
  <w:num w:numId="44">
    <w:abstractNumId w:val="1"/>
  </w:num>
  <w:num w:numId="45">
    <w:abstractNumId w:val="2"/>
  </w:num>
  <w:num w:numId="46">
    <w:abstractNumId w:val="16"/>
  </w:num>
  <w:num w:numId="47">
    <w:abstractNumId w:val="33"/>
  </w:num>
  <w:num w:numId="48">
    <w:abstractNumId w:val="40"/>
  </w:num>
  <w:numIdMacAtCleanup w:val="4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yal Trabelsi">
    <w15:presenceInfo w15:providerId="AD" w15:userId="S::eyal.t@bigabid.onmicrosoft.com::6b225106-696c-45f3-a174-c2db0a0c3ccd"/>
  </w15:person>
  <w15:person w15:author="Ehud Gudes">
    <w15:presenceInfo w15:providerId="AD" w15:userId="S-1-5-21-1630985990-3635523436-2116623660-56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750A"/>
    <w:rsid w:val="00001222"/>
    <w:rsid w:val="00002515"/>
    <w:rsid w:val="000031F7"/>
    <w:rsid w:val="000041BD"/>
    <w:rsid w:val="0000580A"/>
    <w:rsid w:val="00006251"/>
    <w:rsid w:val="00006900"/>
    <w:rsid w:val="00023732"/>
    <w:rsid w:val="00026987"/>
    <w:rsid w:val="00030D6E"/>
    <w:rsid w:val="00031EA2"/>
    <w:rsid w:val="00032B8D"/>
    <w:rsid w:val="000351A3"/>
    <w:rsid w:val="000372C2"/>
    <w:rsid w:val="00037B34"/>
    <w:rsid w:val="00037D65"/>
    <w:rsid w:val="00046133"/>
    <w:rsid w:val="00047424"/>
    <w:rsid w:val="000516E9"/>
    <w:rsid w:val="000529A4"/>
    <w:rsid w:val="00056B16"/>
    <w:rsid w:val="000574EB"/>
    <w:rsid w:val="00063FB3"/>
    <w:rsid w:val="0006568D"/>
    <w:rsid w:val="000663CA"/>
    <w:rsid w:val="000668BB"/>
    <w:rsid w:val="000678AD"/>
    <w:rsid w:val="00070028"/>
    <w:rsid w:val="00073160"/>
    <w:rsid w:val="00080997"/>
    <w:rsid w:val="000817D5"/>
    <w:rsid w:val="00081C15"/>
    <w:rsid w:val="000827CF"/>
    <w:rsid w:val="00085316"/>
    <w:rsid w:val="00085C88"/>
    <w:rsid w:val="0009284B"/>
    <w:rsid w:val="0009750A"/>
    <w:rsid w:val="000976C5"/>
    <w:rsid w:val="000A7A7B"/>
    <w:rsid w:val="000B2A62"/>
    <w:rsid w:val="000B41FD"/>
    <w:rsid w:val="000B4D82"/>
    <w:rsid w:val="000B7BBE"/>
    <w:rsid w:val="000C16C4"/>
    <w:rsid w:val="000C18F5"/>
    <w:rsid w:val="000C3234"/>
    <w:rsid w:val="000C323C"/>
    <w:rsid w:val="000D0241"/>
    <w:rsid w:val="000D12FF"/>
    <w:rsid w:val="000D6170"/>
    <w:rsid w:val="000D6C9F"/>
    <w:rsid w:val="000E0695"/>
    <w:rsid w:val="000E23DA"/>
    <w:rsid w:val="000E3944"/>
    <w:rsid w:val="000E6FB4"/>
    <w:rsid w:val="000F312C"/>
    <w:rsid w:val="000F3E0F"/>
    <w:rsid w:val="000F3FF0"/>
    <w:rsid w:val="00101385"/>
    <w:rsid w:val="00101B42"/>
    <w:rsid w:val="00101DD7"/>
    <w:rsid w:val="00101DE0"/>
    <w:rsid w:val="00103F33"/>
    <w:rsid w:val="0010539F"/>
    <w:rsid w:val="00105DDA"/>
    <w:rsid w:val="00111247"/>
    <w:rsid w:val="0011185B"/>
    <w:rsid w:val="0011413F"/>
    <w:rsid w:val="00114B69"/>
    <w:rsid w:val="00120D94"/>
    <w:rsid w:val="00123BFB"/>
    <w:rsid w:val="00124DE7"/>
    <w:rsid w:val="0013128D"/>
    <w:rsid w:val="00131DCD"/>
    <w:rsid w:val="001408AC"/>
    <w:rsid w:val="00141831"/>
    <w:rsid w:val="00142AD2"/>
    <w:rsid w:val="001435A4"/>
    <w:rsid w:val="001459EA"/>
    <w:rsid w:val="001464E4"/>
    <w:rsid w:val="0014750A"/>
    <w:rsid w:val="001478CB"/>
    <w:rsid w:val="001517B7"/>
    <w:rsid w:val="00163FE7"/>
    <w:rsid w:val="00164323"/>
    <w:rsid w:val="00164A36"/>
    <w:rsid w:val="00165617"/>
    <w:rsid w:val="00166728"/>
    <w:rsid w:val="001759E4"/>
    <w:rsid w:val="00175C6B"/>
    <w:rsid w:val="001775BD"/>
    <w:rsid w:val="0018247A"/>
    <w:rsid w:val="00184DA4"/>
    <w:rsid w:val="00185466"/>
    <w:rsid w:val="001875C5"/>
    <w:rsid w:val="0019006E"/>
    <w:rsid w:val="001917FD"/>
    <w:rsid w:val="00196C05"/>
    <w:rsid w:val="001A0C04"/>
    <w:rsid w:val="001A206F"/>
    <w:rsid w:val="001A4A76"/>
    <w:rsid w:val="001A732E"/>
    <w:rsid w:val="001B0F6C"/>
    <w:rsid w:val="001B4827"/>
    <w:rsid w:val="001C157A"/>
    <w:rsid w:val="001C3391"/>
    <w:rsid w:val="001C3408"/>
    <w:rsid w:val="001C5BEE"/>
    <w:rsid w:val="001D0C60"/>
    <w:rsid w:val="001D1D28"/>
    <w:rsid w:val="001D24CA"/>
    <w:rsid w:val="001D3D56"/>
    <w:rsid w:val="001D4BF4"/>
    <w:rsid w:val="001E0914"/>
    <w:rsid w:val="001E1B31"/>
    <w:rsid w:val="001E40D4"/>
    <w:rsid w:val="001E4BF5"/>
    <w:rsid w:val="001E4BFE"/>
    <w:rsid w:val="001E4C44"/>
    <w:rsid w:val="001E643F"/>
    <w:rsid w:val="001F0359"/>
    <w:rsid w:val="001F05E8"/>
    <w:rsid w:val="001F1180"/>
    <w:rsid w:val="001F1823"/>
    <w:rsid w:val="001F39E9"/>
    <w:rsid w:val="001F3CFA"/>
    <w:rsid w:val="001F6C5A"/>
    <w:rsid w:val="001F7E31"/>
    <w:rsid w:val="00200F3C"/>
    <w:rsid w:val="0020178E"/>
    <w:rsid w:val="00206182"/>
    <w:rsid w:val="00207FC3"/>
    <w:rsid w:val="00210484"/>
    <w:rsid w:val="002114F1"/>
    <w:rsid w:val="002123DD"/>
    <w:rsid w:val="002125E9"/>
    <w:rsid w:val="00214086"/>
    <w:rsid w:val="00215901"/>
    <w:rsid w:val="002162C0"/>
    <w:rsid w:val="00216D4C"/>
    <w:rsid w:val="00217F8D"/>
    <w:rsid w:val="0022616A"/>
    <w:rsid w:val="00232BF0"/>
    <w:rsid w:val="00233A14"/>
    <w:rsid w:val="002342FE"/>
    <w:rsid w:val="00235B08"/>
    <w:rsid w:val="002363E8"/>
    <w:rsid w:val="00240450"/>
    <w:rsid w:val="00242F3C"/>
    <w:rsid w:val="0024363D"/>
    <w:rsid w:val="00243F0A"/>
    <w:rsid w:val="00245449"/>
    <w:rsid w:val="0024553D"/>
    <w:rsid w:val="00246A88"/>
    <w:rsid w:val="002470F2"/>
    <w:rsid w:val="00251900"/>
    <w:rsid w:val="00251E57"/>
    <w:rsid w:val="0025429A"/>
    <w:rsid w:val="00255B11"/>
    <w:rsid w:val="00257CAE"/>
    <w:rsid w:val="00261BEA"/>
    <w:rsid w:val="0026332D"/>
    <w:rsid w:val="002648B8"/>
    <w:rsid w:val="00266DD9"/>
    <w:rsid w:val="0026700F"/>
    <w:rsid w:val="002713CE"/>
    <w:rsid w:val="0027361D"/>
    <w:rsid w:val="00274B06"/>
    <w:rsid w:val="00275519"/>
    <w:rsid w:val="00275EC0"/>
    <w:rsid w:val="0027728D"/>
    <w:rsid w:val="0028427A"/>
    <w:rsid w:val="0029312B"/>
    <w:rsid w:val="0029746A"/>
    <w:rsid w:val="002A6B12"/>
    <w:rsid w:val="002B083B"/>
    <w:rsid w:val="002B1457"/>
    <w:rsid w:val="002C036B"/>
    <w:rsid w:val="002C6192"/>
    <w:rsid w:val="002C6816"/>
    <w:rsid w:val="002C6DE6"/>
    <w:rsid w:val="002D5BE7"/>
    <w:rsid w:val="002D7AAB"/>
    <w:rsid w:val="002E1648"/>
    <w:rsid w:val="002E2605"/>
    <w:rsid w:val="002E315D"/>
    <w:rsid w:val="002E348D"/>
    <w:rsid w:val="002E46E3"/>
    <w:rsid w:val="002E47B3"/>
    <w:rsid w:val="002E79E4"/>
    <w:rsid w:val="002F05EA"/>
    <w:rsid w:val="002F1B43"/>
    <w:rsid w:val="002F1F81"/>
    <w:rsid w:val="002F3372"/>
    <w:rsid w:val="002F418B"/>
    <w:rsid w:val="002F491C"/>
    <w:rsid w:val="002F63B9"/>
    <w:rsid w:val="00300D69"/>
    <w:rsid w:val="003029D7"/>
    <w:rsid w:val="0030313F"/>
    <w:rsid w:val="00305024"/>
    <w:rsid w:val="00306727"/>
    <w:rsid w:val="00310647"/>
    <w:rsid w:val="00311211"/>
    <w:rsid w:val="00311371"/>
    <w:rsid w:val="00313322"/>
    <w:rsid w:val="00313EFD"/>
    <w:rsid w:val="003165CA"/>
    <w:rsid w:val="00316723"/>
    <w:rsid w:val="00317023"/>
    <w:rsid w:val="00317985"/>
    <w:rsid w:val="00323B63"/>
    <w:rsid w:val="00327E7B"/>
    <w:rsid w:val="003311D1"/>
    <w:rsid w:val="0033203D"/>
    <w:rsid w:val="003325E6"/>
    <w:rsid w:val="0034008C"/>
    <w:rsid w:val="00340144"/>
    <w:rsid w:val="0034616A"/>
    <w:rsid w:val="00346388"/>
    <w:rsid w:val="003507BC"/>
    <w:rsid w:val="003507D7"/>
    <w:rsid w:val="003534A7"/>
    <w:rsid w:val="00355FB8"/>
    <w:rsid w:val="00356AC4"/>
    <w:rsid w:val="00357A2A"/>
    <w:rsid w:val="00361E24"/>
    <w:rsid w:val="00363EF6"/>
    <w:rsid w:val="003659B6"/>
    <w:rsid w:val="003712FF"/>
    <w:rsid w:val="00375248"/>
    <w:rsid w:val="0038058F"/>
    <w:rsid w:val="00390388"/>
    <w:rsid w:val="003914FF"/>
    <w:rsid w:val="00391B67"/>
    <w:rsid w:val="0039371E"/>
    <w:rsid w:val="0039378E"/>
    <w:rsid w:val="00394C31"/>
    <w:rsid w:val="00395AE4"/>
    <w:rsid w:val="003A4FBF"/>
    <w:rsid w:val="003B0454"/>
    <w:rsid w:val="003B4B9F"/>
    <w:rsid w:val="003B5DB8"/>
    <w:rsid w:val="003B7009"/>
    <w:rsid w:val="003C0B8A"/>
    <w:rsid w:val="003C2BCC"/>
    <w:rsid w:val="003D4D65"/>
    <w:rsid w:val="003D555D"/>
    <w:rsid w:val="003D6E41"/>
    <w:rsid w:val="003D6E6D"/>
    <w:rsid w:val="003D7A01"/>
    <w:rsid w:val="003D7B44"/>
    <w:rsid w:val="003E1046"/>
    <w:rsid w:val="003E2565"/>
    <w:rsid w:val="003E3222"/>
    <w:rsid w:val="003E3A49"/>
    <w:rsid w:val="003E4A2C"/>
    <w:rsid w:val="003E55B5"/>
    <w:rsid w:val="003E6EAF"/>
    <w:rsid w:val="003E73C4"/>
    <w:rsid w:val="003F1432"/>
    <w:rsid w:val="003F383F"/>
    <w:rsid w:val="003F6401"/>
    <w:rsid w:val="003F7CEC"/>
    <w:rsid w:val="00400828"/>
    <w:rsid w:val="004024D3"/>
    <w:rsid w:val="00407E70"/>
    <w:rsid w:val="00410FA1"/>
    <w:rsid w:val="00415D0C"/>
    <w:rsid w:val="00416F81"/>
    <w:rsid w:val="00417D05"/>
    <w:rsid w:val="00420D9A"/>
    <w:rsid w:val="00423D6E"/>
    <w:rsid w:val="004261AB"/>
    <w:rsid w:val="00427E28"/>
    <w:rsid w:val="0043117D"/>
    <w:rsid w:val="00434688"/>
    <w:rsid w:val="00435165"/>
    <w:rsid w:val="004373F4"/>
    <w:rsid w:val="00437EF9"/>
    <w:rsid w:val="00441B61"/>
    <w:rsid w:val="00445E87"/>
    <w:rsid w:val="00457841"/>
    <w:rsid w:val="00462606"/>
    <w:rsid w:val="00465A7A"/>
    <w:rsid w:val="004721AB"/>
    <w:rsid w:val="00474651"/>
    <w:rsid w:val="0048147D"/>
    <w:rsid w:val="00482FEF"/>
    <w:rsid w:val="00483A26"/>
    <w:rsid w:val="00483AD2"/>
    <w:rsid w:val="0048584D"/>
    <w:rsid w:val="00486720"/>
    <w:rsid w:val="004901A1"/>
    <w:rsid w:val="0049140B"/>
    <w:rsid w:val="0049164A"/>
    <w:rsid w:val="004937DC"/>
    <w:rsid w:val="00497B64"/>
    <w:rsid w:val="004A019D"/>
    <w:rsid w:val="004A101B"/>
    <w:rsid w:val="004A1FE5"/>
    <w:rsid w:val="004A4EC8"/>
    <w:rsid w:val="004A4FA9"/>
    <w:rsid w:val="004A584F"/>
    <w:rsid w:val="004B156B"/>
    <w:rsid w:val="004B4A6B"/>
    <w:rsid w:val="004C1707"/>
    <w:rsid w:val="004C4E5C"/>
    <w:rsid w:val="004D1D48"/>
    <w:rsid w:val="004D36EE"/>
    <w:rsid w:val="004D42E3"/>
    <w:rsid w:val="004E36DD"/>
    <w:rsid w:val="004E3755"/>
    <w:rsid w:val="004E6A95"/>
    <w:rsid w:val="004E7419"/>
    <w:rsid w:val="004F037F"/>
    <w:rsid w:val="004F05F4"/>
    <w:rsid w:val="004F1F47"/>
    <w:rsid w:val="004F70E3"/>
    <w:rsid w:val="005030CA"/>
    <w:rsid w:val="00507BBD"/>
    <w:rsid w:val="00510B21"/>
    <w:rsid w:val="00516F78"/>
    <w:rsid w:val="005208C4"/>
    <w:rsid w:val="005215C5"/>
    <w:rsid w:val="00524C16"/>
    <w:rsid w:val="00526EA3"/>
    <w:rsid w:val="00531E43"/>
    <w:rsid w:val="00533F2B"/>
    <w:rsid w:val="00534CBD"/>
    <w:rsid w:val="005361D4"/>
    <w:rsid w:val="0054302C"/>
    <w:rsid w:val="00546A9D"/>
    <w:rsid w:val="00546CB7"/>
    <w:rsid w:val="00553E8D"/>
    <w:rsid w:val="005608B0"/>
    <w:rsid w:val="005626AE"/>
    <w:rsid w:val="00564166"/>
    <w:rsid w:val="00564744"/>
    <w:rsid w:val="0056756D"/>
    <w:rsid w:val="00567C22"/>
    <w:rsid w:val="00567CEE"/>
    <w:rsid w:val="00570275"/>
    <w:rsid w:val="0057068A"/>
    <w:rsid w:val="00581A18"/>
    <w:rsid w:val="00584FCB"/>
    <w:rsid w:val="005900BA"/>
    <w:rsid w:val="00590F65"/>
    <w:rsid w:val="00593E38"/>
    <w:rsid w:val="00594AFB"/>
    <w:rsid w:val="00594CCF"/>
    <w:rsid w:val="005A0D9A"/>
    <w:rsid w:val="005A2F93"/>
    <w:rsid w:val="005A3DB8"/>
    <w:rsid w:val="005A472B"/>
    <w:rsid w:val="005B40A3"/>
    <w:rsid w:val="005B4B67"/>
    <w:rsid w:val="005B6C92"/>
    <w:rsid w:val="005C0A64"/>
    <w:rsid w:val="005C0F1B"/>
    <w:rsid w:val="005C29BB"/>
    <w:rsid w:val="005C3906"/>
    <w:rsid w:val="005C43C1"/>
    <w:rsid w:val="005C4C23"/>
    <w:rsid w:val="005C4CE1"/>
    <w:rsid w:val="005C6FA6"/>
    <w:rsid w:val="005D46C7"/>
    <w:rsid w:val="005D4AF9"/>
    <w:rsid w:val="005D5202"/>
    <w:rsid w:val="005D5280"/>
    <w:rsid w:val="005D5B0B"/>
    <w:rsid w:val="005D6AE7"/>
    <w:rsid w:val="005D7768"/>
    <w:rsid w:val="005E5B1B"/>
    <w:rsid w:val="005F0A99"/>
    <w:rsid w:val="005F42B1"/>
    <w:rsid w:val="005F525C"/>
    <w:rsid w:val="005F6008"/>
    <w:rsid w:val="005F6B8B"/>
    <w:rsid w:val="00600449"/>
    <w:rsid w:val="00600EB9"/>
    <w:rsid w:val="00601154"/>
    <w:rsid w:val="00601C26"/>
    <w:rsid w:val="006043FB"/>
    <w:rsid w:val="00605DD2"/>
    <w:rsid w:val="00610721"/>
    <w:rsid w:val="00612DD4"/>
    <w:rsid w:val="006172B8"/>
    <w:rsid w:val="006202EC"/>
    <w:rsid w:val="0062255D"/>
    <w:rsid w:val="0062352F"/>
    <w:rsid w:val="006303C6"/>
    <w:rsid w:val="00631D0A"/>
    <w:rsid w:val="00632EAD"/>
    <w:rsid w:val="006343DA"/>
    <w:rsid w:val="006444C1"/>
    <w:rsid w:val="00644CD6"/>
    <w:rsid w:val="0064682B"/>
    <w:rsid w:val="00650219"/>
    <w:rsid w:val="006513EE"/>
    <w:rsid w:val="00652D04"/>
    <w:rsid w:val="0065658B"/>
    <w:rsid w:val="00656942"/>
    <w:rsid w:val="00661C0A"/>
    <w:rsid w:val="006644F9"/>
    <w:rsid w:val="00664E36"/>
    <w:rsid w:val="00665AE0"/>
    <w:rsid w:val="00666F2C"/>
    <w:rsid w:val="00681056"/>
    <w:rsid w:val="006816D3"/>
    <w:rsid w:val="0068379B"/>
    <w:rsid w:val="00684353"/>
    <w:rsid w:val="00692727"/>
    <w:rsid w:val="006945D9"/>
    <w:rsid w:val="00697255"/>
    <w:rsid w:val="006973CC"/>
    <w:rsid w:val="006A1E70"/>
    <w:rsid w:val="006A2882"/>
    <w:rsid w:val="006A3632"/>
    <w:rsid w:val="006A3D19"/>
    <w:rsid w:val="006A6828"/>
    <w:rsid w:val="006B677E"/>
    <w:rsid w:val="006B7672"/>
    <w:rsid w:val="006C4BF7"/>
    <w:rsid w:val="006C5D3F"/>
    <w:rsid w:val="006D2FB3"/>
    <w:rsid w:val="006D3529"/>
    <w:rsid w:val="006D4F0A"/>
    <w:rsid w:val="006D5DD2"/>
    <w:rsid w:val="006E16CF"/>
    <w:rsid w:val="006E1D7E"/>
    <w:rsid w:val="006E297A"/>
    <w:rsid w:val="006E2A80"/>
    <w:rsid w:val="006E7CE3"/>
    <w:rsid w:val="006F6D39"/>
    <w:rsid w:val="006F756C"/>
    <w:rsid w:val="00705BE6"/>
    <w:rsid w:val="0070695E"/>
    <w:rsid w:val="00707E7B"/>
    <w:rsid w:val="00713FAA"/>
    <w:rsid w:val="00717044"/>
    <w:rsid w:val="0071720A"/>
    <w:rsid w:val="00722FCB"/>
    <w:rsid w:val="00724B77"/>
    <w:rsid w:val="007310ED"/>
    <w:rsid w:val="00733AC3"/>
    <w:rsid w:val="007344F5"/>
    <w:rsid w:val="00734A06"/>
    <w:rsid w:val="00736EEB"/>
    <w:rsid w:val="007404A6"/>
    <w:rsid w:val="00740F8C"/>
    <w:rsid w:val="00744AFD"/>
    <w:rsid w:val="0075299D"/>
    <w:rsid w:val="00752D7F"/>
    <w:rsid w:val="00752E83"/>
    <w:rsid w:val="00755326"/>
    <w:rsid w:val="00757CB5"/>
    <w:rsid w:val="00760DC4"/>
    <w:rsid w:val="00761255"/>
    <w:rsid w:val="00761D9D"/>
    <w:rsid w:val="007635AC"/>
    <w:rsid w:val="007653FF"/>
    <w:rsid w:val="007679DF"/>
    <w:rsid w:val="007703F3"/>
    <w:rsid w:val="00771EF1"/>
    <w:rsid w:val="00773786"/>
    <w:rsid w:val="00781F53"/>
    <w:rsid w:val="0078760B"/>
    <w:rsid w:val="007902D3"/>
    <w:rsid w:val="00790A32"/>
    <w:rsid w:val="00792434"/>
    <w:rsid w:val="00795D9A"/>
    <w:rsid w:val="007977AD"/>
    <w:rsid w:val="007A02B9"/>
    <w:rsid w:val="007A03A2"/>
    <w:rsid w:val="007A0EA6"/>
    <w:rsid w:val="007A14F1"/>
    <w:rsid w:val="007A185F"/>
    <w:rsid w:val="007A4F71"/>
    <w:rsid w:val="007A621C"/>
    <w:rsid w:val="007B007F"/>
    <w:rsid w:val="007B0114"/>
    <w:rsid w:val="007B0A1C"/>
    <w:rsid w:val="007B0E53"/>
    <w:rsid w:val="007B36E4"/>
    <w:rsid w:val="007B3CA3"/>
    <w:rsid w:val="007B6BD1"/>
    <w:rsid w:val="007C06FE"/>
    <w:rsid w:val="007C11CF"/>
    <w:rsid w:val="007C1475"/>
    <w:rsid w:val="007C2C1D"/>
    <w:rsid w:val="007C5276"/>
    <w:rsid w:val="007C5C3F"/>
    <w:rsid w:val="007D5F7F"/>
    <w:rsid w:val="007D6D2C"/>
    <w:rsid w:val="007E0406"/>
    <w:rsid w:val="007E0D38"/>
    <w:rsid w:val="007E2255"/>
    <w:rsid w:val="007E25F0"/>
    <w:rsid w:val="007E4308"/>
    <w:rsid w:val="007E551B"/>
    <w:rsid w:val="007F2661"/>
    <w:rsid w:val="007F2B51"/>
    <w:rsid w:val="007F4C43"/>
    <w:rsid w:val="007F67B4"/>
    <w:rsid w:val="0080159A"/>
    <w:rsid w:val="00801FEF"/>
    <w:rsid w:val="00804F66"/>
    <w:rsid w:val="00805B78"/>
    <w:rsid w:val="008124A1"/>
    <w:rsid w:val="00812DC2"/>
    <w:rsid w:val="008137DF"/>
    <w:rsid w:val="00816004"/>
    <w:rsid w:val="00822F5E"/>
    <w:rsid w:val="00825520"/>
    <w:rsid w:val="0082566A"/>
    <w:rsid w:val="0082772B"/>
    <w:rsid w:val="00827CD5"/>
    <w:rsid w:val="00830DDC"/>
    <w:rsid w:val="00833BA5"/>
    <w:rsid w:val="0084010B"/>
    <w:rsid w:val="008412E1"/>
    <w:rsid w:val="00842A76"/>
    <w:rsid w:val="00844FE2"/>
    <w:rsid w:val="00847603"/>
    <w:rsid w:val="008476B2"/>
    <w:rsid w:val="0085084C"/>
    <w:rsid w:val="00854C52"/>
    <w:rsid w:val="008575E1"/>
    <w:rsid w:val="00860A26"/>
    <w:rsid w:val="00862292"/>
    <w:rsid w:val="00862E06"/>
    <w:rsid w:val="00863288"/>
    <w:rsid w:val="00865329"/>
    <w:rsid w:val="008653E8"/>
    <w:rsid w:val="00870DB3"/>
    <w:rsid w:val="008774D3"/>
    <w:rsid w:val="008778E7"/>
    <w:rsid w:val="008809F2"/>
    <w:rsid w:val="008816CC"/>
    <w:rsid w:val="00881A81"/>
    <w:rsid w:val="0088255B"/>
    <w:rsid w:val="008855DC"/>
    <w:rsid w:val="00893489"/>
    <w:rsid w:val="008936E9"/>
    <w:rsid w:val="008974A2"/>
    <w:rsid w:val="00897547"/>
    <w:rsid w:val="00897FB3"/>
    <w:rsid w:val="008A08B2"/>
    <w:rsid w:val="008A13A3"/>
    <w:rsid w:val="008A2731"/>
    <w:rsid w:val="008A4526"/>
    <w:rsid w:val="008A4DF5"/>
    <w:rsid w:val="008A61AF"/>
    <w:rsid w:val="008B1365"/>
    <w:rsid w:val="008B2088"/>
    <w:rsid w:val="008B677C"/>
    <w:rsid w:val="008C0181"/>
    <w:rsid w:val="008C3377"/>
    <w:rsid w:val="008C458C"/>
    <w:rsid w:val="008C58CB"/>
    <w:rsid w:val="008C6775"/>
    <w:rsid w:val="008D2E94"/>
    <w:rsid w:val="008D343D"/>
    <w:rsid w:val="008E0714"/>
    <w:rsid w:val="008E0C0B"/>
    <w:rsid w:val="008E1A36"/>
    <w:rsid w:val="008E2FB1"/>
    <w:rsid w:val="008E3462"/>
    <w:rsid w:val="008E4CF9"/>
    <w:rsid w:val="008E7A1B"/>
    <w:rsid w:val="008F0D21"/>
    <w:rsid w:val="008F140E"/>
    <w:rsid w:val="008F1F96"/>
    <w:rsid w:val="008F3157"/>
    <w:rsid w:val="008F5DA2"/>
    <w:rsid w:val="009000D1"/>
    <w:rsid w:val="0090073F"/>
    <w:rsid w:val="009007B9"/>
    <w:rsid w:val="00902787"/>
    <w:rsid w:val="009030FC"/>
    <w:rsid w:val="00903F6D"/>
    <w:rsid w:val="00907A43"/>
    <w:rsid w:val="00910591"/>
    <w:rsid w:val="00911D92"/>
    <w:rsid w:val="009160B4"/>
    <w:rsid w:val="009203A7"/>
    <w:rsid w:val="00922A0F"/>
    <w:rsid w:val="00923410"/>
    <w:rsid w:val="00923487"/>
    <w:rsid w:val="00930AE7"/>
    <w:rsid w:val="00932DD4"/>
    <w:rsid w:val="009334DA"/>
    <w:rsid w:val="009338A1"/>
    <w:rsid w:val="00940C9D"/>
    <w:rsid w:val="00941798"/>
    <w:rsid w:val="00945C2E"/>
    <w:rsid w:val="009579AB"/>
    <w:rsid w:val="009617A6"/>
    <w:rsid w:val="0097067D"/>
    <w:rsid w:val="00972939"/>
    <w:rsid w:val="00974468"/>
    <w:rsid w:val="00974544"/>
    <w:rsid w:val="00974F93"/>
    <w:rsid w:val="009777BF"/>
    <w:rsid w:val="00981756"/>
    <w:rsid w:val="00983D9B"/>
    <w:rsid w:val="00986EDE"/>
    <w:rsid w:val="009871EA"/>
    <w:rsid w:val="0099178F"/>
    <w:rsid w:val="00994563"/>
    <w:rsid w:val="00995874"/>
    <w:rsid w:val="009963D6"/>
    <w:rsid w:val="00996520"/>
    <w:rsid w:val="00997608"/>
    <w:rsid w:val="009A5D80"/>
    <w:rsid w:val="009A7D1D"/>
    <w:rsid w:val="009B1412"/>
    <w:rsid w:val="009B189E"/>
    <w:rsid w:val="009B5B15"/>
    <w:rsid w:val="009B6A9F"/>
    <w:rsid w:val="009C1EE9"/>
    <w:rsid w:val="009C2CA3"/>
    <w:rsid w:val="009D2477"/>
    <w:rsid w:val="009D2F09"/>
    <w:rsid w:val="009D3FBD"/>
    <w:rsid w:val="009D6B5D"/>
    <w:rsid w:val="009D7260"/>
    <w:rsid w:val="009D75E7"/>
    <w:rsid w:val="009E2B4F"/>
    <w:rsid w:val="009E2E07"/>
    <w:rsid w:val="009E62C7"/>
    <w:rsid w:val="009E644E"/>
    <w:rsid w:val="009F131D"/>
    <w:rsid w:val="009F213E"/>
    <w:rsid w:val="009F4074"/>
    <w:rsid w:val="009F6C1F"/>
    <w:rsid w:val="009F7CC5"/>
    <w:rsid w:val="00A02C00"/>
    <w:rsid w:val="00A05F76"/>
    <w:rsid w:val="00A10A63"/>
    <w:rsid w:val="00A11692"/>
    <w:rsid w:val="00A13E25"/>
    <w:rsid w:val="00A14698"/>
    <w:rsid w:val="00A20BAA"/>
    <w:rsid w:val="00A23045"/>
    <w:rsid w:val="00A25042"/>
    <w:rsid w:val="00A408A7"/>
    <w:rsid w:val="00A438C1"/>
    <w:rsid w:val="00A4450A"/>
    <w:rsid w:val="00A474AF"/>
    <w:rsid w:val="00A47549"/>
    <w:rsid w:val="00A51C96"/>
    <w:rsid w:val="00A52E16"/>
    <w:rsid w:val="00A53E1E"/>
    <w:rsid w:val="00A55EA3"/>
    <w:rsid w:val="00A63D1E"/>
    <w:rsid w:val="00A65970"/>
    <w:rsid w:val="00A664B6"/>
    <w:rsid w:val="00A66AC9"/>
    <w:rsid w:val="00A7016E"/>
    <w:rsid w:val="00A732C3"/>
    <w:rsid w:val="00A73846"/>
    <w:rsid w:val="00A754DD"/>
    <w:rsid w:val="00A81428"/>
    <w:rsid w:val="00A81D68"/>
    <w:rsid w:val="00A82839"/>
    <w:rsid w:val="00A84DEF"/>
    <w:rsid w:val="00A91C5A"/>
    <w:rsid w:val="00AA067B"/>
    <w:rsid w:val="00AA084F"/>
    <w:rsid w:val="00AA4CD3"/>
    <w:rsid w:val="00AA6112"/>
    <w:rsid w:val="00AB1025"/>
    <w:rsid w:val="00AB2A4A"/>
    <w:rsid w:val="00AB2A72"/>
    <w:rsid w:val="00AB48BC"/>
    <w:rsid w:val="00AB6FA4"/>
    <w:rsid w:val="00AC1AD8"/>
    <w:rsid w:val="00AC1F68"/>
    <w:rsid w:val="00AC2753"/>
    <w:rsid w:val="00AC68E0"/>
    <w:rsid w:val="00AD2477"/>
    <w:rsid w:val="00AD430B"/>
    <w:rsid w:val="00AD6C31"/>
    <w:rsid w:val="00AE0D12"/>
    <w:rsid w:val="00AF0B49"/>
    <w:rsid w:val="00AF2860"/>
    <w:rsid w:val="00AF52A4"/>
    <w:rsid w:val="00AF7213"/>
    <w:rsid w:val="00AF759B"/>
    <w:rsid w:val="00B01AE9"/>
    <w:rsid w:val="00B01BDC"/>
    <w:rsid w:val="00B06D55"/>
    <w:rsid w:val="00B07439"/>
    <w:rsid w:val="00B115BD"/>
    <w:rsid w:val="00B12365"/>
    <w:rsid w:val="00B12C45"/>
    <w:rsid w:val="00B13D80"/>
    <w:rsid w:val="00B17A32"/>
    <w:rsid w:val="00B25083"/>
    <w:rsid w:val="00B25662"/>
    <w:rsid w:val="00B27C2E"/>
    <w:rsid w:val="00B30960"/>
    <w:rsid w:val="00B3184B"/>
    <w:rsid w:val="00B34770"/>
    <w:rsid w:val="00B3525D"/>
    <w:rsid w:val="00B40B57"/>
    <w:rsid w:val="00B4174D"/>
    <w:rsid w:val="00B449A2"/>
    <w:rsid w:val="00B44B70"/>
    <w:rsid w:val="00B47EBA"/>
    <w:rsid w:val="00B51115"/>
    <w:rsid w:val="00B512A4"/>
    <w:rsid w:val="00B51C0C"/>
    <w:rsid w:val="00B52C9C"/>
    <w:rsid w:val="00B54D64"/>
    <w:rsid w:val="00B5751F"/>
    <w:rsid w:val="00B6076E"/>
    <w:rsid w:val="00B60F97"/>
    <w:rsid w:val="00B6224F"/>
    <w:rsid w:val="00B6624D"/>
    <w:rsid w:val="00B707EA"/>
    <w:rsid w:val="00B71648"/>
    <w:rsid w:val="00B73767"/>
    <w:rsid w:val="00B739F1"/>
    <w:rsid w:val="00B73CC5"/>
    <w:rsid w:val="00B746C1"/>
    <w:rsid w:val="00B7518A"/>
    <w:rsid w:val="00B771F5"/>
    <w:rsid w:val="00B93B19"/>
    <w:rsid w:val="00B96C01"/>
    <w:rsid w:val="00BA0320"/>
    <w:rsid w:val="00BA29A6"/>
    <w:rsid w:val="00BB041A"/>
    <w:rsid w:val="00BB373E"/>
    <w:rsid w:val="00BB3F1E"/>
    <w:rsid w:val="00BB40A9"/>
    <w:rsid w:val="00BB610F"/>
    <w:rsid w:val="00BB67EF"/>
    <w:rsid w:val="00BB68A5"/>
    <w:rsid w:val="00BC29C0"/>
    <w:rsid w:val="00BC2B74"/>
    <w:rsid w:val="00BC5BC0"/>
    <w:rsid w:val="00BC688C"/>
    <w:rsid w:val="00BD1E7D"/>
    <w:rsid w:val="00BD2908"/>
    <w:rsid w:val="00BD4CB5"/>
    <w:rsid w:val="00BD61A9"/>
    <w:rsid w:val="00BD7826"/>
    <w:rsid w:val="00BE021A"/>
    <w:rsid w:val="00BF041A"/>
    <w:rsid w:val="00BF0D94"/>
    <w:rsid w:val="00BF27DD"/>
    <w:rsid w:val="00BF327C"/>
    <w:rsid w:val="00BF3C6E"/>
    <w:rsid w:val="00C000EA"/>
    <w:rsid w:val="00C020DE"/>
    <w:rsid w:val="00C03759"/>
    <w:rsid w:val="00C03AF6"/>
    <w:rsid w:val="00C03CA4"/>
    <w:rsid w:val="00C049EB"/>
    <w:rsid w:val="00C04A88"/>
    <w:rsid w:val="00C12153"/>
    <w:rsid w:val="00C152E0"/>
    <w:rsid w:val="00C15D9A"/>
    <w:rsid w:val="00C16BF8"/>
    <w:rsid w:val="00C1712C"/>
    <w:rsid w:val="00C26046"/>
    <w:rsid w:val="00C30F32"/>
    <w:rsid w:val="00C3497D"/>
    <w:rsid w:val="00C349E9"/>
    <w:rsid w:val="00C42899"/>
    <w:rsid w:val="00C4508C"/>
    <w:rsid w:val="00C456CF"/>
    <w:rsid w:val="00C45DF3"/>
    <w:rsid w:val="00C46260"/>
    <w:rsid w:val="00C464DC"/>
    <w:rsid w:val="00C46DC4"/>
    <w:rsid w:val="00C475E4"/>
    <w:rsid w:val="00C501E4"/>
    <w:rsid w:val="00C50965"/>
    <w:rsid w:val="00C546E9"/>
    <w:rsid w:val="00C56152"/>
    <w:rsid w:val="00C56A3F"/>
    <w:rsid w:val="00C63535"/>
    <w:rsid w:val="00C6551B"/>
    <w:rsid w:val="00C65BAF"/>
    <w:rsid w:val="00C67688"/>
    <w:rsid w:val="00C71DF8"/>
    <w:rsid w:val="00C7288E"/>
    <w:rsid w:val="00C77494"/>
    <w:rsid w:val="00C777F2"/>
    <w:rsid w:val="00C82C2C"/>
    <w:rsid w:val="00C83556"/>
    <w:rsid w:val="00C855CB"/>
    <w:rsid w:val="00C916E5"/>
    <w:rsid w:val="00C92157"/>
    <w:rsid w:val="00C97736"/>
    <w:rsid w:val="00CA5955"/>
    <w:rsid w:val="00CA7993"/>
    <w:rsid w:val="00CB1DDC"/>
    <w:rsid w:val="00CB39E8"/>
    <w:rsid w:val="00CB4029"/>
    <w:rsid w:val="00CB60B5"/>
    <w:rsid w:val="00CC4974"/>
    <w:rsid w:val="00CC538B"/>
    <w:rsid w:val="00CD1C90"/>
    <w:rsid w:val="00CD3965"/>
    <w:rsid w:val="00CD4926"/>
    <w:rsid w:val="00CD5627"/>
    <w:rsid w:val="00CD6F63"/>
    <w:rsid w:val="00CE3E97"/>
    <w:rsid w:val="00CE4759"/>
    <w:rsid w:val="00CE6E6B"/>
    <w:rsid w:val="00CF063B"/>
    <w:rsid w:val="00CF12D1"/>
    <w:rsid w:val="00CF23F0"/>
    <w:rsid w:val="00CF23F9"/>
    <w:rsid w:val="00CF2E4A"/>
    <w:rsid w:val="00CF570E"/>
    <w:rsid w:val="00D034FB"/>
    <w:rsid w:val="00D03904"/>
    <w:rsid w:val="00D04A98"/>
    <w:rsid w:val="00D1008C"/>
    <w:rsid w:val="00D10B5F"/>
    <w:rsid w:val="00D10BEA"/>
    <w:rsid w:val="00D11554"/>
    <w:rsid w:val="00D122CC"/>
    <w:rsid w:val="00D16687"/>
    <w:rsid w:val="00D17060"/>
    <w:rsid w:val="00D227D2"/>
    <w:rsid w:val="00D22C0A"/>
    <w:rsid w:val="00D22FD6"/>
    <w:rsid w:val="00D235C4"/>
    <w:rsid w:val="00D2520D"/>
    <w:rsid w:val="00D25357"/>
    <w:rsid w:val="00D26DA4"/>
    <w:rsid w:val="00D3388E"/>
    <w:rsid w:val="00D35A5B"/>
    <w:rsid w:val="00D36ECF"/>
    <w:rsid w:val="00D40AE3"/>
    <w:rsid w:val="00D4246A"/>
    <w:rsid w:val="00D431AF"/>
    <w:rsid w:val="00D44C8B"/>
    <w:rsid w:val="00D46592"/>
    <w:rsid w:val="00D46D69"/>
    <w:rsid w:val="00D503AB"/>
    <w:rsid w:val="00D506F1"/>
    <w:rsid w:val="00D53B95"/>
    <w:rsid w:val="00D55650"/>
    <w:rsid w:val="00D55B62"/>
    <w:rsid w:val="00D56DE8"/>
    <w:rsid w:val="00D57682"/>
    <w:rsid w:val="00D613F2"/>
    <w:rsid w:val="00D61C81"/>
    <w:rsid w:val="00D63F2E"/>
    <w:rsid w:val="00D6410B"/>
    <w:rsid w:val="00D642E4"/>
    <w:rsid w:val="00D6440D"/>
    <w:rsid w:val="00D653E1"/>
    <w:rsid w:val="00D67F78"/>
    <w:rsid w:val="00D73A54"/>
    <w:rsid w:val="00D80952"/>
    <w:rsid w:val="00D815A8"/>
    <w:rsid w:val="00D826F9"/>
    <w:rsid w:val="00D86E0D"/>
    <w:rsid w:val="00D9085A"/>
    <w:rsid w:val="00D90DA9"/>
    <w:rsid w:val="00D910DD"/>
    <w:rsid w:val="00D94658"/>
    <w:rsid w:val="00D95EF8"/>
    <w:rsid w:val="00DA07DC"/>
    <w:rsid w:val="00DA1C19"/>
    <w:rsid w:val="00DA7B7B"/>
    <w:rsid w:val="00DB7850"/>
    <w:rsid w:val="00DC1C1A"/>
    <w:rsid w:val="00DC25B9"/>
    <w:rsid w:val="00DC4C4C"/>
    <w:rsid w:val="00DC504C"/>
    <w:rsid w:val="00DC5F31"/>
    <w:rsid w:val="00DC6AAE"/>
    <w:rsid w:val="00DC6E81"/>
    <w:rsid w:val="00DC739A"/>
    <w:rsid w:val="00DD6EF5"/>
    <w:rsid w:val="00DE0D71"/>
    <w:rsid w:val="00DE3EA7"/>
    <w:rsid w:val="00DE4312"/>
    <w:rsid w:val="00DE50A8"/>
    <w:rsid w:val="00DE7689"/>
    <w:rsid w:val="00DF2266"/>
    <w:rsid w:val="00DF2477"/>
    <w:rsid w:val="00DF3232"/>
    <w:rsid w:val="00DF37DF"/>
    <w:rsid w:val="00DF48AA"/>
    <w:rsid w:val="00DF5D8F"/>
    <w:rsid w:val="00DF7717"/>
    <w:rsid w:val="00E02343"/>
    <w:rsid w:val="00E03282"/>
    <w:rsid w:val="00E06AB8"/>
    <w:rsid w:val="00E07309"/>
    <w:rsid w:val="00E1046B"/>
    <w:rsid w:val="00E1088D"/>
    <w:rsid w:val="00E1275E"/>
    <w:rsid w:val="00E132AC"/>
    <w:rsid w:val="00E13E40"/>
    <w:rsid w:val="00E174E7"/>
    <w:rsid w:val="00E21774"/>
    <w:rsid w:val="00E23D67"/>
    <w:rsid w:val="00E24056"/>
    <w:rsid w:val="00E240FF"/>
    <w:rsid w:val="00E30539"/>
    <w:rsid w:val="00E30E13"/>
    <w:rsid w:val="00E32CC1"/>
    <w:rsid w:val="00E40C3C"/>
    <w:rsid w:val="00E42B7B"/>
    <w:rsid w:val="00E42F6C"/>
    <w:rsid w:val="00E51AC8"/>
    <w:rsid w:val="00E53CC7"/>
    <w:rsid w:val="00E54C92"/>
    <w:rsid w:val="00E5652A"/>
    <w:rsid w:val="00E565FB"/>
    <w:rsid w:val="00E574D1"/>
    <w:rsid w:val="00E62E29"/>
    <w:rsid w:val="00E65008"/>
    <w:rsid w:val="00E75847"/>
    <w:rsid w:val="00E76231"/>
    <w:rsid w:val="00E77946"/>
    <w:rsid w:val="00E80080"/>
    <w:rsid w:val="00E82685"/>
    <w:rsid w:val="00E82DCB"/>
    <w:rsid w:val="00E84217"/>
    <w:rsid w:val="00E84945"/>
    <w:rsid w:val="00E85AB7"/>
    <w:rsid w:val="00E87795"/>
    <w:rsid w:val="00E87D73"/>
    <w:rsid w:val="00E90157"/>
    <w:rsid w:val="00E91927"/>
    <w:rsid w:val="00EA0372"/>
    <w:rsid w:val="00EA2E01"/>
    <w:rsid w:val="00EA3B8B"/>
    <w:rsid w:val="00EA40A9"/>
    <w:rsid w:val="00EA6165"/>
    <w:rsid w:val="00EA761B"/>
    <w:rsid w:val="00EB194B"/>
    <w:rsid w:val="00EB42D0"/>
    <w:rsid w:val="00EB67CC"/>
    <w:rsid w:val="00EB6F6E"/>
    <w:rsid w:val="00EB7971"/>
    <w:rsid w:val="00EC09EF"/>
    <w:rsid w:val="00EC0D7C"/>
    <w:rsid w:val="00EC4E47"/>
    <w:rsid w:val="00EC50E4"/>
    <w:rsid w:val="00EC58D1"/>
    <w:rsid w:val="00ED2B47"/>
    <w:rsid w:val="00ED75C3"/>
    <w:rsid w:val="00ED7705"/>
    <w:rsid w:val="00EE4A25"/>
    <w:rsid w:val="00EF1704"/>
    <w:rsid w:val="00EF1EEC"/>
    <w:rsid w:val="00EF58AD"/>
    <w:rsid w:val="00EF64EB"/>
    <w:rsid w:val="00F01BC9"/>
    <w:rsid w:val="00F01E2D"/>
    <w:rsid w:val="00F0214A"/>
    <w:rsid w:val="00F06D48"/>
    <w:rsid w:val="00F1070B"/>
    <w:rsid w:val="00F10CF3"/>
    <w:rsid w:val="00F14AD6"/>
    <w:rsid w:val="00F14CE6"/>
    <w:rsid w:val="00F15523"/>
    <w:rsid w:val="00F16DAE"/>
    <w:rsid w:val="00F24DAB"/>
    <w:rsid w:val="00F27580"/>
    <w:rsid w:val="00F31967"/>
    <w:rsid w:val="00F35D76"/>
    <w:rsid w:val="00F41253"/>
    <w:rsid w:val="00F42164"/>
    <w:rsid w:val="00F508D0"/>
    <w:rsid w:val="00F50DEA"/>
    <w:rsid w:val="00F51699"/>
    <w:rsid w:val="00F55BA9"/>
    <w:rsid w:val="00F5794C"/>
    <w:rsid w:val="00F579FA"/>
    <w:rsid w:val="00F605C8"/>
    <w:rsid w:val="00F60C85"/>
    <w:rsid w:val="00F6382F"/>
    <w:rsid w:val="00F66655"/>
    <w:rsid w:val="00F704FA"/>
    <w:rsid w:val="00F73E9D"/>
    <w:rsid w:val="00F77307"/>
    <w:rsid w:val="00F847E6"/>
    <w:rsid w:val="00F90F48"/>
    <w:rsid w:val="00F91BA7"/>
    <w:rsid w:val="00F93E47"/>
    <w:rsid w:val="00F955A7"/>
    <w:rsid w:val="00F9638B"/>
    <w:rsid w:val="00F972CB"/>
    <w:rsid w:val="00FA19E4"/>
    <w:rsid w:val="00FA1BFF"/>
    <w:rsid w:val="00FA2A46"/>
    <w:rsid w:val="00FA5397"/>
    <w:rsid w:val="00FB143D"/>
    <w:rsid w:val="00FB1814"/>
    <w:rsid w:val="00FB3328"/>
    <w:rsid w:val="00FC167E"/>
    <w:rsid w:val="00FC56EE"/>
    <w:rsid w:val="00FD0692"/>
    <w:rsid w:val="00FD1652"/>
    <w:rsid w:val="00FD24BF"/>
    <w:rsid w:val="00FD5565"/>
    <w:rsid w:val="00FD68F1"/>
    <w:rsid w:val="00FD7D5C"/>
    <w:rsid w:val="00FE445F"/>
    <w:rsid w:val="00FE450C"/>
    <w:rsid w:val="00FE5C1F"/>
    <w:rsid w:val="00FE7047"/>
    <w:rsid w:val="00FF017C"/>
    <w:rsid w:val="00FF2D5D"/>
    <w:rsid w:val="00FF4F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1ACB0"/>
  <w15:chartTrackingRefBased/>
  <w15:docId w15:val="{6505630B-0F37-5147-89A0-FFDD3668A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AB7"/>
    <w:rPr>
      <w:rFonts w:ascii="Times New Roman" w:eastAsia="Times New Roman" w:hAnsi="Times New Roman" w:cs="Times New Roman"/>
    </w:rPr>
  </w:style>
  <w:style w:type="paragraph" w:styleId="Heading1">
    <w:name w:val="heading 1"/>
    <w:basedOn w:val="Normal"/>
    <w:next w:val="Normal"/>
    <w:link w:val="Heading1Char"/>
    <w:uiPriority w:val="9"/>
    <w:qFormat/>
    <w:rsid w:val="00D908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444C1"/>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175C6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75C6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75C6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4750A"/>
    <w:pPr>
      <w:spacing w:before="100" w:beforeAutospacing="1" w:after="100" w:afterAutospacing="1"/>
    </w:pPr>
  </w:style>
  <w:style w:type="paragraph" w:styleId="ListParagraph">
    <w:name w:val="List Paragraph"/>
    <w:basedOn w:val="Normal"/>
    <w:uiPriority w:val="34"/>
    <w:qFormat/>
    <w:rsid w:val="00FC167E"/>
    <w:pPr>
      <w:spacing w:after="360" w:line="360" w:lineRule="auto"/>
      <w:ind w:left="720"/>
      <w:contextualSpacing/>
    </w:pPr>
    <w:rPr>
      <w:rFonts w:ascii="David" w:hAnsi="David"/>
      <w:szCs w:val="22"/>
      <w:lang w:val="en-GB"/>
    </w:rPr>
  </w:style>
  <w:style w:type="character" w:customStyle="1" w:styleId="hardreadability">
    <w:name w:val="hardreadability"/>
    <w:basedOn w:val="DefaultParagraphFont"/>
    <w:rsid w:val="00ED75C3"/>
  </w:style>
  <w:style w:type="paragraph" w:customStyle="1" w:styleId="m-5538670995439935727msolistparagraph">
    <w:name w:val="m_-5538670995439935727msolistparagraph"/>
    <w:basedOn w:val="Normal"/>
    <w:rsid w:val="00ED75C3"/>
    <w:pPr>
      <w:spacing w:before="100" w:beforeAutospacing="1" w:after="100" w:afterAutospacing="1"/>
    </w:pPr>
  </w:style>
  <w:style w:type="character" w:styleId="HTMLCode">
    <w:name w:val="HTML Code"/>
    <w:basedOn w:val="DefaultParagraphFont"/>
    <w:uiPriority w:val="99"/>
    <w:semiHidden/>
    <w:unhideWhenUsed/>
    <w:rsid w:val="00C3497D"/>
    <w:rPr>
      <w:rFonts w:ascii="Courier New" w:eastAsia="Times New Roman" w:hAnsi="Courier New" w:cs="Courier New"/>
      <w:sz w:val="20"/>
      <w:szCs w:val="20"/>
    </w:rPr>
  </w:style>
  <w:style w:type="character" w:styleId="Hyperlink">
    <w:name w:val="Hyperlink"/>
    <w:basedOn w:val="DefaultParagraphFont"/>
    <w:uiPriority w:val="99"/>
    <w:unhideWhenUsed/>
    <w:rsid w:val="0082772B"/>
    <w:rPr>
      <w:color w:val="0000FF"/>
      <w:u w:val="single"/>
    </w:rPr>
  </w:style>
  <w:style w:type="paragraph" w:customStyle="1" w:styleId="id">
    <w:name w:val="id"/>
    <w:basedOn w:val="Normal"/>
    <w:rsid w:val="0082772B"/>
    <w:pPr>
      <w:spacing w:before="100" w:beforeAutospacing="1" w:after="100" w:afterAutospacing="1"/>
    </w:pPr>
  </w:style>
  <w:style w:type="paragraph" w:styleId="HTMLPreformatted">
    <w:name w:val="HTML Preformatted"/>
    <w:basedOn w:val="Normal"/>
    <w:link w:val="HTMLPreformattedChar"/>
    <w:uiPriority w:val="99"/>
    <w:semiHidden/>
    <w:unhideWhenUsed/>
    <w:rsid w:val="00E2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21774"/>
    <w:rPr>
      <w:rFonts w:ascii="Courier New" w:eastAsia="Times New Roman" w:hAnsi="Courier New" w:cs="Courier New"/>
      <w:sz w:val="20"/>
      <w:szCs w:val="20"/>
    </w:rPr>
  </w:style>
  <w:style w:type="paragraph" w:styleId="Header">
    <w:name w:val="header"/>
    <w:basedOn w:val="Normal"/>
    <w:link w:val="HeaderChar"/>
    <w:uiPriority w:val="99"/>
    <w:unhideWhenUsed/>
    <w:rsid w:val="00E42F6C"/>
    <w:pPr>
      <w:tabs>
        <w:tab w:val="center" w:pos="4680"/>
        <w:tab w:val="right" w:pos="9360"/>
      </w:tabs>
    </w:pPr>
  </w:style>
  <w:style w:type="character" w:customStyle="1" w:styleId="HeaderChar">
    <w:name w:val="Header Char"/>
    <w:basedOn w:val="DefaultParagraphFont"/>
    <w:link w:val="Header"/>
    <w:uiPriority w:val="99"/>
    <w:rsid w:val="00E42F6C"/>
  </w:style>
  <w:style w:type="paragraph" w:styleId="Footer">
    <w:name w:val="footer"/>
    <w:basedOn w:val="Normal"/>
    <w:link w:val="FooterChar"/>
    <w:uiPriority w:val="99"/>
    <w:unhideWhenUsed/>
    <w:rsid w:val="00E42F6C"/>
    <w:pPr>
      <w:tabs>
        <w:tab w:val="center" w:pos="4680"/>
        <w:tab w:val="right" w:pos="9360"/>
      </w:tabs>
    </w:pPr>
  </w:style>
  <w:style w:type="character" w:customStyle="1" w:styleId="FooterChar">
    <w:name w:val="Footer Char"/>
    <w:basedOn w:val="DefaultParagraphFont"/>
    <w:link w:val="Footer"/>
    <w:uiPriority w:val="99"/>
    <w:rsid w:val="00E42F6C"/>
  </w:style>
  <w:style w:type="character" w:customStyle="1" w:styleId="Heading2Char">
    <w:name w:val="Heading 2 Char"/>
    <w:basedOn w:val="DefaultParagraphFont"/>
    <w:link w:val="Heading2"/>
    <w:uiPriority w:val="9"/>
    <w:rsid w:val="006444C1"/>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D908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9085A"/>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D9085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semiHidden/>
    <w:unhideWhenUsed/>
    <w:rsid w:val="00D9085A"/>
    <w:pPr>
      <w:ind w:left="240"/>
    </w:pPr>
    <w:rPr>
      <w:rFonts w:asciiTheme="minorHAnsi" w:hAnsiTheme="minorHAnsi" w:cstheme="minorHAnsi"/>
      <w:smallCaps/>
      <w:sz w:val="20"/>
      <w:szCs w:val="20"/>
    </w:rPr>
  </w:style>
  <w:style w:type="paragraph" w:styleId="TOC3">
    <w:name w:val="toc 3"/>
    <w:basedOn w:val="Normal"/>
    <w:next w:val="Normal"/>
    <w:autoRedefine/>
    <w:uiPriority w:val="39"/>
    <w:semiHidden/>
    <w:unhideWhenUsed/>
    <w:rsid w:val="00D9085A"/>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D9085A"/>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D9085A"/>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D9085A"/>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D9085A"/>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D9085A"/>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D9085A"/>
    <w:pPr>
      <w:ind w:left="1920"/>
    </w:pPr>
    <w:rPr>
      <w:rFonts w:asciiTheme="minorHAnsi" w:hAnsiTheme="minorHAnsi" w:cstheme="minorHAnsi"/>
      <w:sz w:val="18"/>
      <w:szCs w:val="18"/>
    </w:rPr>
  </w:style>
  <w:style w:type="character" w:styleId="PageNumber">
    <w:name w:val="page number"/>
    <w:basedOn w:val="DefaultParagraphFont"/>
    <w:uiPriority w:val="99"/>
    <w:semiHidden/>
    <w:unhideWhenUsed/>
    <w:rsid w:val="00D9085A"/>
  </w:style>
  <w:style w:type="paragraph" w:styleId="Subtitle">
    <w:name w:val="Subtitle"/>
    <w:basedOn w:val="Normal"/>
    <w:next w:val="Normal"/>
    <w:link w:val="SubtitleChar"/>
    <w:uiPriority w:val="11"/>
    <w:qFormat/>
    <w:rsid w:val="00175C6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175C6B"/>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175C6B"/>
    <w:rPr>
      <w:i/>
      <w:iCs/>
      <w:color w:val="404040" w:themeColor="text1" w:themeTint="BF"/>
    </w:rPr>
  </w:style>
  <w:style w:type="character" w:customStyle="1" w:styleId="Heading3Char">
    <w:name w:val="Heading 3 Char"/>
    <w:basedOn w:val="DefaultParagraphFont"/>
    <w:link w:val="Heading3"/>
    <w:uiPriority w:val="9"/>
    <w:rsid w:val="00175C6B"/>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75C6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75C6B"/>
    <w:rPr>
      <w:rFonts w:asciiTheme="majorHAnsi" w:eastAsiaTheme="majorEastAsia" w:hAnsiTheme="majorHAnsi" w:cstheme="majorBidi"/>
      <w:color w:val="2F5496" w:themeColor="accent1" w:themeShade="BF"/>
    </w:rPr>
  </w:style>
  <w:style w:type="character" w:customStyle="1" w:styleId="UnresolvedMention1">
    <w:name w:val="Unresolved Mention1"/>
    <w:basedOn w:val="DefaultParagraphFont"/>
    <w:uiPriority w:val="99"/>
    <w:semiHidden/>
    <w:unhideWhenUsed/>
    <w:rsid w:val="00C97736"/>
    <w:rPr>
      <w:color w:val="605E5C"/>
      <w:shd w:val="clear" w:color="auto" w:fill="E1DFDD"/>
    </w:rPr>
  </w:style>
  <w:style w:type="character" w:styleId="HTMLTypewriter">
    <w:name w:val="HTML Typewriter"/>
    <w:basedOn w:val="DefaultParagraphFont"/>
    <w:uiPriority w:val="99"/>
    <w:semiHidden/>
    <w:unhideWhenUsed/>
    <w:rsid w:val="00CD1C90"/>
    <w:rPr>
      <w:rFonts w:ascii="Courier New" w:eastAsia="Times New Roman" w:hAnsi="Courier New" w:cs="Courier New"/>
      <w:sz w:val="20"/>
      <w:szCs w:val="20"/>
    </w:rPr>
  </w:style>
  <w:style w:type="character" w:customStyle="1" w:styleId="productname">
    <w:name w:val="productname"/>
    <w:basedOn w:val="DefaultParagraphFont"/>
    <w:rsid w:val="00CD1C90"/>
  </w:style>
  <w:style w:type="character" w:styleId="Emphasis">
    <w:name w:val="Emphasis"/>
    <w:basedOn w:val="DefaultParagraphFont"/>
    <w:uiPriority w:val="20"/>
    <w:qFormat/>
    <w:rsid w:val="00CD1C90"/>
    <w:rPr>
      <w:i/>
      <w:iCs/>
    </w:rPr>
  </w:style>
  <w:style w:type="character" w:customStyle="1" w:styleId="refentrytitle">
    <w:name w:val="refentrytitle"/>
    <w:basedOn w:val="DefaultParagraphFont"/>
    <w:rsid w:val="00CD1C90"/>
  </w:style>
  <w:style w:type="character" w:customStyle="1" w:styleId="Quote1">
    <w:name w:val="Quote1"/>
    <w:basedOn w:val="DefaultParagraphFont"/>
    <w:rsid w:val="00CD1C90"/>
  </w:style>
  <w:style w:type="character" w:styleId="FollowedHyperlink">
    <w:name w:val="FollowedHyperlink"/>
    <w:basedOn w:val="DefaultParagraphFont"/>
    <w:uiPriority w:val="99"/>
    <w:semiHidden/>
    <w:unhideWhenUsed/>
    <w:rsid w:val="001875C5"/>
    <w:rPr>
      <w:color w:val="954F72" w:themeColor="followedHyperlink"/>
      <w:u w:val="single"/>
    </w:rPr>
  </w:style>
  <w:style w:type="character" w:styleId="Strong">
    <w:name w:val="Strong"/>
    <w:basedOn w:val="DefaultParagraphFont"/>
    <w:uiPriority w:val="22"/>
    <w:qFormat/>
    <w:rsid w:val="00D44C8B"/>
    <w:rPr>
      <w:b/>
      <w:bCs/>
    </w:rPr>
  </w:style>
  <w:style w:type="table" w:styleId="TableGrid">
    <w:name w:val="Table Grid"/>
    <w:basedOn w:val="TableNormal"/>
    <w:uiPriority w:val="39"/>
    <w:rsid w:val="006927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eryhardreadability">
    <w:name w:val="veryhardreadability"/>
    <w:basedOn w:val="DefaultParagraphFont"/>
    <w:rsid w:val="007977AD"/>
  </w:style>
  <w:style w:type="character" w:customStyle="1" w:styleId="adverb">
    <w:name w:val="adverb"/>
    <w:basedOn w:val="DefaultParagraphFont"/>
    <w:rsid w:val="007977AD"/>
  </w:style>
  <w:style w:type="paragraph" w:styleId="BalloonText">
    <w:name w:val="Balloon Text"/>
    <w:basedOn w:val="Normal"/>
    <w:link w:val="BalloonTextChar"/>
    <w:uiPriority w:val="99"/>
    <w:semiHidden/>
    <w:unhideWhenUsed/>
    <w:rsid w:val="00CB402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4029"/>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AC68E0"/>
    <w:rPr>
      <w:sz w:val="16"/>
      <w:szCs w:val="16"/>
    </w:rPr>
  </w:style>
  <w:style w:type="paragraph" w:styleId="CommentText">
    <w:name w:val="annotation text"/>
    <w:basedOn w:val="Normal"/>
    <w:link w:val="CommentTextChar"/>
    <w:uiPriority w:val="99"/>
    <w:semiHidden/>
    <w:unhideWhenUsed/>
    <w:rsid w:val="00AC68E0"/>
    <w:rPr>
      <w:sz w:val="20"/>
      <w:szCs w:val="20"/>
    </w:rPr>
  </w:style>
  <w:style w:type="character" w:customStyle="1" w:styleId="CommentTextChar">
    <w:name w:val="Comment Text Char"/>
    <w:basedOn w:val="DefaultParagraphFont"/>
    <w:link w:val="CommentText"/>
    <w:uiPriority w:val="99"/>
    <w:semiHidden/>
    <w:rsid w:val="00AC68E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C68E0"/>
    <w:rPr>
      <w:b/>
      <w:bCs/>
    </w:rPr>
  </w:style>
  <w:style w:type="character" w:customStyle="1" w:styleId="CommentSubjectChar">
    <w:name w:val="Comment Subject Char"/>
    <w:basedOn w:val="CommentTextChar"/>
    <w:link w:val="CommentSubject"/>
    <w:uiPriority w:val="99"/>
    <w:semiHidden/>
    <w:rsid w:val="00AC68E0"/>
    <w:rPr>
      <w:rFonts w:ascii="Times New Roman" w:eastAsia="Times New Roman" w:hAnsi="Times New Roman" w:cs="Times New Roman"/>
      <w:b/>
      <w:bCs/>
      <w:sz w:val="20"/>
      <w:szCs w:val="20"/>
    </w:rPr>
  </w:style>
  <w:style w:type="paragraph" w:styleId="Revision">
    <w:name w:val="Revision"/>
    <w:hidden/>
    <w:uiPriority w:val="99"/>
    <w:semiHidden/>
    <w:rsid w:val="0057068A"/>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ED2B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3345">
      <w:bodyDiv w:val="1"/>
      <w:marLeft w:val="0"/>
      <w:marRight w:val="0"/>
      <w:marTop w:val="0"/>
      <w:marBottom w:val="0"/>
      <w:divBdr>
        <w:top w:val="none" w:sz="0" w:space="0" w:color="auto"/>
        <w:left w:val="none" w:sz="0" w:space="0" w:color="auto"/>
        <w:bottom w:val="none" w:sz="0" w:space="0" w:color="auto"/>
        <w:right w:val="none" w:sz="0" w:space="0" w:color="auto"/>
      </w:divBdr>
    </w:div>
    <w:div w:id="11231031">
      <w:bodyDiv w:val="1"/>
      <w:marLeft w:val="0"/>
      <w:marRight w:val="0"/>
      <w:marTop w:val="0"/>
      <w:marBottom w:val="0"/>
      <w:divBdr>
        <w:top w:val="none" w:sz="0" w:space="0" w:color="auto"/>
        <w:left w:val="none" w:sz="0" w:space="0" w:color="auto"/>
        <w:bottom w:val="none" w:sz="0" w:space="0" w:color="auto"/>
        <w:right w:val="none" w:sz="0" w:space="0" w:color="auto"/>
      </w:divBdr>
      <w:divsChild>
        <w:div w:id="642731394">
          <w:marLeft w:val="0"/>
          <w:marRight w:val="0"/>
          <w:marTop w:val="0"/>
          <w:marBottom w:val="0"/>
          <w:divBdr>
            <w:top w:val="none" w:sz="0" w:space="0" w:color="auto"/>
            <w:left w:val="none" w:sz="0" w:space="0" w:color="auto"/>
            <w:bottom w:val="none" w:sz="0" w:space="0" w:color="auto"/>
            <w:right w:val="none" w:sz="0" w:space="0" w:color="auto"/>
          </w:divBdr>
          <w:divsChild>
            <w:div w:id="1036193754">
              <w:marLeft w:val="0"/>
              <w:marRight w:val="0"/>
              <w:marTop w:val="0"/>
              <w:marBottom w:val="0"/>
              <w:divBdr>
                <w:top w:val="none" w:sz="0" w:space="0" w:color="auto"/>
                <w:left w:val="none" w:sz="0" w:space="0" w:color="auto"/>
                <w:bottom w:val="none" w:sz="0" w:space="0" w:color="auto"/>
                <w:right w:val="none" w:sz="0" w:space="0" w:color="auto"/>
              </w:divBdr>
              <w:divsChild>
                <w:div w:id="2649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49848">
      <w:bodyDiv w:val="1"/>
      <w:marLeft w:val="0"/>
      <w:marRight w:val="0"/>
      <w:marTop w:val="0"/>
      <w:marBottom w:val="0"/>
      <w:divBdr>
        <w:top w:val="none" w:sz="0" w:space="0" w:color="auto"/>
        <w:left w:val="none" w:sz="0" w:space="0" w:color="auto"/>
        <w:bottom w:val="none" w:sz="0" w:space="0" w:color="auto"/>
        <w:right w:val="none" w:sz="0" w:space="0" w:color="auto"/>
      </w:divBdr>
      <w:divsChild>
        <w:div w:id="868689764">
          <w:marLeft w:val="0"/>
          <w:marRight w:val="0"/>
          <w:marTop w:val="0"/>
          <w:marBottom w:val="0"/>
          <w:divBdr>
            <w:top w:val="none" w:sz="0" w:space="0" w:color="auto"/>
            <w:left w:val="none" w:sz="0" w:space="0" w:color="auto"/>
            <w:bottom w:val="none" w:sz="0" w:space="0" w:color="auto"/>
            <w:right w:val="none" w:sz="0" w:space="0" w:color="auto"/>
          </w:divBdr>
          <w:divsChild>
            <w:div w:id="682514012">
              <w:marLeft w:val="0"/>
              <w:marRight w:val="0"/>
              <w:marTop w:val="0"/>
              <w:marBottom w:val="0"/>
              <w:divBdr>
                <w:top w:val="none" w:sz="0" w:space="0" w:color="auto"/>
                <w:left w:val="none" w:sz="0" w:space="0" w:color="auto"/>
                <w:bottom w:val="none" w:sz="0" w:space="0" w:color="auto"/>
                <w:right w:val="none" w:sz="0" w:space="0" w:color="auto"/>
              </w:divBdr>
              <w:divsChild>
                <w:div w:id="1051727151">
                  <w:marLeft w:val="0"/>
                  <w:marRight w:val="0"/>
                  <w:marTop w:val="0"/>
                  <w:marBottom w:val="0"/>
                  <w:divBdr>
                    <w:top w:val="none" w:sz="0" w:space="0" w:color="auto"/>
                    <w:left w:val="none" w:sz="0" w:space="0" w:color="auto"/>
                    <w:bottom w:val="none" w:sz="0" w:space="0" w:color="auto"/>
                    <w:right w:val="none" w:sz="0" w:space="0" w:color="auto"/>
                  </w:divBdr>
                </w:div>
              </w:divsChild>
            </w:div>
            <w:div w:id="788861054">
              <w:marLeft w:val="0"/>
              <w:marRight w:val="0"/>
              <w:marTop w:val="0"/>
              <w:marBottom w:val="0"/>
              <w:divBdr>
                <w:top w:val="none" w:sz="0" w:space="0" w:color="auto"/>
                <w:left w:val="none" w:sz="0" w:space="0" w:color="auto"/>
                <w:bottom w:val="none" w:sz="0" w:space="0" w:color="auto"/>
                <w:right w:val="none" w:sz="0" w:space="0" w:color="auto"/>
              </w:divBdr>
              <w:divsChild>
                <w:div w:id="62681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7676">
          <w:marLeft w:val="0"/>
          <w:marRight w:val="0"/>
          <w:marTop w:val="0"/>
          <w:marBottom w:val="0"/>
          <w:divBdr>
            <w:top w:val="none" w:sz="0" w:space="0" w:color="auto"/>
            <w:left w:val="none" w:sz="0" w:space="0" w:color="auto"/>
            <w:bottom w:val="none" w:sz="0" w:space="0" w:color="auto"/>
            <w:right w:val="none" w:sz="0" w:space="0" w:color="auto"/>
          </w:divBdr>
          <w:divsChild>
            <w:div w:id="176965051">
              <w:marLeft w:val="0"/>
              <w:marRight w:val="0"/>
              <w:marTop w:val="0"/>
              <w:marBottom w:val="0"/>
              <w:divBdr>
                <w:top w:val="none" w:sz="0" w:space="0" w:color="auto"/>
                <w:left w:val="none" w:sz="0" w:space="0" w:color="auto"/>
                <w:bottom w:val="none" w:sz="0" w:space="0" w:color="auto"/>
                <w:right w:val="none" w:sz="0" w:space="0" w:color="auto"/>
              </w:divBdr>
              <w:divsChild>
                <w:div w:id="1583445014">
                  <w:marLeft w:val="0"/>
                  <w:marRight w:val="0"/>
                  <w:marTop w:val="0"/>
                  <w:marBottom w:val="0"/>
                  <w:divBdr>
                    <w:top w:val="none" w:sz="0" w:space="0" w:color="auto"/>
                    <w:left w:val="none" w:sz="0" w:space="0" w:color="auto"/>
                    <w:bottom w:val="none" w:sz="0" w:space="0" w:color="auto"/>
                    <w:right w:val="none" w:sz="0" w:space="0" w:color="auto"/>
                  </w:divBdr>
                </w:div>
              </w:divsChild>
            </w:div>
            <w:div w:id="1417559110">
              <w:marLeft w:val="0"/>
              <w:marRight w:val="0"/>
              <w:marTop w:val="0"/>
              <w:marBottom w:val="0"/>
              <w:divBdr>
                <w:top w:val="none" w:sz="0" w:space="0" w:color="auto"/>
                <w:left w:val="none" w:sz="0" w:space="0" w:color="auto"/>
                <w:bottom w:val="none" w:sz="0" w:space="0" w:color="auto"/>
                <w:right w:val="none" w:sz="0" w:space="0" w:color="auto"/>
              </w:divBdr>
              <w:divsChild>
                <w:div w:id="1094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75404">
          <w:marLeft w:val="0"/>
          <w:marRight w:val="0"/>
          <w:marTop w:val="0"/>
          <w:marBottom w:val="0"/>
          <w:divBdr>
            <w:top w:val="none" w:sz="0" w:space="0" w:color="auto"/>
            <w:left w:val="none" w:sz="0" w:space="0" w:color="auto"/>
            <w:bottom w:val="none" w:sz="0" w:space="0" w:color="auto"/>
            <w:right w:val="none" w:sz="0" w:space="0" w:color="auto"/>
          </w:divBdr>
          <w:divsChild>
            <w:div w:id="712509565">
              <w:marLeft w:val="0"/>
              <w:marRight w:val="0"/>
              <w:marTop w:val="0"/>
              <w:marBottom w:val="0"/>
              <w:divBdr>
                <w:top w:val="none" w:sz="0" w:space="0" w:color="auto"/>
                <w:left w:val="none" w:sz="0" w:space="0" w:color="auto"/>
                <w:bottom w:val="none" w:sz="0" w:space="0" w:color="auto"/>
                <w:right w:val="none" w:sz="0" w:space="0" w:color="auto"/>
              </w:divBdr>
              <w:divsChild>
                <w:div w:id="1035620866">
                  <w:marLeft w:val="0"/>
                  <w:marRight w:val="0"/>
                  <w:marTop w:val="0"/>
                  <w:marBottom w:val="0"/>
                  <w:divBdr>
                    <w:top w:val="none" w:sz="0" w:space="0" w:color="auto"/>
                    <w:left w:val="none" w:sz="0" w:space="0" w:color="auto"/>
                    <w:bottom w:val="none" w:sz="0" w:space="0" w:color="auto"/>
                    <w:right w:val="none" w:sz="0" w:space="0" w:color="auto"/>
                  </w:divBdr>
                </w:div>
              </w:divsChild>
            </w:div>
            <w:div w:id="1270241785">
              <w:marLeft w:val="0"/>
              <w:marRight w:val="0"/>
              <w:marTop w:val="0"/>
              <w:marBottom w:val="0"/>
              <w:divBdr>
                <w:top w:val="none" w:sz="0" w:space="0" w:color="auto"/>
                <w:left w:val="none" w:sz="0" w:space="0" w:color="auto"/>
                <w:bottom w:val="none" w:sz="0" w:space="0" w:color="auto"/>
                <w:right w:val="none" w:sz="0" w:space="0" w:color="auto"/>
              </w:divBdr>
              <w:divsChild>
                <w:div w:id="104491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077">
          <w:marLeft w:val="0"/>
          <w:marRight w:val="0"/>
          <w:marTop w:val="0"/>
          <w:marBottom w:val="0"/>
          <w:divBdr>
            <w:top w:val="none" w:sz="0" w:space="0" w:color="auto"/>
            <w:left w:val="none" w:sz="0" w:space="0" w:color="auto"/>
            <w:bottom w:val="none" w:sz="0" w:space="0" w:color="auto"/>
            <w:right w:val="none" w:sz="0" w:space="0" w:color="auto"/>
          </w:divBdr>
          <w:divsChild>
            <w:div w:id="37164760">
              <w:marLeft w:val="0"/>
              <w:marRight w:val="0"/>
              <w:marTop w:val="0"/>
              <w:marBottom w:val="0"/>
              <w:divBdr>
                <w:top w:val="none" w:sz="0" w:space="0" w:color="auto"/>
                <w:left w:val="none" w:sz="0" w:space="0" w:color="auto"/>
                <w:bottom w:val="none" w:sz="0" w:space="0" w:color="auto"/>
                <w:right w:val="none" w:sz="0" w:space="0" w:color="auto"/>
              </w:divBdr>
              <w:divsChild>
                <w:div w:id="1153259099">
                  <w:marLeft w:val="0"/>
                  <w:marRight w:val="0"/>
                  <w:marTop w:val="0"/>
                  <w:marBottom w:val="0"/>
                  <w:divBdr>
                    <w:top w:val="none" w:sz="0" w:space="0" w:color="auto"/>
                    <w:left w:val="none" w:sz="0" w:space="0" w:color="auto"/>
                    <w:bottom w:val="none" w:sz="0" w:space="0" w:color="auto"/>
                    <w:right w:val="none" w:sz="0" w:space="0" w:color="auto"/>
                  </w:divBdr>
                </w:div>
              </w:divsChild>
            </w:div>
            <w:div w:id="532964181">
              <w:marLeft w:val="0"/>
              <w:marRight w:val="0"/>
              <w:marTop w:val="0"/>
              <w:marBottom w:val="0"/>
              <w:divBdr>
                <w:top w:val="none" w:sz="0" w:space="0" w:color="auto"/>
                <w:left w:val="none" w:sz="0" w:space="0" w:color="auto"/>
                <w:bottom w:val="none" w:sz="0" w:space="0" w:color="auto"/>
                <w:right w:val="none" w:sz="0" w:space="0" w:color="auto"/>
              </w:divBdr>
              <w:divsChild>
                <w:div w:id="744839542">
                  <w:marLeft w:val="0"/>
                  <w:marRight w:val="0"/>
                  <w:marTop w:val="0"/>
                  <w:marBottom w:val="0"/>
                  <w:divBdr>
                    <w:top w:val="none" w:sz="0" w:space="0" w:color="auto"/>
                    <w:left w:val="none" w:sz="0" w:space="0" w:color="auto"/>
                    <w:bottom w:val="none" w:sz="0" w:space="0" w:color="auto"/>
                    <w:right w:val="none" w:sz="0" w:space="0" w:color="auto"/>
                  </w:divBdr>
                </w:div>
              </w:divsChild>
            </w:div>
            <w:div w:id="1538853233">
              <w:marLeft w:val="0"/>
              <w:marRight w:val="0"/>
              <w:marTop w:val="0"/>
              <w:marBottom w:val="0"/>
              <w:divBdr>
                <w:top w:val="none" w:sz="0" w:space="0" w:color="auto"/>
                <w:left w:val="none" w:sz="0" w:space="0" w:color="auto"/>
                <w:bottom w:val="none" w:sz="0" w:space="0" w:color="auto"/>
                <w:right w:val="none" w:sz="0" w:space="0" w:color="auto"/>
              </w:divBdr>
              <w:divsChild>
                <w:div w:id="1635479062">
                  <w:marLeft w:val="0"/>
                  <w:marRight w:val="0"/>
                  <w:marTop w:val="0"/>
                  <w:marBottom w:val="0"/>
                  <w:divBdr>
                    <w:top w:val="none" w:sz="0" w:space="0" w:color="auto"/>
                    <w:left w:val="none" w:sz="0" w:space="0" w:color="auto"/>
                    <w:bottom w:val="none" w:sz="0" w:space="0" w:color="auto"/>
                    <w:right w:val="none" w:sz="0" w:space="0" w:color="auto"/>
                  </w:divBdr>
                </w:div>
              </w:divsChild>
            </w:div>
            <w:div w:id="1937861551">
              <w:marLeft w:val="0"/>
              <w:marRight w:val="0"/>
              <w:marTop w:val="0"/>
              <w:marBottom w:val="0"/>
              <w:divBdr>
                <w:top w:val="none" w:sz="0" w:space="0" w:color="auto"/>
                <w:left w:val="none" w:sz="0" w:space="0" w:color="auto"/>
                <w:bottom w:val="none" w:sz="0" w:space="0" w:color="auto"/>
                <w:right w:val="none" w:sz="0" w:space="0" w:color="auto"/>
              </w:divBdr>
              <w:divsChild>
                <w:div w:id="12672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56414">
          <w:marLeft w:val="0"/>
          <w:marRight w:val="0"/>
          <w:marTop w:val="0"/>
          <w:marBottom w:val="0"/>
          <w:divBdr>
            <w:top w:val="none" w:sz="0" w:space="0" w:color="auto"/>
            <w:left w:val="none" w:sz="0" w:space="0" w:color="auto"/>
            <w:bottom w:val="none" w:sz="0" w:space="0" w:color="auto"/>
            <w:right w:val="none" w:sz="0" w:space="0" w:color="auto"/>
          </w:divBdr>
          <w:divsChild>
            <w:div w:id="418983008">
              <w:marLeft w:val="0"/>
              <w:marRight w:val="0"/>
              <w:marTop w:val="0"/>
              <w:marBottom w:val="0"/>
              <w:divBdr>
                <w:top w:val="none" w:sz="0" w:space="0" w:color="auto"/>
                <w:left w:val="none" w:sz="0" w:space="0" w:color="auto"/>
                <w:bottom w:val="none" w:sz="0" w:space="0" w:color="auto"/>
                <w:right w:val="none" w:sz="0" w:space="0" w:color="auto"/>
              </w:divBdr>
              <w:divsChild>
                <w:div w:id="9732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0581">
      <w:bodyDiv w:val="1"/>
      <w:marLeft w:val="0"/>
      <w:marRight w:val="0"/>
      <w:marTop w:val="0"/>
      <w:marBottom w:val="0"/>
      <w:divBdr>
        <w:top w:val="none" w:sz="0" w:space="0" w:color="auto"/>
        <w:left w:val="none" w:sz="0" w:space="0" w:color="auto"/>
        <w:bottom w:val="none" w:sz="0" w:space="0" w:color="auto"/>
        <w:right w:val="none" w:sz="0" w:space="0" w:color="auto"/>
      </w:divBdr>
    </w:div>
    <w:div w:id="49548473">
      <w:bodyDiv w:val="1"/>
      <w:marLeft w:val="0"/>
      <w:marRight w:val="0"/>
      <w:marTop w:val="0"/>
      <w:marBottom w:val="0"/>
      <w:divBdr>
        <w:top w:val="none" w:sz="0" w:space="0" w:color="auto"/>
        <w:left w:val="none" w:sz="0" w:space="0" w:color="auto"/>
        <w:bottom w:val="none" w:sz="0" w:space="0" w:color="auto"/>
        <w:right w:val="none" w:sz="0" w:space="0" w:color="auto"/>
      </w:divBdr>
    </w:div>
    <w:div w:id="49882777">
      <w:bodyDiv w:val="1"/>
      <w:marLeft w:val="0"/>
      <w:marRight w:val="0"/>
      <w:marTop w:val="0"/>
      <w:marBottom w:val="0"/>
      <w:divBdr>
        <w:top w:val="none" w:sz="0" w:space="0" w:color="auto"/>
        <w:left w:val="none" w:sz="0" w:space="0" w:color="auto"/>
        <w:bottom w:val="none" w:sz="0" w:space="0" w:color="auto"/>
        <w:right w:val="none" w:sz="0" w:space="0" w:color="auto"/>
      </w:divBdr>
    </w:div>
    <w:div w:id="55855881">
      <w:bodyDiv w:val="1"/>
      <w:marLeft w:val="0"/>
      <w:marRight w:val="0"/>
      <w:marTop w:val="0"/>
      <w:marBottom w:val="0"/>
      <w:divBdr>
        <w:top w:val="none" w:sz="0" w:space="0" w:color="auto"/>
        <w:left w:val="none" w:sz="0" w:space="0" w:color="auto"/>
        <w:bottom w:val="none" w:sz="0" w:space="0" w:color="auto"/>
        <w:right w:val="none" w:sz="0" w:space="0" w:color="auto"/>
      </w:divBdr>
    </w:div>
    <w:div w:id="56975701">
      <w:bodyDiv w:val="1"/>
      <w:marLeft w:val="0"/>
      <w:marRight w:val="0"/>
      <w:marTop w:val="0"/>
      <w:marBottom w:val="0"/>
      <w:divBdr>
        <w:top w:val="none" w:sz="0" w:space="0" w:color="auto"/>
        <w:left w:val="none" w:sz="0" w:space="0" w:color="auto"/>
        <w:bottom w:val="none" w:sz="0" w:space="0" w:color="auto"/>
        <w:right w:val="none" w:sz="0" w:space="0" w:color="auto"/>
      </w:divBdr>
    </w:div>
    <w:div w:id="69429830">
      <w:bodyDiv w:val="1"/>
      <w:marLeft w:val="0"/>
      <w:marRight w:val="0"/>
      <w:marTop w:val="0"/>
      <w:marBottom w:val="0"/>
      <w:divBdr>
        <w:top w:val="none" w:sz="0" w:space="0" w:color="auto"/>
        <w:left w:val="none" w:sz="0" w:space="0" w:color="auto"/>
        <w:bottom w:val="none" w:sz="0" w:space="0" w:color="auto"/>
        <w:right w:val="none" w:sz="0" w:space="0" w:color="auto"/>
      </w:divBdr>
    </w:div>
    <w:div w:id="74713671">
      <w:bodyDiv w:val="1"/>
      <w:marLeft w:val="0"/>
      <w:marRight w:val="0"/>
      <w:marTop w:val="0"/>
      <w:marBottom w:val="0"/>
      <w:divBdr>
        <w:top w:val="none" w:sz="0" w:space="0" w:color="auto"/>
        <w:left w:val="none" w:sz="0" w:space="0" w:color="auto"/>
        <w:bottom w:val="none" w:sz="0" w:space="0" w:color="auto"/>
        <w:right w:val="none" w:sz="0" w:space="0" w:color="auto"/>
      </w:divBdr>
      <w:divsChild>
        <w:div w:id="1570076006">
          <w:marLeft w:val="0"/>
          <w:marRight w:val="0"/>
          <w:marTop w:val="0"/>
          <w:marBottom w:val="0"/>
          <w:divBdr>
            <w:top w:val="none" w:sz="0" w:space="0" w:color="auto"/>
            <w:left w:val="none" w:sz="0" w:space="0" w:color="auto"/>
            <w:bottom w:val="none" w:sz="0" w:space="0" w:color="auto"/>
            <w:right w:val="none" w:sz="0" w:space="0" w:color="auto"/>
          </w:divBdr>
          <w:divsChild>
            <w:div w:id="275991633">
              <w:marLeft w:val="0"/>
              <w:marRight w:val="0"/>
              <w:marTop w:val="0"/>
              <w:marBottom w:val="0"/>
              <w:divBdr>
                <w:top w:val="none" w:sz="0" w:space="0" w:color="auto"/>
                <w:left w:val="none" w:sz="0" w:space="0" w:color="auto"/>
                <w:bottom w:val="none" w:sz="0" w:space="0" w:color="auto"/>
                <w:right w:val="none" w:sz="0" w:space="0" w:color="auto"/>
              </w:divBdr>
              <w:divsChild>
                <w:div w:id="12731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32098">
      <w:bodyDiv w:val="1"/>
      <w:marLeft w:val="0"/>
      <w:marRight w:val="0"/>
      <w:marTop w:val="0"/>
      <w:marBottom w:val="0"/>
      <w:divBdr>
        <w:top w:val="none" w:sz="0" w:space="0" w:color="auto"/>
        <w:left w:val="none" w:sz="0" w:space="0" w:color="auto"/>
        <w:bottom w:val="none" w:sz="0" w:space="0" w:color="auto"/>
        <w:right w:val="none" w:sz="0" w:space="0" w:color="auto"/>
      </w:divBdr>
    </w:div>
    <w:div w:id="80949403">
      <w:bodyDiv w:val="1"/>
      <w:marLeft w:val="0"/>
      <w:marRight w:val="0"/>
      <w:marTop w:val="0"/>
      <w:marBottom w:val="0"/>
      <w:divBdr>
        <w:top w:val="none" w:sz="0" w:space="0" w:color="auto"/>
        <w:left w:val="none" w:sz="0" w:space="0" w:color="auto"/>
        <w:bottom w:val="none" w:sz="0" w:space="0" w:color="auto"/>
        <w:right w:val="none" w:sz="0" w:space="0" w:color="auto"/>
      </w:divBdr>
      <w:divsChild>
        <w:div w:id="409472035">
          <w:marLeft w:val="0"/>
          <w:marRight w:val="0"/>
          <w:marTop w:val="0"/>
          <w:marBottom w:val="0"/>
          <w:divBdr>
            <w:top w:val="none" w:sz="0" w:space="0" w:color="auto"/>
            <w:left w:val="none" w:sz="0" w:space="0" w:color="auto"/>
            <w:bottom w:val="none" w:sz="0" w:space="0" w:color="auto"/>
            <w:right w:val="none" w:sz="0" w:space="0" w:color="auto"/>
          </w:divBdr>
          <w:divsChild>
            <w:div w:id="1251237632">
              <w:marLeft w:val="0"/>
              <w:marRight w:val="0"/>
              <w:marTop w:val="0"/>
              <w:marBottom w:val="0"/>
              <w:divBdr>
                <w:top w:val="none" w:sz="0" w:space="0" w:color="auto"/>
                <w:left w:val="none" w:sz="0" w:space="0" w:color="auto"/>
                <w:bottom w:val="none" w:sz="0" w:space="0" w:color="auto"/>
                <w:right w:val="none" w:sz="0" w:space="0" w:color="auto"/>
              </w:divBdr>
            </w:div>
          </w:divsChild>
        </w:div>
        <w:div w:id="797603812">
          <w:marLeft w:val="0"/>
          <w:marRight w:val="0"/>
          <w:marTop w:val="375"/>
          <w:marBottom w:val="0"/>
          <w:divBdr>
            <w:top w:val="single" w:sz="6" w:space="19" w:color="DDDDDD"/>
            <w:left w:val="none" w:sz="0" w:space="0" w:color="auto"/>
            <w:bottom w:val="none" w:sz="0" w:space="0" w:color="auto"/>
            <w:right w:val="none" w:sz="0" w:space="0" w:color="auto"/>
          </w:divBdr>
        </w:div>
      </w:divsChild>
    </w:div>
    <w:div w:id="81529457">
      <w:bodyDiv w:val="1"/>
      <w:marLeft w:val="0"/>
      <w:marRight w:val="0"/>
      <w:marTop w:val="0"/>
      <w:marBottom w:val="0"/>
      <w:divBdr>
        <w:top w:val="none" w:sz="0" w:space="0" w:color="auto"/>
        <w:left w:val="none" w:sz="0" w:space="0" w:color="auto"/>
        <w:bottom w:val="none" w:sz="0" w:space="0" w:color="auto"/>
        <w:right w:val="none" w:sz="0" w:space="0" w:color="auto"/>
      </w:divBdr>
      <w:divsChild>
        <w:div w:id="1938322410">
          <w:marLeft w:val="0"/>
          <w:marRight w:val="0"/>
          <w:marTop w:val="0"/>
          <w:marBottom w:val="0"/>
          <w:divBdr>
            <w:top w:val="none" w:sz="0" w:space="0" w:color="auto"/>
            <w:left w:val="none" w:sz="0" w:space="0" w:color="auto"/>
            <w:bottom w:val="none" w:sz="0" w:space="0" w:color="auto"/>
            <w:right w:val="none" w:sz="0" w:space="0" w:color="auto"/>
          </w:divBdr>
          <w:divsChild>
            <w:div w:id="701707828">
              <w:marLeft w:val="0"/>
              <w:marRight w:val="0"/>
              <w:marTop w:val="0"/>
              <w:marBottom w:val="0"/>
              <w:divBdr>
                <w:top w:val="none" w:sz="0" w:space="0" w:color="auto"/>
                <w:left w:val="none" w:sz="0" w:space="0" w:color="auto"/>
                <w:bottom w:val="none" w:sz="0" w:space="0" w:color="auto"/>
                <w:right w:val="none" w:sz="0" w:space="0" w:color="auto"/>
              </w:divBdr>
              <w:divsChild>
                <w:div w:id="147471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41178">
      <w:bodyDiv w:val="1"/>
      <w:marLeft w:val="0"/>
      <w:marRight w:val="0"/>
      <w:marTop w:val="0"/>
      <w:marBottom w:val="0"/>
      <w:divBdr>
        <w:top w:val="none" w:sz="0" w:space="0" w:color="auto"/>
        <w:left w:val="none" w:sz="0" w:space="0" w:color="auto"/>
        <w:bottom w:val="none" w:sz="0" w:space="0" w:color="auto"/>
        <w:right w:val="none" w:sz="0" w:space="0" w:color="auto"/>
      </w:divBdr>
      <w:divsChild>
        <w:div w:id="2060005603">
          <w:marLeft w:val="0"/>
          <w:marRight w:val="0"/>
          <w:marTop w:val="0"/>
          <w:marBottom w:val="0"/>
          <w:divBdr>
            <w:top w:val="none" w:sz="0" w:space="0" w:color="auto"/>
            <w:left w:val="none" w:sz="0" w:space="0" w:color="auto"/>
            <w:bottom w:val="none" w:sz="0" w:space="0" w:color="auto"/>
            <w:right w:val="none" w:sz="0" w:space="0" w:color="auto"/>
          </w:divBdr>
          <w:divsChild>
            <w:div w:id="876742176">
              <w:marLeft w:val="0"/>
              <w:marRight w:val="0"/>
              <w:marTop w:val="0"/>
              <w:marBottom w:val="0"/>
              <w:divBdr>
                <w:top w:val="none" w:sz="0" w:space="0" w:color="auto"/>
                <w:left w:val="none" w:sz="0" w:space="0" w:color="auto"/>
                <w:bottom w:val="none" w:sz="0" w:space="0" w:color="auto"/>
                <w:right w:val="none" w:sz="0" w:space="0" w:color="auto"/>
              </w:divBdr>
              <w:divsChild>
                <w:div w:id="123812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70493">
      <w:bodyDiv w:val="1"/>
      <w:marLeft w:val="0"/>
      <w:marRight w:val="0"/>
      <w:marTop w:val="0"/>
      <w:marBottom w:val="0"/>
      <w:divBdr>
        <w:top w:val="none" w:sz="0" w:space="0" w:color="auto"/>
        <w:left w:val="none" w:sz="0" w:space="0" w:color="auto"/>
        <w:bottom w:val="none" w:sz="0" w:space="0" w:color="auto"/>
        <w:right w:val="none" w:sz="0" w:space="0" w:color="auto"/>
      </w:divBdr>
    </w:div>
    <w:div w:id="98107710">
      <w:bodyDiv w:val="1"/>
      <w:marLeft w:val="0"/>
      <w:marRight w:val="0"/>
      <w:marTop w:val="0"/>
      <w:marBottom w:val="0"/>
      <w:divBdr>
        <w:top w:val="none" w:sz="0" w:space="0" w:color="auto"/>
        <w:left w:val="none" w:sz="0" w:space="0" w:color="auto"/>
        <w:bottom w:val="none" w:sz="0" w:space="0" w:color="auto"/>
        <w:right w:val="none" w:sz="0" w:space="0" w:color="auto"/>
      </w:divBdr>
    </w:div>
    <w:div w:id="98990126">
      <w:bodyDiv w:val="1"/>
      <w:marLeft w:val="0"/>
      <w:marRight w:val="0"/>
      <w:marTop w:val="0"/>
      <w:marBottom w:val="0"/>
      <w:divBdr>
        <w:top w:val="none" w:sz="0" w:space="0" w:color="auto"/>
        <w:left w:val="none" w:sz="0" w:space="0" w:color="auto"/>
        <w:bottom w:val="none" w:sz="0" w:space="0" w:color="auto"/>
        <w:right w:val="none" w:sz="0" w:space="0" w:color="auto"/>
      </w:divBdr>
    </w:div>
    <w:div w:id="99881853">
      <w:bodyDiv w:val="1"/>
      <w:marLeft w:val="0"/>
      <w:marRight w:val="0"/>
      <w:marTop w:val="0"/>
      <w:marBottom w:val="0"/>
      <w:divBdr>
        <w:top w:val="none" w:sz="0" w:space="0" w:color="auto"/>
        <w:left w:val="none" w:sz="0" w:space="0" w:color="auto"/>
        <w:bottom w:val="none" w:sz="0" w:space="0" w:color="auto"/>
        <w:right w:val="none" w:sz="0" w:space="0" w:color="auto"/>
      </w:divBdr>
      <w:divsChild>
        <w:div w:id="279071309">
          <w:marLeft w:val="0"/>
          <w:marRight w:val="0"/>
          <w:marTop w:val="0"/>
          <w:marBottom w:val="0"/>
          <w:divBdr>
            <w:top w:val="none" w:sz="0" w:space="0" w:color="auto"/>
            <w:left w:val="none" w:sz="0" w:space="0" w:color="auto"/>
            <w:bottom w:val="none" w:sz="0" w:space="0" w:color="auto"/>
            <w:right w:val="none" w:sz="0" w:space="0" w:color="auto"/>
          </w:divBdr>
          <w:divsChild>
            <w:div w:id="981426497">
              <w:marLeft w:val="0"/>
              <w:marRight w:val="0"/>
              <w:marTop w:val="0"/>
              <w:marBottom w:val="0"/>
              <w:divBdr>
                <w:top w:val="none" w:sz="0" w:space="0" w:color="auto"/>
                <w:left w:val="none" w:sz="0" w:space="0" w:color="auto"/>
                <w:bottom w:val="none" w:sz="0" w:space="0" w:color="auto"/>
                <w:right w:val="none" w:sz="0" w:space="0" w:color="auto"/>
              </w:divBdr>
              <w:divsChild>
                <w:div w:id="1685785315">
                  <w:marLeft w:val="0"/>
                  <w:marRight w:val="0"/>
                  <w:marTop w:val="0"/>
                  <w:marBottom w:val="0"/>
                  <w:divBdr>
                    <w:top w:val="none" w:sz="0" w:space="0" w:color="auto"/>
                    <w:left w:val="none" w:sz="0" w:space="0" w:color="auto"/>
                    <w:bottom w:val="none" w:sz="0" w:space="0" w:color="auto"/>
                    <w:right w:val="none" w:sz="0" w:space="0" w:color="auto"/>
                  </w:divBdr>
                  <w:divsChild>
                    <w:div w:id="69188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92517">
      <w:bodyDiv w:val="1"/>
      <w:marLeft w:val="0"/>
      <w:marRight w:val="0"/>
      <w:marTop w:val="0"/>
      <w:marBottom w:val="0"/>
      <w:divBdr>
        <w:top w:val="none" w:sz="0" w:space="0" w:color="auto"/>
        <w:left w:val="none" w:sz="0" w:space="0" w:color="auto"/>
        <w:bottom w:val="none" w:sz="0" w:space="0" w:color="auto"/>
        <w:right w:val="none" w:sz="0" w:space="0" w:color="auto"/>
      </w:divBdr>
    </w:div>
    <w:div w:id="111245639">
      <w:bodyDiv w:val="1"/>
      <w:marLeft w:val="0"/>
      <w:marRight w:val="0"/>
      <w:marTop w:val="0"/>
      <w:marBottom w:val="0"/>
      <w:divBdr>
        <w:top w:val="none" w:sz="0" w:space="0" w:color="auto"/>
        <w:left w:val="none" w:sz="0" w:space="0" w:color="auto"/>
        <w:bottom w:val="none" w:sz="0" w:space="0" w:color="auto"/>
        <w:right w:val="none" w:sz="0" w:space="0" w:color="auto"/>
      </w:divBdr>
    </w:div>
    <w:div w:id="111676398">
      <w:bodyDiv w:val="1"/>
      <w:marLeft w:val="0"/>
      <w:marRight w:val="0"/>
      <w:marTop w:val="0"/>
      <w:marBottom w:val="0"/>
      <w:divBdr>
        <w:top w:val="none" w:sz="0" w:space="0" w:color="auto"/>
        <w:left w:val="none" w:sz="0" w:space="0" w:color="auto"/>
        <w:bottom w:val="none" w:sz="0" w:space="0" w:color="auto"/>
        <w:right w:val="none" w:sz="0" w:space="0" w:color="auto"/>
      </w:divBdr>
      <w:divsChild>
        <w:div w:id="1589995931">
          <w:marLeft w:val="0"/>
          <w:marRight w:val="0"/>
          <w:marTop w:val="0"/>
          <w:marBottom w:val="0"/>
          <w:divBdr>
            <w:top w:val="none" w:sz="0" w:space="0" w:color="auto"/>
            <w:left w:val="none" w:sz="0" w:space="0" w:color="auto"/>
            <w:bottom w:val="none" w:sz="0" w:space="0" w:color="auto"/>
            <w:right w:val="none" w:sz="0" w:space="0" w:color="auto"/>
          </w:divBdr>
          <w:divsChild>
            <w:div w:id="1045908601">
              <w:marLeft w:val="0"/>
              <w:marRight w:val="0"/>
              <w:marTop w:val="0"/>
              <w:marBottom w:val="0"/>
              <w:divBdr>
                <w:top w:val="none" w:sz="0" w:space="0" w:color="auto"/>
                <w:left w:val="none" w:sz="0" w:space="0" w:color="auto"/>
                <w:bottom w:val="none" w:sz="0" w:space="0" w:color="auto"/>
                <w:right w:val="none" w:sz="0" w:space="0" w:color="auto"/>
              </w:divBdr>
              <w:divsChild>
                <w:div w:id="81503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40042">
      <w:bodyDiv w:val="1"/>
      <w:marLeft w:val="0"/>
      <w:marRight w:val="0"/>
      <w:marTop w:val="0"/>
      <w:marBottom w:val="0"/>
      <w:divBdr>
        <w:top w:val="none" w:sz="0" w:space="0" w:color="auto"/>
        <w:left w:val="none" w:sz="0" w:space="0" w:color="auto"/>
        <w:bottom w:val="none" w:sz="0" w:space="0" w:color="auto"/>
        <w:right w:val="none" w:sz="0" w:space="0" w:color="auto"/>
      </w:divBdr>
    </w:div>
    <w:div w:id="121074148">
      <w:bodyDiv w:val="1"/>
      <w:marLeft w:val="0"/>
      <w:marRight w:val="0"/>
      <w:marTop w:val="0"/>
      <w:marBottom w:val="0"/>
      <w:divBdr>
        <w:top w:val="none" w:sz="0" w:space="0" w:color="auto"/>
        <w:left w:val="none" w:sz="0" w:space="0" w:color="auto"/>
        <w:bottom w:val="none" w:sz="0" w:space="0" w:color="auto"/>
        <w:right w:val="none" w:sz="0" w:space="0" w:color="auto"/>
      </w:divBdr>
      <w:divsChild>
        <w:div w:id="427196061">
          <w:marLeft w:val="0"/>
          <w:marRight w:val="0"/>
          <w:marTop w:val="0"/>
          <w:marBottom w:val="0"/>
          <w:divBdr>
            <w:top w:val="none" w:sz="0" w:space="0" w:color="auto"/>
            <w:left w:val="none" w:sz="0" w:space="0" w:color="auto"/>
            <w:bottom w:val="none" w:sz="0" w:space="0" w:color="auto"/>
            <w:right w:val="none" w:sz="0" w:space="0" w:color="auto"/>
          </w:divBdr>
          <w:divsChild>
            <w:div w:id="1861507823">
              <w:marLeft w:val="0"/>
              <w:marRight w:val="0"/>
              <w:marTop w:val="0"/>
              <w:marBottom w:val="0"/>
              <w:divBdr>
                <w:top w:val="none" w:sz="0" w:space="0" w:color="auto"/>
                <w:left w:val="none" w:sz="0" w:space="0" w:color="auto"/>
                <w:bottom w:val="none" w:sz="0" w:space="0" w:color="auto"/>
                <w:right w:val="none" w:sz="0" w:space="0" w:color="auto"/>
              </w:divBdr>
              <w:divsChild>
                <w:div w:id="974337898">
                  <w:marLeft w:val="0"/>
                  <w:marRight w:val="0"/>
                  <w:marTop w:val="0"/>
                  <w:marBottom w:val="0"/>
                  <w:divBdr>
                    <w:top w:val="none" w:sz="0" w:space="0" w:color="auto"/>
                    <w:left w:val="none" w:sz="0" w:space="0" w:color="auto"/>
                    <w:bottom w:val="none" w:sz="0" w:space="0" w:color="auto"/>
                    <w:right w:val="none" w:sz="0" w:space="0" w:color="auto"/>
                  </w:divBdr>
                  <w:divsChild>
                    <w:div w:id="203059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43104">
      <w:bodyDiv w:val="1"/>
      <w:marLeft w:val="0"/>
      <w:marRight w:val="0"/>
      <w:marTop w:val="0"/>
      <w:marBottom w:val="0"/>
      <w:divBdr>
        <w:top w:val="none" w:sz="0" w:space="0" w:color="auto"/>
        <w:left w:val="none" w:sz="0" w:space="0" w:color="auto"/>
        <w:bottom w:val="none" w:sz="0" w:space="0" w:color="auto"/>
        <w:right w:val="none" w:sz="0" w:space="0" w:color="auto"/>
      </w:divBdr>
    </w:div>
    <w:div w:id="137573768">
      <w:bodyDiv w:val="1"/>
      <w:marLeft w:val="0"/>
      <w:marRight w:val="0"/>
      <w:marTop w:val="0"/>
      <w:marBottom w:val="0"/>
      <w:divBdr>
        <w:top w:val="none" w:sz="0" w:space="0" w:color="auto"/>
        <w:left w:val="none" w:sz="0" w:space="0" w:color="auto"/>
        <w:bottom w:val="none" w:sz="0" w:space="0" w:color="auto"/>
        <w:right w:val="none" w:sz="0" w:space="0" w:color="auto"/>
      </w:divBdr>
      <w:divsChild>
        <w:div w:id="1563708151">
          <w:marLeft w:val="0"/>
          <w:marRight w:val="0"/>
          <w:marTop w:val="0"/>
          <w:marBottom w:val="0"/>
          <w:divBdr>
            <w:top w:val="none" w:sz="0" w:space="0" w:color="auto"/>
            <w:left w:val="none" w:sz="0" w:space="0" w:color="auto"/>
            <w:bottom w:val="none" w:sz="0" w:space="0" w:color="auto"/>
            <w:right w:val="none" w:sz="0" w:space="0" w:color="auto"/>
          </w:divBdr>
          <w:divsChild>
            <w:div w:id="298076751">
              <w:marLeft w:val="0"/>
              <w:marRight w:val="0"/>
              <w:marTop w:val="0"/>
              <w:marBottom w:val="0"/>
              <w:divBdr>
                <w:top w:val="none" w:sz="0" w:space="0" w:color="auto"/>
                <w:left w:val="none" w:sz="0" w:space="0" w:color="auto"/>
                <w:bottom w:val="none" w:sz="0" w:space="0" w:color="auto"/>
                <w:right w:val="none" w:sz="0" w:space="0" w:color="auto"/>
              </w:divBdr>
              <w:divsChild>
                <w:div w:id="199518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5031">
      <w:bodyDiv w:val="1"/>
      <w:marLeft w:val="0"/>
      <w:marRight w:val="0"/>
      <w:marTop w:val="0"/>
      <w:marBottom w:val="0"/>
      <w:divBdr>
        <w:top w:val="none" w:sz="0" w:space="0" w:color="auto"/>
        <w:left w:val="none" w:sz="0" w:space="0" w:color="auto"/>
        <w:bottom w:val="none" w:sz="0" w:space="0" w:color="auto"/>
        <w:right w:val="none" w:sz="0" w:space="0" w:color="auto"/>
      </w:divBdr>
      <w:divsChild>
        <w:div w:id="1633628931">
          <w:marLeft w:val="0"/>
          <w:marRight w:val="0"/>
          <w:marTop w:val="0"/>
          <w:marBottom w:val="0"/>
          <w:divBdr>
            <w:top w:val="none" w:sz="0" w:space="0" w:color="auto"/>
            <w:left w:val="none" w:sz="0" w:space="0" w:color="auto"/>
            <w:bottom w:val="none" w:sz="0" w:space="0" w:color="auto"/>
            <w:right w:val="none" w:sz="0" w:space="0" w:color="auto"/>
          </w:divBdr>
          <w:divsChild>
            <w:div w:id="1982494537">
              <w:marLeft w:val="0"/>
              <w:marRight w:val="0"/>
              <w:marTop w:val="0"/>
              <w:marBottom w:val="0"/>
              <w:divBdr>
                <w:top w:val="none" w:sz="0" w:space="0" w:color="auto"/>
                <w:left w:val="none" w:sz="0" w:space="0" w:color="auto"/>
                <w:bottom w:val="none" w:sz="0" w:space="0" w:color="auto"/>
                <w:right w:val="none" w:sz="0" w:space="0" w:color="auto"/>
              </w:divBdr>
              <w:divsChild>
                <w:div w:id="197205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49416">
      <w:bodyDiv w:val="1"/>
      <w:marLeft w:val="0"/>
      <w:marRight w:val="0"/>
      <w:marTop w:val="0"/>
      <w:marBottom w:val="0"/>
      <w:divBdr>
        <w:top w:val="none" w:sz="0" w:space="0" w:color="auto"/>
        <w:left w:val="none" w:sz="0" w:space="0" w:color="auto"/>
        <w:bottom w:val="none" w:sz="0" w:space="0" w:color="auto"/>
        <w:right w:val="none" w:sz="0" w:space="0" w:color="auto"/>
      </w:divBdr>
    </w:div>
    <w:div w:id="159928752">
      <w:bodyDiv w:val="1"/>
      <w:marLeft w:val="0"/>
      <w:marRight w:val="0"/>
      <w:marTop w:val="0"/>
      <w:marBottom w:val="0"/>
      <w:divBdr>
        <w:top w:val="none" w:sz="0" w:space="0" w:color="auto"/>
        <w:left w:val="none" w:sz="0" w:space="0" w:color="auto"/>
        <w:bottom w:val="none" w:sz="0" w:space="0" w:color="auto"/>
        <w:right w:val="none" w:sz="0" w:space="0" w:color="auto"/>
      </w:divBdr>
    </w:div>
    <w:div w:id="168300816">
      <w:bodyDiv w:val="1"/>
      <w:marLeft w:val="0"/>
      <w:marRight w:val="0"/>
      <w:marTop w:val="0"/>
      <w:marBottom w:val="0"/>
      <w:divBdr>
        <w:top w:val="none" w:sz="0" w:space="0" w:color="auto"/>
        <w:left w:val="none" w:sz="0" w:space="0" w:color="auto"/>
        <w:bottom w:val="none" w:sz="0" w:space="0" w:color="auto"/>
        <w:right w:val="none" w:sz="0" w:space="0" w:color="auto"/>
      </w:divBdr>
    </w:div>
    <w:div w:id="179703542">
      <w:bodyDiv w:val="1"/>
      <w:marLeft w:val="0"/>
      <w:marRight w:val="0"/>
      <w:marTop w:val="0"/>
      <w:marBottom w:val="0"/>
      <w:divBdr>
        <w:top w:val="none" w:sz="0" w:space="0" w:color="auto"/>
        <w:left w:val="none" w:sz="0" w:space="0" w:color="auto"/>
        <w:bottom w:val="none" w:sz="0" w:space="0" w:color="auto"/>
        <w:right w:val="none" w:sz="0" w:space="0" w:color="auto"/>
      </w:divBdr>
      <w:divsChild>
        <w:div w:id="551499293">
          <w:marLeft w:val="0"/>
          <w:marRight w:val="0"/>
          <w:marTop w:val="0"/>
          <w:marBottom w:val="0"/>
          <w:divBdr>
            <w:top w:val="none" w:sz="0" w:space="0" w:color="auto"/>
            <w:left w:val="none" w:sz="0" w:space="0" w:color="auto"/>
            <w:bottom w:val="none" w:sz="0" w:space="0" w:color="auto"/>
            <w:right w:val="none" w:sz="0" w:space="0" w:color="auto"/>
          </w:divBdr>
          <w:divsChild>
            <w:div w:id="629046965">
              <w:marLeft w:val="0"/>
              <w:marRight w:val="0"/>
              <w:marTop w:val="0"/>
              <w:marBottom w:val="0"/>
              <w:divBdr>
                <w:top w:val="none" w:sz="0" w:space="0" w:color="auto"/>
                <w:left w:val="none" w:sz="0" w:space="0" w:color="auto"/>
                <w:bottom w:val="none" w:sz="0" w:space="0" w:color="auto"/>
                <w:right w:val="none" w:sz="0" w:space="0" w:color="auto"/>
              </w:divBdr>
              <w:divsChild>
                <w:div w:id="88501487">
                  <w:marLeft w:val="0"/>
                  <w:marRight w:val="0"/>
                  <w:marTop w:val="0"/>
                  <w:marBottom w:val="0"/>
                  <w:divBdr>
                    <w:top w:val="none" w:sz="0" w:space="0" w:color="auto"/>
                    <w:left w:val="none" w:sz="0" w:space="0" w:color="auto"/>
                    <w:bottom w:val="none" w:sz="0" w:space="0" w:color="auto"/>
                    <w:right w:val="none" w:sz="0" w:space="0" w:color="auto"/>
                  </w:divBdr>
                  <w:divsChild>
                    <w:div w:id="88625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50370">
      <w:bodyDiv w:val="1"/>
      <w:marLeft w:val="0"/>
      <w:marRight w:val="0"/>
      <w:marTop w:val="0"/>
      <w:marBottom w:val="0"/>
      <w:divBdr>
        <w:top w:val="none" w:sz="0" w:space="0" w:color="auto"/>
        <w:left w:val="none" w:sz="0" w:space="0" w:color="auto"/>
        <w:bottom w:val="none" w:sz="0" w:space="0" w:color="auto"/>
        <w:right w:val="none" w:sz="0" w:space="0" w:color="auto"/>
      </w:divBdr>
    </w:div>
    <w:div w:id="191110237">
      <w:bodyDiv w:val="1"/>
      <w:marLeft w:val="0"/>
      <w:marRight w:val="0"/>
      <w:marTop w:val="0"/>
      <w:marBottom w:val="0"/>
      <w:divBdr>
        <w:top w:val="none" w:sz="0" w:space="0" w:color="auto"/>
        <w:left w:val="none" w:sz="0" w:space="0" w:color="auto"/>
        <w:bottom w:val="none" w:sz="0" w:space="0" w:color="auto"/>
        <w:right w:val="none" w:sz="0" w:space="0" w:color="auto"/>
      </w:divBdr>
      <w:divsChild>
        <w:div w:id="1737587360">
          <w:marLeft w:val="0"/>
          <w:marRight w:val="0"/>
          <w:marTop w:val="0"/>
          <w:marBottom w:val="0"/>
          <w:divBdr>
            <w:top w:val="none" w:sz="0" w:space="0" w:color="auto"/>
            <w:left w:val="none" w:sz="0" w:space="0" w:color="auto"/>
            <w:bottom w:val="none" w:sz="0" w:space="0" w:color="auto"/>
            <w:right w:val="none" w:sz="0" w:space="0" w:color="auto"/>
          </w:divBdr>
          <w:divsChild>
            <w:div w:id="176622215">
              <w:marLeft w:val="0"/>
              <w:marRight w:val="0"/>
              <w:marTop w:val="0"/>
              <w:marBottom w:val="0"/>
              <w:divBdr>
                <w:top w:val="none" w:sz="0" w:space="0" w:color="auto"/>
                <w:left w:val="none" w:sz="0" w:space="0" w:color="auto"/>
                <w:bottom w:val="none" w:sz="0" w:space="0" w:color="auto"/>
                <w:right w:val="none" w:sz="0" w:space="0" w:color="auto"/>
              </w:divBdr>
              <w:divsChild>
                <w:div w:id="9891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43429">
      <w:bodyDiv w:val="1"/>
      <w:marLeft w:val="0"/>
      <w:marRight w:val="0"/>
      <w:marTop w:val="0"/>
      <w:marBottom w:val="0"/>
      <w:divBdr>
        <w:top w:val="none" w:sz="0" w:space="0" w:color="auto"/>
        <w:left w:val="none" w:sz="0" w:space="0" w:color="auto"/>
        <w:bottom w:val="none" w:sz="0" w:space="0" w:color="auto"/>
        <w:right w:val="none" w:sz="0" w:space="0" w:color="auto"/>
      </w:divBdr>
      <w:divsChild>
        <w:div w:id="366806824">
          <w:marLeft w:val="0"/>
          <w:marRight w:val="0"/>
          <w:marTop w:val="0"/>
          <w:marBottom w:val="0"/>
          <w:divBdr>
            <w:top w:val="none" w:sz="0" w:space="0" w:color="auto"/>
            <w:left w:val="none" w:sz="0" w:space="0" w:color="auto"/>
            <w:bottom w:val="none" w:sz="0" w:space="0" w:color="auto"/>
            <w:right w:val="none" w:sz="0" w:space="0" w:color="auto"/>
          </w:divBdr>
          <w:divsChild>
            <w:div w:id="1622422278">
              <w:marLeft w:val="0"/>
              <w:marRight w:val="0"/>
              <w:marTop w:val="0"/>
              <w:marBottom w:val="0"/>
              <w:divBdr>
                <w:top w:val="none" w:sz="0" w:space="0" w:color="auto"/>
                <w:left w:val="none" w:sz="0" w:space="0" w:color="auto"/>
                <w:bottom w:val="none" w:sz="0" w:space="0" w:color="auto"/>
                <w:right w:val="none" w:sz="0" w:space="0" w:color="auto"/>
              </w:divBdr>
              <w:divsChild>
                <w:div w:id="1241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450018">
      <w:bodyDiv w:val="1"/>
      <w:marLeft w:val="0"/>
      <w:marRight w:val="0"/>
      <w:marTop w:val="0"/>
      <w:marBottom w:val="0"/>
      <w:divBdr>
        <w:top w:val="none" w:sz="0" w:space="0" w:color="auto"/>
        <w:left w:val="none" w:sz="0" w:space="0" w:color="auto"/>
        <w:bottom w:val="none" w:sz="0" w:space="0" w:color="auto"/>
        <w:right w:val="none" w:sz="0" w:space="0" w:color="auto"/>
      </w:divBdr>
      <w:divsChild>
        <w:div w:id="1197431558">
          <w:marLeft w:val="0"/>
          <w:marRight w:val="0"/>
          <w:marTop w:val="0"/>
          <w:marBottom w:val="0"/>
          <w:divBdr>
            <w:top w:val="none" w:sz="0" w:space="0" w:color="auto"/>
            <w:left w:val="none" w:sz="0" w:space="0" w:color="auto"/>
            <w:bottom w:val="none" w:sz="0" w:space="0" w:color="auto"/>
            <w:right w:val="none" w:sz="0" w:space="0" w:color="auto"/>
          </w:divBdr>
          <w:divsChild>
            <w:div w:id="551232479">
              <w:marLeft w:val="0"/>
              <w:marRight w:val="0"/>
              <w:marTop w:val="0"/>
              <w:marBottom w:val="0"/>
              <w:divBdr>
                <w:top w:val="none" w:sz="0" w:space="0" w:color="auto"/>
                <w:left w:val="none" w:sz="0" w:space="0" w:color="auto"/>
                <w:bottom w:val="none" w:sz="0" w:space="0" w:color="auto"/>
                <w:right w:val="none" w:sz="0" w:space="0" w:color="auto"/>
              </w:divBdr>
              <w:divsChild>
                <w:div w:id="199216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659432">
      <w:bodyDiv w:val="1"/>
      <w:marLeft w:val="0"/>
      <w:marRight w:val="0"/>
      <w:marTop w:val="0"/>
      <w:marBottom w:val="0"/>
      <w:divBdr>
        <w:top w:val="none" w:sz="0" w:space="0" w:color="auto"/>
        <w:left w:val="none" w:sz="0" w:space="0" w:color="auto"/>
        <w:bottom w:val="none" w:sz="0" w:space="0" w:color="auto"/>
        <w:right w:val="none" w:sz="0" w:space="0" w:color="auto"/>
      </w:divBdr>
    </w:div>
    <w:div w:id="228805844">
      <w:bodyDiv w:val="1"/>
      <w:marLeft w:val="0"/>
      <w:marRight w:val="0"/>
      <w:marTop w:val="0"/>
      <w:marBottom w:val="0"/>
      <w:divBdr>
        <w:top w:val="none" w:sz="0" w:space="0" w:color="auto"/>
        <w:left w:val="none" w:sz="0" w:space="0" w:color="auto"/>
        <w:bottom w:val="none" w:sz="0" w:space="0" w:color="auto"/>
        <w:right w:val="none" w:sz="0" w:space="0" w:color="auto"/>
      </w:divBdr>
    </w:div>
    <w:div w:id="238174303">
      <w:bodyDiv w:val="1"/>
      <w:marLeft w:val="0"/>
      <w:marRight w:val="0"/>
      <w:marTop w:val="0"/>
      <w:marBottom w:val="0"/>
      <w:divBdr>
        <w:top w:val="none" w:sz="0" w:space="0" w:color="auto"/>
        <w:left w:val="none" w:sz="0" w:space="0" w:color="auto"/>
        <w:bottom w:val="none" w:sz="0" w:space="0" w:color="auto"/>
        <w:right w:val="none" w:sz="0" w:space="0" w:color="auto"/>
      </w:divBdr>
    </w:div>
    <w:div w:id="243270675">
      <w:bodyDiv w:val="1"/>
      <w:marLeft w:val="0"/>
      <w:marRight w:val="0"/>
      <w:marTop w:val="0"/>
      <w:marBottom w:val="0"/>
      <w:divBdr>
        <w:top w:val="none" w:sz="0" w:space="0" w:color="auto"/>
        <w:left w:val="none" w:sz="0" w:space="0" w:color="auto"/>
        <w:bottom w:val="none" w:sz="0" w:space="0" w:color="auto"/>
        <w:right w:val="none" w:sz="0" w:space="0" w:color="auto"/>
      </w:divBdr>
    </w:div>
    <w:div w:id="249848561">
      <w:bodyDiv w:val="1"/>
      <w:marLeft w:val="0"/>
      <w:marRight w:val="0"/>
      <w:marTop w:val="0"/>
      <w:marBottom w:val="0"/>
      <w:divBdr>
        <w:top w:val="none" w:sz="0" w:space="0" w:color="auto"/>
        <w:left w:val="none" w:sz="0" w:space="0" w:color="auto"/>
        <w:bottom w:val="none" w:sz="0" w:space="0" w:color="auto"/>
        <w:right w:val="none" w:sz="0" w:space="0" w:color="auto"/>
      </w:divBdr>
    </w:div>
    <w:div w:id="251283963">
      <w:bodyDiv w:val="1"/>
      <w:marLeft w:val="0"/>
      <w:marRight w:val="0"/>
      <w:marTop w:val="0"/>
      <w:marBottom w:val="0"/>
      <w:divBdr>
        <w:top w:val="none" w:sz="0" w:space="0" w:color="auto"/>
        <w:left w:val="none" w:sz="0" w:space="0" w:color="auto"/>
        <w:bottom w:val="none" w:sz="0" w:space="0" w:color="auto"/>
        <w:right w:val="none" w:sz="0" w:space="0" w:color="auto"/>
      </w:divBdr>
      <w:divsChild>
        <w:div w:id="1621377983">
          <w:marLeft w:val="0"/>
          <w:marRight w:val="0"/>
          <w:marTop w:val="0"/>
          <w:marBottom w:val="0"/>
          <w:divBdr>
            <w:top w:val="none" w:sz="0" w:space="0" w:color="auto"/>
            <w:left w:val="none" w:sz="0" w:space="0" w:color="auto"/>
            <w:bottom w:val="none" w:sz="0" w:space="0" w:color="auto"/>
            <w:right w:val="none" w:sz="0" w:space="0" w:color="auto"/>
          </w:divBdr>
          <w:divsChild>
            <w:div w:id="937833675">
              <w:marLeft w:val="0"/>
              <w:marRight w:val="0"/>
              <w:marTop w:val="0"/>
              <w:marBottom w:val="0"/>
              <w:divBdr>
                <w:top w:val="none" w:sz="0" w:space="0" w:color="auto"/>
                <w:left w:val="none" w:sz="0" w:space="0" w:color="auto"/>
                <w:bottom w:val="none" w:sz="0" w:space="0" w:color="auto"/>
                <w:right w:val="none" w:sz="0" w:space="0" w:color="auto"/>
              </w:divBdr>
              <w:divsChild>
                <w:div w:id="1334987856">
                  <w:marLeft w:val="0"/>
                  <w:marRight w:val="0"/>
                  <w:marTop w:val="0"/>
                  <w:marBottom w:val="0"/>
                  <w:divBdr>
                    <w:top w:val="none" w:sz="0" w:space="0" w:color="auto"/>
                    <w:left w:val="none" w:sz="0" w:space="0" w:color="auto"/>
                    <w:bottom w:val="none" w:sz="0" w:space="0" w:color="auto"/>
                    <w:right w:val="none" w:sz="0" w:space="0" w:color="auto"/>
                  </w:divBdr>
                </w:div>
                <w:div w:id="144985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332381">
      <w:bodyDiv w:val="1"/>
      <w:marLeft w:val="0"/>
      <w:marRight w:val="0"/>
      <w:marTop w:val="0"/>
      <w:marBottom w:val="0"/>
      <w:divBdr>
        <w:top w:val="none" w:sz="0" w:space="0" w:color="auto"/>
        <w:left w:val="none" w:sz="0" w:space="0" w:color="auto"/>
        <w:bottom w:val="none" w:sz="0" w:space="0" w:color="auto"/>
        <w:right w:val="none" w:sz="0" w:space="0" w:color="auto"/>
      </w:divBdr>
    </w:div>
    <w:div w:id="268271065">
      <w:bodyDiv w:val="1"/>
      <w:marLeft w:val="0"/>
      <w:marRight w:val="0"/>
      <w:marTop w:val="0"/>
      <w:marBottom w:val="0"/>
      <w:divBdr>
        <w:top w:val="none" w:sz="0" w:space="0" w:color="auto"/>
        <w:left w:val="none" w:sz="0" w:space="0" w:color="auto"/>
        <w:bottom w:val="none" w:sz="0" w:space="0" w:color="auto"/>
        <w:right w:val="none" w:sz="0" w:space="0" w:color="auto"/>
      </w:divBdr>
    </w:div>
    <w:div w:id="271865596">
      <w:bodyDiv w:val="1"/>
      <w:marLeft w:val="0"/>
      <w:marRight w:val="0"/>
      <w:marTop w:val="0"/>
      <w:marBottom w:val="0"/>
      <w:divBdr>
        <w:top w:val="none" w:sz="0" w:space="0" w:color="auto"/>
        <w:left w:val="none" w:sz="0" w:space="0" w:color="auto"/>
        <w:bottom w:val="none" w:sz="0" w:space="0" w:color="auto"/>
        <w:right w:val="none" w:sz="0" w:space="0" w:color="auto"/>
      </w:divBdr>
    </w:div>
    <w:div w:id="288706069">
      <w:bodyDiv w:val="1"/>
      <w:marLeft w:val="0"/>
      <w:marRight w:val="0"/>
      <w:marTop w:val="0"/>
      <w:marBottom w:val="0"/>
      <w:divBdr>
        <w:top w:val="none" w:sz="0" w:space="0" w:color="auto"/>
        <w:left w:val="none" w:sz="0" w:space="0" w:color="auto"/>
        <w:bottom w:val="none" w:sz="0" w:space="0" w:color="auto"/>
        <w:right w:val="none" w:sz="0" w:space="0" w:color="auto"/>
      </w:divBdr>
      <w:divsChild>
        <w:div w:id="1255164353">
          <w:marLeft w:val="0"/>
          <w:marRight w:val="0"/>
          <w:marTop w:val="0"/>
          <w:marBottom w:val="0"/>
          <w:divBdr>
            <w:top w:val="none" w:sz="0" w:space="0" w:color="auto"/>
            <w:left w:val="none" w:sz="0" w:space="0" w:color="auto"/>
            <w:bottom w:val="none" w:sz="0" w:space="0" w:color="auto"/>
            <w:right w:val="none" w:sz="0" w:space="0" w:color="auto"/>
          </w:divBdr>
          <w:divsChild>
            <w:div w:id="302349566">
              <w:marLeft w:val="0"/>
              <w:marRight w:val="0"/>
              <w:marTop w:val="0"/>
              <w:marBottom w:val="0"/>
              <w:divBdr>
                <w:top w:val="none" w:sz="0" w:space="0" w:color="auto"/>
                <w:left w:val="none" w:sz="0" w:space="0" w:color="auto"/>
                <w:bottom w:val="none" w:sz="0" w:space="0" w:color="auto"/>
                <w:right w:val="none" w:sz="0" w:space="0" w:color="auto"/>
              </w:divBdr>
              <w:divsChild>
                <w:div w:id="1020549052">
                  <w:marLeft w:val="0"/>
                  <w:marRight w:val="0"/>
                  <w:marTop w:val="0"/>
                  <w:marBottom w:val="0"/>
                  <w:divBdr>
                    <w:top w:val="none" w:sz="0" w:space="0" w:color="auto"/>
                    <w:left w:val="none" w:sz="0" w:space="0" w:color="auto"/>
                    <w:bottom w:val="none" w:sz="0" w:space="0" w:color="auto"/>
                    <w:right w:val="none" w:sz="0" w:space="0" w:color="auto"/>
                  </w:divBdr>
                  <w:divsChild>
                    <w:div w:id="88158902">
                      <w:marLeft w:val="0"/>
                      <w:marRight w:val="0"/>
                      <w:marTop w:val="0"/>
                      <w:marBottom w:val="0"/>
                      <w:divBdr>
                        <w:top w:val="none" w:sz="0" w:space="0" w:color="auto"/>
                        <w:left w:val="none" w:sz="0" w:space="0" w:color="auto"/>
                        <w:bottom w:val="none" w:sz="0" w:space="0" w:color="auto"/>
                        <w:right w:val="none" w:sz="0" w:space="0" w:color="auto"/>
                      </w:divBdr>
                    </w:div>
                    <w:div w:id="361826693">
                      <w:marLeft w:val="0"/>
                      <w:marRight w:val="0"/>
                      <w:marTop w:val="0"/>
                      <w:marBottom w:val="0"/>
                      <w:divBdr>
                        <w:top w:val="none" w:sz="0" w:space="0" w:color="auto"/>
                        <w:left w:val="none" w:sz="0" w:space="0" w:color="auto"/>
                        <w:bottom w:val="none" w:sz="0" w:space="0" w:color="auto"/>
                        <w:right w:val="none" w:sz="0" w:space="0" w:color="auto"/>
                      </w:divBdr>
                    </w:div>
                  </w:divsChild>
                </w:div>
                <w:div w:id="1175026433">
                  <w:marLeft w:val="0"/>
                  <w:marRight w:val="0"/>
                  <w:marTop w:val="0"/>
                  <w:marBottom w:val="0"/>
                  <w:divBdr>
                    <w:top w:val="none" w:sz="0" w:space="0" w:color="auto"/>
                    <w:left w:val="none" w:sz="0" w:space="0" w:color="auto"/>
                    <w:bottom w:val="none" w:sz="0" w:space="0" w:color="auto"/>
                    <w:right w:val="none" w:sz="0" w:space="0" w:color="auto"/>
                  </w:divBdr>
                  <w:divsChild>
                    <w:div w:id="160124488">
                      <w:marLeft w:val="0"/>
                      <w:marRight w:val="0"/>
                      <w:marTop w:val="0"/>
                      <w:marBottom w:val="0"/>
                      <w:divBdr>
                        <w:top w:val="none" w:sz="0" w:space="0" w:color="auto"/>
                        <w:left w:val="none" w:sz="0" w:space="0" w:color="auto"/>
                        <w:bottom w:val="none" w:sz="0" w:space="0" w:color="auto"/>
                        <w:right w:val="none" w:sz="0" w:space="0" w:color="auto"/>
                      </w:divBdr>
                    </w:div>
                  </w:divsChild>
                </w:div>
                <w:div w:id="1504129138">
                  <w:marLeft w:val="0"/>
                  <w:marRight w:val="0"/>
                  <w:marTop w:val="0"/>
                  <w:marBottom w:val="0"/>
                  <w:divBdr>
                    <w:top w:val="none" w:sz="0" w:space="0" w:color="auto"/>
                    <w:left w:val="none" w:sz="0" w:space="0" w:color="auto"/>
                    <w:bottom w:val="none" w:sz="0" w:space="0" w:color="auto"/>
                    <w:right w:val="none" w:sz="0" w:space="0" w:color="auto"/>
                  </w:divBdr>
                  <w:divsChild>
                    <w:div w:id="196669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761991">
      <w:bodyDiv w:val="1"/>
      <w:marLeft w:val="0"/>
      <w:marRight w:val="0"/>
      <w:marTop w:val="0"/>
      <w:marBottom w:val="0"/>
      <w:divBdr>
        <w:top w:val="none" w:sz="0" w:space="0" w:color="auto"/>
        <w:left w:val="none" w:sz="0" w:space="0" w:color="auto"/>
        <w:bottom w:val="none" w:sz="0" w:space="0" w:color="auto"/>
        <w:right w:val="none" w:sz="0" w:space="0" w:color="auto"/>
      </w:divBdr>
    </w:div>
    <w:div w:id="297228731">
      <w:bodyDiv w:val="1"/>
      <w:marLeft w:val="0"/>
      <w:marRight w:val="0"/>
      <w:marTop w:val="0"/>
      <w:marBottom w:val="0"/>
      <w:divBdr>
        <w:top w:val="none" w:sz="0" w:space="0" w:color="auto"/>
        <w:left w:val="none" w:sz="0" w:space="0" w:color="auto"/>
        <w:bottom w:val="none" w:sz="0" w:space="0" w:color="auto"/>
        <w:right w:val="none" w:sz="0" w:space="0" w:color="auto"/>
      </w:divBdr>
    </w:div>
    <w:div w:id="318773883">
      <w:bodyDiv w:val="1"/>
      <w:marLeft w:val="0"/>
      <w:marRight w:val="0"/>
      <w:marTop w:val="0"/>
      <w:marBottom w:val="0"/>
      <w:divBdr>
        <w:top w:val="none" w:sz="0" w:space="0" w:color="auto"/>
        <w:left w:val="none" w:sz="0" w:space="0" w:color="auto"/>
        <w:bottom w:val="none" w:sz="0" w:space="0" w:color="auto"/>
        <w:right w:val="none" w:sz="0" w:space="0" w:color="auto"/>
      </w:divBdr>
    </w:div>
    <w:div w:id="320083575">
      <w:bodyDiv w:val="1"/>
      <w:marLeft w:val="0"/>
      <w:marRight w:val="0"/>
      <w:marTop w:val="0"/>
      <w:marBottom w:val="0"/>
      <w:divBdr>
        <w:top w:val="none" w:sz="0" w:space="0" w:color="auto"/>
        <w:left w:val="none" w:sz="0" w:space="0" w:color="auto"/>
        <w:bottom w:val="none" w:sz="0" w:space="0" w:color="auto"/>
        <w:right w:val="none" w:sz="0" w:space="0" w:color="auto"/>
      </w:divBdr>
    </w:div>
    <w:div w:id="327371294">
      <w:bodyDiv w:val="1"/>
      <w:marLeft w:val="0"/>
      <w:marRight w:val="0"/>
      <w:marTop w:val="0"/>
      <w:marBottom w:val="0"/>
      <w:divBdr>
        <w:top w:val="none" w:sz="0" w:space="0" w:color="auto"/>
        <w:left w:val="none" w:sz="0" w:space="0" w:color="auto"/>
        <w:bottom w:val="none" w:sz="0" w:space="0" w:color="auto"/>
        <w:right w:val="none" w:sz="0" w:space="0" w:color="auto"/>
      </w:divBdr>
    </w:div>
    <w:div w:id="365179300">
      <w:bodyDiv w:val="1"/>
      <w:marLeft w:val="0"/>
      <w:marRight w:val="0"/>
      <w:marTop w:val="0"/>
      <w:marBottom w:val="0"/>
      <w:divBdr>
        <w:top w:val="none" w:sz="0" w:space="0" w:color="auto"/>
        <w:left w:val="none" w:sz="0" w:space="0" w:color="auto"/>
        <w:bottom w:val="none" w:sz="0" w:space="0" w:color="auto"/>
        <w:right w:val="none" w:sz="0" w:space="0" w:color="auto"/>
      </w:divBdr>
    </w:div>
    <w:div w:id="391467092">
      <w:bodyDiv w:val="1"/>
      <w:marLeft w:val="0"/>
      <w:marRight w:val="0"/>
      <w:marTop w:val="0"/>
      <w:marBottom w:val="0"/>
      <w:divBdr>
        <w:top w:val="none" w:sz="0" w:space="0" w:color="auto"/>
        <w:left w:val="none" w:sz="0" w:space="0" w:color="auto"/>
        <w:bottom w:val="none" w:sz="0" w:space="0" w:color="auto"/>
        <w:right w:val="none" w:sz="0" w:space="0" w:color="auto"/>
      </w:divBdr>
      <w:divsChild>
        <w:div w:id="1340356082">
          <w:marLeft w:val="0"/>
          <w:marRight w:val="0"/>
          <w:marTop w:val="0"/>
          <w:marBottom w:val="0"/>
          <w:divBdr>
            <w:top w:val="none" w:sz="0" w:space="0" w:color="auto"/>
            <w:left w:val="none" w:sz="0" w:space="0" w:color="auto"/>
            <w:bottom w:val="none" w:sz="0" w:space="0" w:color="auto"/>
            <w:right w:val="none" w:sz="0" w:space="0" w:color="auto"/>
          </w:divBdr>
          <w:divsChild>
            <w:div w:id="1105230885">
              <w:marLeft w:val="0"/>
              <w:marRight w:val="0"/>
              <w:marTop w:val="0"/>
              <w:marBottom w:val="0"/>
              <w:divBdr>
                <w:top w:val="none" w:sz="0" w:space="0" w:color="auto"/>
                <w:left w:val="none" w:sz="0" w:space="0" w:color="auto"/>
                <w:bottom w:val="none" w:sz="0" w:space="0" w:color="auto"/>
                <w:right w:val="none" w:sz="0" w:space="0" w:color="auto"/>
              </w:divBdr>
              <w:divsChild>
                <w:div w:id="20413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196720">
      <w:bodyDiv w:val="1"/>
      <w:marLeft w:val="0"/>
      <w:marRight w:val="0"/>
      <w:marTop w:val="0"/>
      <w:marBottom w:val="0"/>
      <w:divBdr>
        <w:top w:val="none" w:sz="0" w:space="0" w:color="auto"/>
        <w:left w:val="none" w:sz="0" w:space="0" w:color="auto"/>
        <w:bottom w:val="none" w:sz="0" w:space="0" w:color="auto"/>
        <w:right w:val="none" w:sz="0" w:space="0" w:color="auto"/>
      </w:divBdr>
    </w:div>
    <w:div w:id="398527678">
      <w:bodyDiv w:val="1"/>
      <w:marLeft w:val="0"/>
      <w:marRight w:val="0"/>
      <w:marTop w:val="0"/>
      <w:marBottom w:val="0"/>
      <w:divBdr>
        <w:top w:val="none" w:sz="0" w:space="0" w:color="auto"/>
        <w:left w:val="none" w:sz="0" w:space="0" w:color="auto"/>
        <w:bottom w:val="none" w:sz="0" w:space="0" w:color="auto"/>
        <w:right w:val="none" w:sz="0" w:space="0" w:color="auto"/>
      </w:divBdr>
    </w:div>
    <w:div w:id="409891997">
      <w:bodyDiv w:val="1"/>
      <w:marLeft w:val="0"/>
      <w:marRight w:val="0"/>
      <w:marTop w:val="0"/>
      <w:marBottom w:val="0"/>
      <w:divBdr>
        <w:top w:val="none" w:sz="0" w:space="0" w:color="auto"/>
        <w:left w:val="none" w:sz="0" w:space="0" w:color="auto"/>
        <w:bottom w:val="none" w:sz="0" w:space="0" w:color="auto"/>
        <w:right w:val="none" w:sz="0" w:space="0" w:color="auto"/>
      </w:divBdr>
      <w:divsChild>
        <w:div w:id="227693711">
          <w:marLeft w:val="0"/>
          <w:marRight w:val="0"/>
          <w:marTop w:val="375"/>
          <w:marBottom w:val="0"/>
          <w:divBdr>
            <w:top w:val="single" w:sz="6" w:space="19" w:color="DDDDDD"/>
            <w:left w:val="none" w:sz="0" w:space="0" w:color="auto"/>
            <w:bottom w:val="none" w:sz="0" w:space="0" w:color="auto"/>
            <w:right w:val="none" w:sz="0" w:space="0" w:color="auto"/>
          </w:divBdr>
        </w:div>
        <w:div w:id="1546407375">
          <w:marLeft w:val="0"/>
          <w:marRight w:val="0"/>
          <w:marTop w:val="0"/>
          <w:marBottom w:val="0"/>
          <w:divBdr>
            <w:top w:val="none" w:sz="0" w:space="0" w:color="auto"/>
            <w:left w:val="none" w:sz="0" w:space="0" w:color="auto"/>
            <w:bottom w:val="none" w:sz="0" w:space="0" w:color="auto"/>
            <w:right w:val="none" w:sz="0" w:space="0" w:color="auto"/>
          </w:divBdr>
          <w:divsChild>
            <w:div w:id="92199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1203">
      <w:bodyDiv w:val="1"/>
      <w:marLeft w:val="0"/>
      <w:marRight w:val="0"/>
      <w:marTop w:val="0"/>
      <w:marBottom w:val="0"/>
      <w:divBdr>
        <w:top w:val="none" w:sz="0" w:space="0" w:color="auto"/>
        <w:left w:val="none" w:sz="0" w:space="0" w:color="auto"/>
        <w:bottom w:val="none" w:sz="0" w:space="0" w:color="auto"/>
        <w:right w:val="none" w:sz="0" w:space="0" w:color="auto"/>
      </w:divBdr>
      <w:divsChild>
        <w:div w:id="662121105">
          <w:marLeft w:val="0"/>
          <w:marRight w:val="0"/>
          <w:marTop w:val="0"/>
          <w:marBottom w:val="0"/>
          <w:divBdr>
            <w:top w:val="none" w:sz="0" w:space="0" w:color="auto"/>
            <w:left w:val="none" w:sz="0" w:space="0" w:color="auto"/>
            <w:bottom w:val="none" w:sz="0" w:space="0" w:color="auto"/>
            <w:right w:val="none" w:sz="0" w:space="0" w:color="auto"/>
          </w:divBdr>
          <w:divsChild>
            <w:div w:id="155390611">
              <w:marLeft w:val="0"/>
              <w:marRight w:val="0"/>
              <w:marTop w:val="0"/>
              <w:marBottom w:val="0"/>
              <w:divBdr>
                <w:top w:val="none" w:sz="0" w:space="0" w:color="auto"/>
                <w:left w:val="none" w:sz="0" w:space="0" w:color="auto"/>
                <w:bottom w:val="none" w:sz="0" w:space="0" w:color="auto"/>
                <w:right w:val="none" w:sz="0" w:space="0" w:color="auto"/>
              </w:divBdr>
              <w:divsChild>
                <w:div w:id="157929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857823">
      <w:bodyDiv w:val="1"/>
      <w:marLeft w:val="0"/>
      <w:marRight w:val="0"/>
      <w:marTop w:val="0"/>
      <w:marBottom w:val="0"/>
      <w:divBdr>
        <w:top w:val="none" w:sz="0" w:space="0" w:color="auto"/>
        <w:left w:val="none" w:sz="0" w:space="0" w:color="auto"/>
        <w:bottom w:val="none" w:sz="0" w:space="0" w:color="auto"/>
        <w:right w:val="none" w:sz="0" w:space="0" w:color="auto"/>
      </w:divBdr>
    </w:div>
    <w:div w:id="418601242">
      <w:bodyDiv w:val="1"/>
      <w:marLeft w:val="0"/>
      <w:marRight w:val="0"/>
      <w:marTop w:val="0"/>
      <w:marBottom w:val="0"/>
      <w:divBdr>
        <w:top w:val="none" w:sz="0" w:space="0" w:color="auto"/>
        <w:left w:val="none" w:sz="0" w:space="0" w:color="auto"/>
        <w:bottom w:val="none" w:sz="0" w:space="0" w:color="auto"/>
        <w:right w:val="none" w:sz="0" w:space="0" w:color="auto"/>
      </w:divBdr>
    </w:div>
    <w:div w:id="424806533">
      <w:bodyDiv w:val="1"/>
      <w:marLeft w:val="0"/>
      <w:marRight w:val="0"/>
      <w:marTop w:val="0"/>
      <w:marBottom w:val="0"/>
      <w:divBdr>
        <w:top w:val="none" w:sz="0" w:space="0" w:color="auto"/>
        <w:left w:val="none" w:sz="0" w:space="0" w:color="auto"/>
        <w:bottom w:val="none" w:sz="0" w:space="0" w:color="auto"/>
        <w:right w:val="none" w:sz="0" w:space="0" w:color="auto"/>
      </w:divBdr>
    </w:div>
    <w:div w:id="429474556">
      <w:bodyDiv w:val="1"/>
      <w:marLeft w:val="0"/>
      <w:marRight w:val="0"/>
      <w:marTop w:val="0"/>
      <w:marBottom w:val="0"/>
      <w:divBdr>
        <w:top w:val="none" w:sz="0" w:space="0" w:color="auto"/>
        <w:left w:val="none" w:sz="0" w:space="0" w:color="auto"/>
        <w:bottom w:val="none" w:sz="0" w:space="0" w:color="auto"/>
        <w:right w:val="none" w:sz="0" w:space="0" w:color="auto"/>
      </w:divBdr>
      <w:divsChild>
        <w:div w:id="1906522483">
          <w:marLeft w:val="0"/>
          <w:marRight w:val="0"/>
          <w:marTop w:val="0"/>
          <w:marBottom w:val="0"/>
          <w:divBdr>
            <w:top w:val="none" w:sz="0" w:space="0" w:color="auto"/>
            <w:left w:val="none" w:sz="0" w:space="0" w:color="auto"/>
            <w:bottom w:val="none" w:sz="0" w:space="0" w:color="auto"/>
            <w:right w:val="none" w:sz="0" w:space="0" w:color="auto"/>
          </w:divBdr>
          <w:divsChild>
            <w:div w:id="799230747">
              <w:marLeft w:val="0"/>
              <w:marRight w:val="0"/>
              <w:marTop w:val="0"/>
              <w:marBottom w:val="0"/>
              <w:divBdr>
                <w:top w:val="none" w:sz="0" w:space="0" w:color="auto"/>
                <w:left w:val="none" w:sz="0" w:space="0" w:color="auto"/>
                <w:bottom w:val="none" w:sz="0" w:space="0" w:color="auto"/>
                <w:right w:val="none" w:sz="0" w:space="0" w:color="auto"/>
              </w:divBdr>
              <w:divsChild>
                <w:div w:id="20341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18278">
      <w:bodyDiv w:val="1"/>
      <w:marLeft w:val="0"/>
      <w:marRight w:val="0"/>
      <w:marTop w:val="0"/>
      <w:marBottom w:val="0"/>
      <w:divBdr>
        <w:top w:val="none" w:sz="0" w:space="0" w:color="auto"/>
        <w:left w:val="none" w:sz="0" w:space="0" w:color="auto"/>
        <w:bottom w:val="none" w:sz="0" w:space="0" w:color="auto"/>
        <w:right w:val="none" w:sz="0" w:space="0" w:color="auto"/>
      </w:divBdr>
    </w:div>
    <w:div w:id="440540982">
      <w:bodyDiv w:val="1"/>
      <w:marLeft w:val="0"/>
      <w:marRight w:val="0"/>
      <w:marTop w:val="0"/>
      <w:marBottom w:val="0"/>
      <w:divBdr>
        <w:top w:val="none" w:sz="0" w:space="0" w:color="auto"/>
        <w:left w:val="none" w:sz="0" w:space="0" w:color="auto"/>
        <w:bottom w:val="none" w:sz="0" w:space="0" w:color="auto"/>
        <w:right w:val="none" w:sz="0" w:space="0" w:color="auto"/>
      </w:divBdr>
    </w:div>
    <w:div w:id="440803574">
      <w:bodyDiv w:val="1"/>
      <w:marLeft w:val="0"/>
      <w:marRight w:val="0"/>
      <w:marTop w:val="0"/>
      <w:marBottom w:val="0"/>
      <w:divBdr>
        <w:top w:val="none" w:sz="0" w:space="0" w:color="auto"/>
        <w:left w:val="none" w:sz="0" w:space="0" w:color="auto"/>
        <w:bottom w:val="none" w:sz="0" w:space="0" w:color="auto"/>
        <w:right w:val="none" w:sz="0" w:space="0" w:color="auto"/>
      </w:divBdr>
    </w:div>
    <w:div w:id="446891697">
      <w:bodyDiv w:val="1"/>
      <w:marLeft w:val="0"/>
      <w:marRight w:val="0"/>
      <w:marTop w:val="0"/>
      <w:marBottom w:val="0"/>
      <w:divBdr>
        <w:top w:val="none" w:sz="0" w:space="0" w:color="auto"/>
        <w:left w:val="none" w:sz="0" w:space="0" w:color="auto"/>
        <w:bottom w:val="none" w:sz="0" w:space="0" w:color="auto"/>
        <w:right w:val="none" w:sz="0" w:space="0" w:color="auto"/>
      </w:divBdr>
    </w:div>
    <w:div w:id="448624522">
      <w:bodyDiv w:val="1"/>
      <w:marLeft w:val="0"/>
      <w:marRight w:val="0"/>
      <w:marTop w:val="0"/>
      <w:marBottom w:val="0"/>
      <w:divBdr>
        <w:top w:val="none" w:sz="0" w:space="0" w:color="auto"/>
        <w:left w:val="none" w:sz="0" w:space="0" w:color="auto"/>
        <w:bottom w:val="none" w:sz="0" w:space="0" w:color="auto"/>
        <w:right w:val="none" w:sz="0" w:space="0" w:color="auto"/>
      </w:divBdr>
    </w:div>
    <w:div w:id="455023390">
      <w:bodyDiv w:val="1"/>
      <w:marLeft w:val="0"/>
      <w:marRight w:val="0"/>
      <w:marTop w:val="0"/>
      <w:marBottom w:val="0"/>
      <w:divBdr>
        <w:top w:val="none" w:sz="0" w:space="0" w:color="auto"/>
        <w:left w:val="none" w:sz="0" w:space="0" w:color="auto"/>
        <w:bottom w:val="none" w:sz="0" w:space="0" w:color="auto"/>
        <w:right w:val="none" w:sz="0" w:space="0" w:color="auto"/>
      </w:divBdr>
    </w:div>
    <w:div w:id="466550795">
      <w:bodyDiv w:val="1"/>
      <w:marLeft w:val="0"/>
      <w:marRight w:val="0"/>
      <w:marTop w:val="0"/>
      <w:marBottom w:val="0"/>
      <w:divBdr>
        <w:top w:val="none" w:sz="0" w:space="0" w:color="auto"/>
        <w:left w:val="none" w:sz="0" w:space="0" w:color="auto"/>
        <w:bottom w:val="none" w:sz="0" w:space="0" w:color="auto"/>
        <w:right w:val="none" w:sz="0" w:space="0" w:color="auto"/>
      </w:divBdr>
    </w:div>
    <w:div w:id="488711839">
      <w:bodyDiv w:val="1"/>
      <w:marLeft w:val="0"/>
      <w:marRight w:val="0"/>
      <w:marTop w:val="0"/>
      <w:marBottom w:val="0"/>
      <w:divBdr>
        <w:top w:val="none" w:sz="0" w:space="0" w:color="auto"/>
        <w:left w:val="none" w:sz="0" w:space="0" w:color="auto"/>
        <w:bottom w:val="none" w:sz="0" w:space="0" w:color="auto"/>
        <w:right w:val="none" w:sz="0" w:space="0" w:color="auto"/>
      </w:divBdr>
    </w:div>
    <w:div w:id="492453785">
      <w:bodyDiv w:val="1"/>
      <w:marLeft w:val="0"/>
      <w:marRight w:val="0"/>
      <w:marTop w:val="0"/>
      <w:marBottom w:val="0"/>
      <w:divBdr>
        <w:top w:val="none" w:sz="0" w:space="0" w:color="auto"/>
        <w:left w:val="none" w:sz="0" w:space="0" w:color="auto"/>
        <w:bottom w:val="none" w:sz="0" w:space="0" w:color="auto"/>
        <w:right w:val="none" w:sz="0" w:space="0" w:color="auto"/>
      </w:divBdr>
    </w:div>
    <w:div w:id="504175191">
      <w:bodyDiv w:val="1"/>
      <w:marLeft w:val="0"/>
      <w:marRight w:val="0"/>
      <w:marTop w:val="0"/>
      <w:marBottom w:val="0"/>
      <w:divBdr>
        <w:top w:val="none" w:sz="0" w:space="0" w:color="auto"/>
        <w:left w:val="none" w:sz="0" w:space="0" w:color="auto"/>
        <w:bottom w:val="none" w:sz="0" w:space="0" w:color="auto"/>
        <w:right w:val="none" w:sz="0" w:space="0" w:color="auto"/>
      </w:divBdr>
    </w:div>
    <w:div w:id="517275958">
      <w:bodyDiv w:val="1"/>
      <w:marLeft w:val="0"/>
      <w:marRight w:val="0"/>
      <w:marTop w:val="0"/>
      <w:marBottom w:val="0"/>
      <w:divBdr>
        <w:top w:val="none" w:sz="0" w:space="0" w:color="auto"/>
        <w:left w:val="none" w:sz="0" w:space="0" w:color="auto"/>
        <w:bottom w:val="none" w:sz="0" w:space="0" w:color="auto"/>
        <w:right w:val="none" w:sz="0" w:space="0" w:color="auto"/>
      </w:divBdr>
      <w:divsChild>
        <w:div w:id="455103461">
          <w:marLeft w:val="0"/>
          <w:marRight w:val="0"/>
          <w:marTop w:val="375"/>
          <w:marBottom w:val="0"/>
          <w:divBdr>
            <w:top w:val="single" w:sz="6" w:space="19" w:color="DDDDDD"/>
            <w:left w:val="none" w:sz="0" w:space="0" w:color="auto"/>
            <w:bottom w:val="none" w:sz="0" w:space="0" w:color="auto"/>
            <w:right w:val="none" w:sz="0" w:space="0" w:color="auto"/>
          </w:divBdr>
        </w:div>
        <w:div w:id="898128089">
          <w:marLeft w:val="0"/>
          <w:marRight w:val="0"/>
          <w:marTop w:val="0"/>
          <w:marBottom w:val="0"/>
          <w:divBdr>
            <w:top w:val="none" w:sz="0" w:space="0" w:color="auto"/>
            <w:left w:val="none" w:sz="0" w:space="0" w:color="auto"/>
            <w:bottom w:val="none" w:sz="0" w:space="0" w:color="auto"/>
            <w:right w:val="none" w:sz="0" w:space="0" w:color="auto"/>
          </w:divBdr>
          <w:divsChild>
            <w:div w:id="108595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6347">
      <w:bodyDiv w:val="1"/>
      <w:marLeft w:val="0"/>
      <w:marRight w:val="0"/>
      <w:marTop w:val="0"/>
      <w:marBottom w:val="0"/>
      <w:divBdr>
        <w:top w:val="none" w:sz="0" w:space="0" w:color="auto"/>
        <w:left w:val="none" w:sz="0" w:space="0" w:color="auto"/>
        <w:bottom w:val="none" w:sz="0" w:space="0" w:color="auto"/>
        <w:right w:val="none" w:sz="0" w:space="0" w:color="auto"/>
      </w:divBdr>
      <w:divsChild>
        <w:div w:id="1433669477">
          <w:marLeft w:val="0"/>
          <w:marRight w:val="0"/>
          <w:marTop w:val="0"/>
          <w:marBottom w:val="0"/>
          <w:divBdr>
            <w:top w:val="none" w:sz="0" w:space="0" w:color="auto"/>
            <w:left w:val="none" w:sz="0" w:space="0" w:color="auto"/>
            <w:bottom w:val="none" w:sz="0" w:space="0" w:color="auto"/>
            <w:right w:val="none" w:sz="0" w:space="0" w:color="auto"/>
          </w:divBdr>
          <w:divsChild>
            <w:div w:id="1412117616">
              <w:marLeft w:val="0"/>
              <w:marRight w:val="0"/>
              <w:marTop w:val="0"/>
              <w:marBottom w:val="0"/>
              <w:divBdr>
                <w:top w:val="none" w:sz="0" w:space="0" w:color="auto"/>
                <w:left w:val="none" w:sz="0" w:space="0" w:color="auto"/>
                <w:bottom w:val="none" w:sz="0" w:space="0" w:color="auto"/>
                <w:right w:val="none" w:sz="0" w:space="0" w:color="auto"/>
              </w:divBdr>
              <w:divsChild>
                <w:div w:id="33176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351650">
      <w:bodyDiv w:val="1"/>
      <w:marLeft w:val="0"/>
      <w:marRight w:val="0"/>
      <w:marTop w:val="0"/>
      <w:marBottom w:val="0"/>
      <w:divBdr>
        <w:top w:val="none" w:sz="0" w:space="0" w:color="auto"/>
        <w:left w:val="none" w:sz="0" w:space="0" w:color="auto"/>
        <w:bottom w:val="none" w:sz="0" w:space="0" w:color="auto"/>
        <w:right w:val="none" w:sz="0" w:space="0" w:color="auto"/>
      </w:divBdr>
      <w:divsChild>
        <w:div w:id="183983221">
          <w:marLeft w:val="0"/>
          <w:marRight w:val="0"/>
          <w:marTop w:val="0"/>
          <w:marBottom w:val="0"/>
          <w:divBdr>
            <w:top w:val="none" w:sz="0" w:space="0" w:color="auto"/>
            <w:left w:val="none" w:sz="0" w:space="0" w:color="auto"/>
            <w:bottom w:val="none" w:sz="0" w:space="0" w:color="auto"/>
            <w:right w:val="none" w:sz="0" w:space="0" w:color="auto"/>
          </w:divBdr>
          <w:divsChild>
            <w:div w:id="529539024">
              <w:marLeft w:val="0"/>
              <w:marRight w:val="0"/>
              <w:marTop w:val="0"/>
              <w:marBottom w:val="0"/>
              <w:divBdr>
                <w:top w:val="none" w:sz="0" w:space="0" w:color="auto"/>
                <w:left w:val="none" w:sz="0" w:space="0" w:color="auto"/>
                <w:bottom w:val="none" w:sz="0" w:space="0" w:color="auto"/>
                <w:right w:val="none" w:sz="0" w:space="0" w:color="auto"/>
              </w:divBdr>
              <w:divsChild>
                <w:div w:id="747187451">
                  <w:marLeft w:val="0"/>
                  <w:marRight w:val="0"/>
                  <w:marTop w:val="0"/>
                  <w:marBottom w:val="0"/>
                  <w:divBdr>
                    <w:top w:val="none" w:sz="0" w:space="0" w:color="auto"/>
                    <w:left w:val="none" w:sz="0" w:space="0" w:color="auto"/>
                    <w:bottom w:val="none" w:sz="0" w:space="0" w:color="auto"/>
                    <w:right w:val="none" w:sz="0" w:space="0" w:color="auto"/>
                  </w:divBdr>
                  <w:divsChild>
                    <w:div w:id="1459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470838">
      <w:bodyDiv w:val="1"/>
      <w:marLeft w:val="0"/>
      <w:marRight w:val="0"/>
      <w:marTop w:val="0"/>
      <w:marBottom w:val="0"/>
      <w:divBdr>
        <w:top w:val="none" w:sz="0" w:space="0" w:color="auto"/>
        <w:left w:val="none" w:sz="0" w:space="0" w:color="auto"/>
        <w:bottom w:val="none" w:sz="0" w:space="0" w:color="auto"/>
        <w:right w:val="none" w:sz="0" w:space="0" w:color="auto"/>
      </w:divBdr>
      <w:divsChild>
        <w:div w:id="1688367980">
          <w:marLeft w:val="0"/>
          <w:marRight w:val="0"/>
          <w:marTop w:val="0"/>
          <w:marBottom w:val="0"/>
          <w:divBdr>
            <w:top w:val="none" w:sz="0" w:space="0" w:color="auto"/>
            <w:left w:val="none" w:sz="0" w:space="0" w:color="auto"/>
            <w:bottom w:val="none" w:sz="0" w:space="0" w:color="auto"/>
            <w:right w:val="none" w:sz="0" w:space="0" w:color="auto"/>
          </w:divBdr>
          <w:divsChild>
            <w:div w:id="1139035998">
              <w:marLeft w:val="0"/>
              <w:marRight w:val="0"/>
              <w:marTop w:val="0"/>
              <w:marBottom w:val="0"/>
              <w:divBdr>
                <w:top w:val="none" w:sz="0" w:space="0" w:color="auto"/>
                <w:left w:val="none" w:sz="0" w:space="0" w:color="auto"/>
                <w:bottom w:val="none" w:sz="0" w:space="0" w:color="auto"/>
                <w:right w:val="none" w:sz="0" w:space="0" w:color="auto"/>
              </w:divBdr>
              <w:divsChild>
                <w:div w:id="5292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663842">
      <w:bodyDiv w:val="1"/>
      <w:marLeft w:val="0"/>
      <w:marRight w:val="0"/>
      <w:marTop w:val="0"/>
      <w:marBottom w:val="0"/>
      <w:divBdr>
        <w:top w:val="none" w:sz="0" w:space="0" w:color="auto"/>
        <w:left w:val="none" w:sz="0" w:space="0" w:color="auto"/>
        <w:bottom w:val="none" w:sz="0" w:space="0" w:color="auto"/>
        <w:right w:val="none" w:sz="0" w:space="0" w:color="auto"/>
      </w:divBdr>
    </w:div>
    <w:div w:id="538861296">
      <w:bodyDiv w:val="1"/>
      <w:marLeft w:val="0"/>
      <w:marRight w:val="0"/>
      <w:marTop w:val="0"/>
      <w:marBottom w:val="0"/>
      <w:divBdr>
        <w:top w:val="none" w:sz="0" w:space="0" w:color="auto"/>
        <w:left w:val="none" w:sz="0" w:space="0" w:color="auto"/>
        <w:bottom w:val="none" w:sz="0" w:space="0" w:color="auto"/>
        <w:right w:val="none" w:sz="0" w:space="0" w:color="auto"/>
      </w:divBdr>
      <w:divsChild>
        <w:div w:id="238440995">
          <w:marLeft w:val="0"/>
          <w:marRight w:val="0"/>
          <w:marTop w:val="0"/>
          <w:marBottom w:val="0"/>
          <w:divBdr>
            <w:top w:val="none" w:sz="0" w:space="0" w:color="auto"/>
            <w:left w:val="none" w:sz="0" w:space="0" w:color="auto"/>
            <w:bottom w:val="none" w:sz="0" w:space="0" w:color="auto"/>
            <w:right w:val="none" w:sz="0" w:space="0" w:color="auto"/>
          </w:divBdr>
          <w:divsChild>
            <w:div w:id="871726449">
              <w:marLeft w:val="0"/>
              <w:marRight w:val="0"/>
              <w:marTop w:val="0"/>
              <w:marBottom w:val="0"/>
              <w:divBdr>
                <w:top w:val="none" w:sz="0" w:space="0" w:color="auto"/>
                <w:left w:val="none" w:sz="0" w:space="0" w:color="auto"/>
                <w:bottom w:val="none" w:sz="0" w:space="0" w:color="auto"/>
                <w:right w:val="none" w:sz="0" w:space="0" w:color="auto"/>
              </w:divBdr>
              <w:divsChild>
                <w:div w:id="394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84076">
      <w:bodyDiv w:val="1"/>
      <w:marLeft w:val="0"/>
      <w:marRight w:val="0"/>
      <w:marTop w:val="0"/>
      <w:marBottom w:val="0"/>
      <w:divBdr>
        <w:top w:val="none" w:sz="0" w:space="0" w:color="auto"/>
        <w:left w:val="none" w:sz="0" w:space="0" w:color="auto"/>
        <w:bottom w:val="none" w:sz="0" w:space="0" w:color="auto"/>
        <w:right w:val="none" w:sz="0" w:space="0" w:color="auto"/>
      </w:divBdr>
    </w:div>
    <w:div w:id="545027136">
      <w:bodyDiv w:val="1"/>
      <w:marLeft w:val="0"/>
      <w:marRight w:val="0"/>
      <w:marTop w:val="0"/>
      <w:marBottom w:val="0"/>
      <w:divBdr>
        <w:top w:val="none" w:sz="0" w:space="0" w:color="auto"/>
        <w:left w:val="none" w:sz="0" w:space="0" w:color="auto"/>
        <w:bottom w:val="none" w:sz="0" w:space="0" w:color="auto"/>
        <w:right w:val="none" w:sz="0" w:space="0" w:color="auto"/>
      </w:divBdr>
    </w:div>
    <w:div w:id="551431532">
      <w:bodyDiv w:val="1"/>
      <w:marLeft w:val="0"/>
      <w:marRight w:val="0"/>
      <w:marTop w:val="0"/>
      <w:marBottom w:val="0"/>
      <w:divBdr>
        <w:top w:val="none" w:sz="0" w:space="0" w:color="auto"/>
        <w:left w:val="none" w:sz="0" w:space="0" w:color="auto"/>
        <w:bottom w:val="none" w:sz="0" w:space="0" w:color="auto"/>
        <w:right w:val="none" w:sz="0" w:space="0" w:color="auto"/>
      </w:divBdr>
      <w:divsChild>
        <w:div w:id="2144805851">
          <w:marLeft w:val="0"/>
          <w:marRight w:val="0"/>
          <w:marTop w:val="0"/>
          <w:marBottom w:val="0"/>
          <w:divBdr>
            <w:top w:val="none" w:sz="0" w:space="0" w:color="auto"/>
            <w:left w:val="none" w:sz="0" w:space="0" w:color="auto"/>
            <w:bottom w:val="none" w:sz="0" w:space="0" w:color="auto"/>
            <w:right w:val="none" w:sz="0" w:space="0" w:color="auto"/>
          </w:divBdr>
          <w:divsChild>
            <w:div w:id="758791746">
              <w:marLeft w:val="0"/>
              <w:marRight w:val="0"/>
              <w:marTop w:val="0"/>
              <w:marBottom w:val="0"/>
              <w:divBdr>
                <w:top w:val="none" w:sz="0" w:space="0" w:color="auto"/>
                <w:left w:val="none" w:sz="0" w:space="0" w:color="auto"/>
                <w:bottom w:val="none" w:sz="0" w:space="0" w:color="auto"/>
                <w:right w:val="none" w:sz="0" w:space="0" w:color="auto"/>
              </w:divBdr>
              <w:divsChild>
                <w:div w:id="108156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976116">
      <w:bodyDiv w:val="1"/>
      <w:marLeft w:val="0"/>
      <w:marRight w:val="0"/>
      <w:marTop w:val="0"/>
      <w:marBottom w:val="0"/>
      <w:divBdr>
        <w:top w:val="none" w:sz="0" w:space="0" w:color="auto"/>
        <w:left w:val="none" w:sz="0" w:space="0" w:color="auto"/>
        <w:bottom w:val="none" w:sz="0" w:space="0" w:color="auto"/>
        <w:right w:val="none" w:sz="0" w:space="0" w:color="auto"/>
      </w:divBdr>
    </w:div>
    <w:div w:id="561792390">
      <w:bodyDiv w:val="1"/>
      <w:marLeft w:val="0"/>
      <w:marRight w:val="0"/>
      <w:marTop w:val="0"/>
      <w:marBottom w:val="0"/>
      <w:divBdr>
        <w:top w:val="none" w:sz="0" w:space="0" w:color="auto"/>
        <w:left w:val="none" w:sz="0" w:space="0" w:color="auto"/>
        <w:bottom w:val="none" w:sz="0" w:space="0" w:color="auto"/>
        <w:right w:val="none" w:sz="0" w:space="0" w:color="auto"/>
      </w:divBdr>
    </w:div>
    <w:div w:id="564486731">
      <w:bodyDiv w:val="1"/>
      <w:marLeft w:val="0"/>
      <w:marRight w:val="0"/>
      <w:marTop w:val="0"/>
      <w:marBottom w:val="0"/>
      <w:divBdr>
        <w:top w:val="none" w:sz="0" w:space="0" w:color="auto"/>
        <w:left w:val="none" w:sz="0" w:space="0" w:color="auto"/>
        <w:bottom w:val="none" w:sz="0" w:space="0" w:color="auto"/>
        <w:right w:val="none" w:sz="0" w:space="0" w:color="auto"/>
      </w:divBdr>
    </w:div>
    <w:div w:id="592397527">
      <w:bodyDiv w:val="1"/>
      <w:marLeft w:val="0"/>
      <w:marRight w:val="0"/>
      <w:marTop w:val="0"/>
      <w:marBottom w:val="0"/>
      <w:divBdr>
        <w:top w:val="none" w:sz="0" w:space="0" w:color="auto"/>
        <w:left w:val="none" w:sz="0" w:space="0" w:color="auto"/>
        <w:bottom w:val="none" w:sz="0" w:space="0" w:color="auto"/>
        <w:right w:val="none" w:sz="0" w:space="0" w:color="auto"/>
      </w:divBdr>
    </w:div>
    <w:div w:id="594019302">
      <w:bodyDiv w:val="1"/>
      <w:marLeft w:val="0"/>
      <w:marRight w:val="0"/>
      <w:marTop w:val="0"/>
      <w:marBottom w:val="0"/>
      <w:divBdr>
        <w:top w:val="none" w:sz="0" w:space="0" w:color="auto"/>
        <w:left w:val="none" w:sz="0" w:space="0" w:color="auto"/>
        <w:bottom w:val="none" w:sz="0" w:space="0" w:color="auto"/>
        <w:right w:val="none" w:sz="0" w:space="0" w:color="auto"/>
      </w:divBdr>
      <w:divsChild>
        <w:div w:id="104354976">
          <w:marLeft w:val="0"/>
          <w:marRight w:val="0"/>
          <w:marTop w:val="0"/>
          <w:marBottom w:val="0"/>
          <w:divBdr>
            <w:top w:val="none" w:sz="0" w:space="0" w:color="auto"/>
            <w:left w:val="none" w:sz="0" w:space="0" w:color="auto"/>
            <w:bottom w:val="none" w:sz="0" w:space="0" w:color="auto"/>
            <w:right w:val="none" w:sz="0" w:space="0" w:color="auto"/>
          </w:divBdr>
          <w:divsChild>
            <w:div w:id="1431319415">
              <w:marLeft w:val="0"/>
              <w:marRight w:val="0"/>
              <w:marTop w:val="0"/>
              <w:marBottom w:val="0"/>
              <w:divBdr>
                <w:top w:val="none" w:sz="0" w:space="0" w:color="auto"/>
                <w:left w:val="none" w:sz="0" w:space="0" w:color="auto"/>
                <w:bottom w:val="none" w:sz="0" w:space="0" w:color="auto"/>
                <w:right w:val="none" w:sz="0" w:space="0" w:color="auto"/>
              </w:divBdr>
              <w:divsChild>
                <w:div w:id="758672741">
                  <w:marLeft w:val="0"/>
                  <w:marRight w:val="0"/>
                  <w:marTop w:val="0"/>
                  <w:marBottom w:val="0"/>
                  <w:divBdr>
                    <w:top w:val="none" w:sz="0" w:space="0" w:color="auto"/>
                    <w:left w:val="none" w:sz="0" w:space="0" w:color="auto"/>
                    <w:bottom w:val="none" w:sz="0" w:space="0" w:color="auto"/>
                    <w:right w:val="none" w:sz="0" w:space="0" w:color="auto"/>
                  </w:divBdr>
                  <w:divsChild>
                    <w:div w:id="10363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564197">
      <w:bodyDiv w:val="1"/>
      <w:marLeft w:val="0"/>
      <w:marRight w:val="0"/>
      <w:marTop w:val="0"/>
      <w:marBottom w:val="0"/>
      <w:divBdr>
        <w:top w:val="none" w:sz="0" w:space="0" w:color="auto"/>
        <w:left w:val="none" w:sz="0" w:space="0" w:color="auto"/>
        <w:bottom w:val="none" w:sz="0" w:space="0" w:color="auto"/>
        <w:right w:val="none" w:sz="0" w:space="0" w:color="auto"/>
      </w:divBdr>
      <w:divsChild>
        <w:div w:id="1584415176">
          <w:marLeft w:val="0"/>
          <w:marRight w:val="0"/>
          <w:marTop w:val="0"/>
          <w:marBottom w:val="0"/>
          <w:divBdr>
            <w:top w:val="none" w:sz="0" w:space="0" w:color="auto"/>
            <w:left w:val="none" w:sz="0" w:space="0" w:color="auto"/>
            <w:bottom w:val="none" w:sz="0" w:space="0" w:color="auto"/>
            <w:right w:val="none" w:sz="0" w:space="0" w:color="auto"/>
          </w:divBdr>
          <w:divsChild>
            <w:div w:id="1128350740">
              <w:marLeft w:val="0"/>
              <w:marRight w:val="0"/>
              <w:marTop w:val="0"/>
              <w:marBottom w:val="0"/>
              <w:divBdr>
                <w:top w:val="none" w:sz="0" w:space="0" w:color="auto"/>
                <w:left w:val="none" w:sz="0" w:space="0" w:color="auto"/>
                <w:bottom w:val="none" w:sz="0" w:space="0" w:color="auto"/>
                <w:right w:val="none" w:sz="0" w:space="0" w:color="auto"/>
              </w:divBdr>
              <w:divsChild>
                <w:div w:id="1813910724">
                  <w:marLeft w:val="0"/>
                  <w:marRight w:val="0"/>
                  <w:marTop w:val="0"/>
                  <w:marBottom w:val="0"/>
                  <w:divBdr>
                    <w:top w:val="none" w:sz="0" w:space="0" w:color="auto"/>
                    <w:left w:val="none" w:sz="0" w:space="0" w:color="auto"/>
                    <w:bottom w:val="none" w:sz="0" w:space="0" w:color="auto"/>
                    <w:right w:val="none" w:sz="0" w:space="0" w:color="auto"/>
                  </w:divBdr>
                  <w:divsChild>
                    <w:div w:id="66678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579910">
      <w:bodyDiv w:val="1"/>
      <w:marLeft w:val="0"/>
      <w:marRight w:val="0"/>
      <w:marTop w:val="0"/>
      <w:marBottom w:val="0"/>
      <w:divBdr>
        <w:top w:val="none" w:sz="0" w:space="0" w:color="auto"/>
        <w:left w:val="none" w:sz="0" w:space="0" w:color="auto"/>
        <w:bottom w:val="none" w:sz="0" w:space="0" w:color="auto"/>
        <w:right w:val="none" w:sz="0" w:space="0" w:color="auto"/>
      </w:divBdr>
      <w:divsChild>
        <w:div w:id="718479186">
          <w:marLeft w:val="0"/>
          <w:marRight w:val="0"/>
          <w:marTop w:val="0"/>
          <w:marBottom w:val="0"/>
          <w:divBdr>
            <w:top w:val="none" w:sz="0" w:space="0" w:color="auto"/>
            <w:left w:val="none" w:sz="0" w:space="0" w:color="auto"/>
            <w:bottom w:val="none" w:sz="0" w:space="0" w:color="auto"/>
            <w:right w:val="none" w:sz="0" w:space="0" w:color="auto"/>
          </w:divBdr>
          <w:divsChild>
            <w:div w:id="1680160166">
              <w:marLeft w:val="0"/>
              <w:marRight w:val="0"/>
              <w:marTop w:val="0"/>
              <w:marBottom w:val="0"/>
              <w:divBdr>
                <w:top w:val="none" w:sz="0" w:space="0" w:color="auto"/>
                <w:left w:val="none" w:sz="0" w:space="0" w:color="auto"/>
                <w:bottom w:val="none" w:sz="0" w:space="0" w:color="auto"/>
                <w:right w:val="none" w:sz="0" w:space="0" w:color="auto"/>
              </w:divBdr>
              <w:divsChild>
                <w:div w:id="13925747">
                  <w:marLeft w:val="0"/>
                  <w:marRight w:val="0"/>
                  <w:marTop w:val="0"/>
                  <w:marBottom w:val="0"/>
                  <w:divBdr>
                    <w:top w:val="none" w:sz="0" w:space="0" w:color="auto"/>
                    <w:left w:val="none" w:sz="0" w:space="0" w:color="auto"/>
                    <w:bottom w:val="none" w:sz="0" w:space="0" w:color="auto"/>
                    <w:right w:val="none" w:sz="0" w:space="0" w:color="auto"/>
                  </w:divBdr>
                  <w:divsChild>
                    <w:div w:id="146816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369456">
      <w:bodyDiv w:val="1"/>
      <w:marLeft w:val="0"/>
      <w:marRight w:val="0"/>
      <w:marTop w:val="0"/>
      <w:marBottom w:val="0"/>
      <w:divBdr>
        <w:top w:val="none" w:sz="0" w:space="0" w:color="auto"/>
        <w:left w:val="none" w:sz="0" w:space="0" w:color="auto"/>
        <w:bottom w:val="none" w:sz="0" w:space="0" w:color="auto"/>
        <w:right w:val="none" w:sz="0" w:space="0" w:color="auto"/>
      </w:divBdr>
      <w:divsChild>
        <w:div w:id="798375701">
          <w:marLeft w:val="0"/>
          <w:marRight w:val="0"/>
          <w:marTop w:val="0"/>
          <w:marBottom w:val="0"/>
          <w:divBdr>
            <w:top w:val="none" w:sz="0" w:space="0" w:color="auto"/>
            <w:left w:val="none" w:sz="0" w:space="0" w:color="auto"/>
            <w:bottom w:val="none" w:sz="0" w:space="0" w:color="auto"/>
            <w:right w:val="none" w:sz="0" w:space="0" w:color="auto"/>
          </w:divBdr>
          <w:divsChild>
            <w:div w:id="529876988">
              <w:marLeft w:val="0"/>
              <w:marRight w:val="0"/>
              <w:marTop w:val="0"/>
              <w:marBottom w:val="0"/>
              <w:divBdr>
                <w:top w:val="none" w:sz="0" w:space="0" w:color="auto"/>
                <w:left w:val="none" w:sz="0" w:space="0" w:color="auto"/>
                <w:bottom w:val="none" w:sz="0" w:space="0" w:color="auto"/>
                <w:right w:val="none" w:sz="0" w:space="0" w:color="auto"/>
              </w:divBdr>
              <w:divsChild>
                <w:div w:id="73821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601088">
      <w:bodyDiv w:val="1"/>
      <w:marLeft w:val="0"/>
      <w:marRight w:val="0"/>
      <w:marTop w:val="0"/>
      <w:marBottom w:val="0"/>
      <w:divBdr>
        <w:top w:val="none" w:sz="0" w:space="0" w:color="auto"/>
        <w:left w:val="none" w:sz="0" w:space="0" w:color="auto"/>
        <w:bottom w:val="none" w:sz="0" w:space="0" w:color="auto"/>
        <w:right w:val="none" w:sz="0" w:space="0" w:color="auto"/>
      </w:divBdr>
    </w:div>
    <w:div w:id="660473595">
      <w:bodyDiv w:val="1"/>
      <w:marLeft w:val="0"/>
      <w:marRight w:val="0"/>
      <w:marTop w:val="0"/>
      <w:marBottom w:val="0"/>
      <w:divBdr>
        <w:top w:val="none" w:sz="0" w:space="0" w:color="auto"/>
        <w:left w:val="none" w:sz="0" w:space="0" w:color="auto"/>
        <w:bottom w:val="none" w:sz="0" w:space="0" w:color="auto"/>
        <w:right w:val="none" w:sz="0" w:space="0" w:color="auto"/>
      </w:divBdr>
      <w:divsChild>
        <w:div w:id="552890830">
          <w:marLeft w:val="0"/>
          <w:marRight w:val="0"/>
          <w:marTop w:val="0"/>
          <w:marBottom w:val="0"/>
          <w:divBdr>
            <w:top w:val="none" w:sz="0" w:space="0" w:color="auto"/>
            <w:left w:val="none" w:sz="0" w:space="0" w:color="auto"/>
            <w:bottom w:val="none" w:sz="0" w:space="0" w:color="auto"/>
            <w:right w:val="none" w:sz="0" w:space="0" w:color="auto"/>
          </w:divBdr>
          <w:divsChild>
            <w:div w:id="608438120">
              <w:marLeft w:val="0"/>
              <w:marRight w:val="0"/>
              <w:marTop w:val="0"/>
              <w:marBottom w:val="0"/>
              <w:divBdr>
                <w:top w:val="none" w:sz="0" w:space="0" w:color="auto"/>
                <w:left w:val="none" w:sz="0" w:space="0" w:color="auto"/>
                <w:bottom w:val="none" w:sz="0" w:space="0" w:color="auto"/>
                <w:right w:val="none" w:sz="0" w:space="0" w:color="auto"/>
              </w:divBdr>
              <w:divsChild>
                <w:div w:id="1488863377">
                  <w:marLeft w:val="0"/>
                  <w:marRight w:val="0"/>
                  <w:marTop w:val="0"/>
                  <w:marBottom w:val="0"/>
                  <w:divBdr>
                    <w:top w:val="none" w:sz="0" w:space="0" w:color="auto"/>
                    <w:left w:val="none" w:sz="0" w:space="0" w:color="auto"/>
                    <w:bottom w:val="none" w:sz="0" w:space="0" w:color="auto"/>
                    <w:right w:val="none" w:sz="0" w:space="0" w:color="auto"/>
                  </w:divBdr>
                  <w:divsChild>
                    <w:div w:id="181413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163305">
      <w:bodyDiv w:val="1"/>
      <w:marLeft w:val="0"/>
      <w:marRight w:val="0"/>
      <w:marTop w:val="0"/>
      <w:marBottom w:val="0"/>
      <w:divBdr>
        <w:top w:val="none" w:sz="0" w:space="0" w:color="auto"/>
        <w:left w:val="none" w:sz="0" w:space="0" w:color="auto"/>
        <w:bottom w:val="none" w:sz="0" w:space="0" w:color="auto"/>
        <w:right w:val="none" w:sz="0" w:space="0" w:color="auto"/>
      </w:divBdr>
      <w:divsChild>
        <w:div w:id="1312250904">
          <w:marLeft w:val="0"/>
          <w:marRight w:val="0"/>
          <w:marTop w:val="0"/>
          <w:marBottom w:val="0"/>
          <w:divBdr>
            <w:top w:val="none" w:sz="0" w:space="0" w:color="auto"/>
            <w:left w:val="none" w:sz="0" w:space="0" w:color="auto"/>
            <w:bottom w:val="none" w:sz="0" w:space="0" w:color="auto"/>
            <w:right w:val="none" w:sz="0" w:space="0" w:color="auto"/>
          </w:divBdr>
          <w:divsChild>
            <w:div w:id="1679501557">
              <w:marLeft w:val="0"/>
              <w:marRight w:val="0"/>
              <w:marTop w:val="0"/>
              <w:marBottom w:val="0"/>
              <w:divBdr>
                <w:top w:val="none" w:sz="0" w:space="0" w:color="auto"/>
                <w:left w:val="none" w:sz="0" w:space="0" w:color="auto"/>
                <w:bottom w:val="none" w:sz="0" w:space="0" w:color="auto"/>
                <w:right w:val="none" w:sz="0" w:space="0" w:color="auto"/>
              </w:divBdr>
              <w:divsChild>
                <w:div w:id="795030054">
                  <w:marLeft w:val="0"/>
                  <w:marRight w:val="0"/>
                  <w:marTop w:val="0"/>
                  <w:marBottom w:val="0"/>
                  <w:divBdr>
                    <w:top w:val="none" w:sz="0" w:space="0" w:color="auto"/>
                    <w:left w:val="none" w:sz="0" w:space="0" w:color="auto"/>
                    <w:bottom w:val="none" w:sz="0" w:space="0" w:color="auto"/>
                    <w:right w:val="none" w:sz="0" w:space="0" w:color="auto"/>
                  </w:divBdr>
                </w:div>
                <w:div w:id="1651862994">
                  <w:marLeft w:val="0"/>
                  <w:marRight w:val="0"/>
                  <w:marTop w:val="0"/>
                  <w:marBottom w:val="0"/>
                  <w:divBdr>
                    <w:top w:val="none" w:sz="0" w:space="0" w:color="auto"/>
                    <w:left w:val="none" w:sz="0" w:space="0" w:color="auto"/>
                    <w:bottom w:val="none" w:sz="0" w:space="0" w:color="auto"/>
                    <w:right w:val="none" w:sz="0" w:space="0" w:color="auto"/>
                  </w:divBdr>
                </w:div>
              </w:divsChild>
            </w:div>
            <w:div w:id="2056542217">
              <w:marLeft w:val="0"/>
              <w:marRight w:val="0"/>
              <w:marTop w:val="0"/>
              <w:marBottom w:val="0"/>
              <w:divBdr>
                <w:top w:val="none" w:sz="0" w:space="0" w:color="auto"/>
                <w:left w:val="none" w:sz="0" w:space="0" w:color="auto"/>
                <w:bottom w:val="none" w:sz="0" w:space="0" w:color="auto"/>
                <w:right w:val="none" w:sz="0" w:space="0" w:color="auto"/>
              </w:divBdr>
              <w:divsChild>
                <w:div w:id="205091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608156">
      <w:bodyDiv w:val="1"/>
      <w:marLeft w:val="0"/>
      <w:marRight w:val="0"/>
      <w:marTop w:val="0"/>
      <w:marBottom w:val="0"/>
      <w:divBdr>
        <w:top w:val="none" w:sz="0" w:space="0" w:color="auto"/>
        <w:left w:val="none" w:sz="0" w:space="0" w:color="auto"/>
        <w:bottom w:val="none" w:sz="0" w:space="0" w:color="auto"/>
        <w:right w:val="none" w:sz="0" w:space="0" w:color="auto"/>
      </w:divBdr>
    </w:div>
    <w:div w:id="675113531">
      <w:bodyDiv w:val="1"/>
      <w:marLeft w:val="0"/>
      <w:marRight w:val="0"/>
      <w:marTop w:val="0"/>
      <w:marBottom w:val="0"/>
      <w:divBdr>
        <w:top w:val="none" w:sz="0" w:space="0" w:color="auto"/>
        <w:left w:val="none" w:sz="0" w:space="0" w:color="auto"/>
        <w:bottom w:val="none" w:sz="0" w:space="0" w:color="auto"/>
        <w:right w:val="none" w:sz="0" w:space="0" w:color="auto"/>
      </w:divBdr>
    </w:div>
    <w:div w:id="676927522">
      <w:bodyDiv w:val="1"/>
      <w:marLeft w:val="0"/>
      <w:marRight w:val="0"/>
      <w:marTop w:val="0"/>
      <w:marBottom w:val="0"/>
      <w:divBdr>
        <w:top w:val="none" w:sz="0" w:space="0" w:color="auto"/>
        <w:left w:val="none" w:sz="0" w:space="0" w:color="auto"/>
        <w:bottom w:val="none" w:sz="0" w:space="0" w:color="auto"/>
        <w:right w:val="none" w:sz="0" w:space="0" w:color="auto"/>
      </w:divBdr>
    </w:div>
    <w:div w:id="686252009">
      <w:bodyDiv w:val="1"/>
      <w:marLeft w:val="0"/>
      <w:marRight w:val="0"/>
      <w:marTop w:val="0"/>
      <w:marBottom w:val="0"/>
      <w:divBdr>
        <w:top w:val="none" w:sz="0" w:space="0" w:color="auto"/>
        <w:left w:val="none" w:sz="0" w:space="0" w:color="auto"/>
        <w:bottom w:val="none" w:sz="0" w:space="0" w:color="auto"/>
        <w:right w:val="none" w:sz="0" w:space="0" w:color="auto"/>
      </w:divBdr>
      <w:divsChild>
        <w:div w:id="1584873634">
          <w:marLeft w:val="0"/>
          <w:marRight w:val="0"/>
          <w:marTop w:val="0"/>
          <w:marBottom w:val="0"/>
          <w:divBdr>
            <w:top w:val="none" w:sz="0" w:space="0" w:color="auto"/>
            <w:left w:val="none" w:sz="0" w:space="0" w:color="auto"/>
            <w:bottom w:val="none" w:sz="0" w:space="0" w:color="auto"/>
            <w:right w:val="none" w:sz="0" w:space="0" w:color="auto"/>
          </w:divBdr>
          <w:divsChild>
            <w:div w:id="1026759758">
              <w:marLeft w:val="0"/>
              <w:marRight w:val="0"/>
              <w:marTop w:val="0"/>
              <w:marBottom w:val="0"/>
              <w:divBdr>
                <w:top w:val="none" w:sz="0" w:space="0" w:color="auto"/>
                <w:left w:val="none" w:sz="0" w:space="0" w:color="auto"/>
                <w:bottom w:val="none" w:sz="0" w:space="0" w:color="auto"/>
                <w:right w:val="none" w:sz="0" w:space="0" w:color="auto"/>
              </w:divBdr>
              <w:divsChild>
                <w:div w:id="241646528">
                  <w:marLeft w:val="0"/>
                  <w:marRight w:val="0"/>
                  <w:marTop w:val="0"/>
                  <w:marBottom w:val="0"/>
                  <w:divBdr>
                    <w:top w:val="none" w:sz="0" w:space="0" w:color="auto"/>
                    <w:left w:val="none" w:sz="0" w:space="0" w:color="auto"/>
                    <w:bottom w:val="none" w:sz="0" w:space="0" w:color="auto"/>
                    <w:right w:val="none" w:sz="0" w:space="0" w:color="auto"/>
                  </w:divBdr>
                  <w:divsChild>
                    <w:div w:id="135215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699572">
      <w:bodyDiv w:val="1"/>
      <w:marLeft w:val="0"/>
      <w:marRight w:val="0"/>
      <w:marTop w:val="0"/>
      <w:marBottom w:val="0"/>
      <w:divBdr>
        <w:top w:val="none" w:sz="0" w:space="0" w:color="auto"/>
        <w:left w:val="none" w:sz="0" w:space="0" w:color="auto"/>
        <w:bottom w:val="none" w:sz="0" w:space="0" w:color="auto"/>
        <w:right w:val="none" w:sz="0" w:space="0" w:color="auto"/>
      </w:divBdr>
      <w:divsChild>
        <w:div w:id="710807764">
          <w:marLeft w:val="0"/>
          <w:marRight w:val="0"/>
          <w:marTop w:val="0"/>
          <w:marBottom w:val="0"/>
          <w:divBdr>
            <w:top w:val="none" w:sz="0" w:space="0" w:color="auto"/>
            <w:left w:val="none" w:sz="0" w:space="0" w:color="auto"/>
            <w:bottom w:val="none" w:sz="0" w:space="0" w:color="auto"/>
            <w:right w:val="none" w:sz="0" w:space="0" w:color="auto"/>
          </w:divBdr>
          <w:divsChild>
            <w:div w:id="926579718">
              <w:marLeft w:val="0"/>
              <w:marRight w:val="0"/>
              <w:marTop w:val="0"/>
              <w:marBottom w:val="0"/>
              <w:divBdr>
                <w:top w:val="none" w:sz="0" w:space="0" w:color="auto"/>
                <w:left w:val="none" w:sz="0" w:space="0" w:color="auto"/>
                <w:bottom w:val="none" w:sz="0" w:space="0" w:color="auto"/>
                <w:right w:val="none" w:sz="0" w:space="0" w:color="auto"/>
              </w:divBdr>
              <w:divsChild>
                <w:div w:id="19071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904723">
      <w:bodyDiv w:val="1"/>
      <w:marLeft w:val="0"/>
      <w:marRight w:val="0"/>
      <w:marTop w:val="0"/>
      <w:marBottom w:val="0"/>
      <w:divBdr>
        <w:top w:val="none" w:sz="0" w:space="0" w:color="auto"/>
        <w:left w:val="none" w:sz="0" w:space="0" w:color="auto"/>
        <w:bottom w:val="none" w:sz="0" w:space="0" w:color="auto"/>
        <w:right w:val="none" w:sz="0" w:space="0" w:color="auto"/>
      </w:divBdr>
    </w:div>
    <w:div w:id="724989665">
      <w:bodyDiv w:val="1"/>
      <w:marLeft w:val="0"/>
      <w:marRight w:val="0"/>
      <w:marTop w:val="0"/>
      <w:marBottom w:val="0"/>
      <w:divBdr>
        <w:top w:val="none" w:sz="0" w:space="0" w:color="auto"/>
        <w:left w:val="none" w:sz="0" w:space="0" w:color="auto"/>
        <w:bottom w:val="none" w:sz="0" w:space="0" w:color="auto"/>
        <w:right w:val="none" w:sz="0" w:space="0" w:color="auto"/>
      </w:divBdr>
    </w:div>
    <w:div w:id="726731885">
      <w:bodyDiv w:val="1"/>
      <w:marLeft w:val="0"/>
      <w:marRight w:val="0"/>
      <w:marTop w:val="0"/>
      <w:marBottom w:val="0"/>
      <w:divBdr>
        <w:top w:val="none" w:sz="0" w:space="0" w:color="auto"/>
        <w:left w:val="none" w:sz="0" w:space="0" w:color="auto"/>
        <w:bottom w:val="none" w:sz="0" w:space="0" w:color="auto"/>
        <w:right w:val="none" w:sz="0" w:space="0" w:color="auto"/>
      </w:divBdr>
    </w:div>
    <w:div w:id="726798986">
      <w:bodyDiv w:val="1"/>
      <w:marLeft w:val="0"/>
      <w:marRight w:val="0"/>
      <w:marTop w:val="0"/>
      <w:marBottom w:val="0"/>
      <w:divBdr>
        <w:top w:val="none" w:sz="0" w:space="0" w:color="auto"/>
        <w:left w:val="none" w:sz="0" w:space="0" w:color="auto"/>
        <w:bottom w:val="none" w:sz="0" w:space="0" w:color="auto"/>
        <w:right w:val="none" w:sz="0" w:space="0" w:color="auto"/>
      </w:divBdr>
      <w:divsChild>
        <w:div w:id="117727423">
          <w:marLeft w:val="0"/>
          <w:marRight w:val="0"/>
          <w:marTop w:val="0"/>
          <w:marBottom w:val="0"/>
          <w:divBdr>
            <w:top w:val="none" w:sz="0" w:space="0" w:color="auto"/>
            <w:left w:val="none" w:sz="0" w:space="0" w:color="auto"/>
            <w:bottom w:val="none" w:sz="0" w:space="0" w:color="auto"/>
            <w:right w:val="none" w:sz="0" w:space="0" w:color="auto"/>
          </w:divBdr>
          <w:divsChild>
            <w:div w:id="1771848238">
              <w:marLeft w:val="0"/>
              <w:marRight w:val="0"/>
              <w:marTop w:val="0"/>
              <w:marBottom w:val="0"/>
              <w:divBdr>
                <w:top w:val="none" w:sz="0" w:space="0" w:color="auto"/>
                <w:left w:val="none" w:sz="0" w:space="0" w:color="auto"/>
                <w:bottom w:val="none" w:sz="0" w:space="0" w:color="auto"/>
                <w:right w:val="none" w:sz="0" w:space="0" w:color="auto"/>
              </w:divBdr>
              <w:divsChild>
                <w:div w:id="68697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655546">
      <w:bodyDiv w:val="1"/>
      <w:marLeft w:val="0"/>
      <w:marRight w:val="0"/>
      <w:marTop w:val="0"/>
      <w:marBottom w:val="0"/>
      <w:divBdr>
        <w:top w:val="none" w:sz="0" w:space="0" w:color="auto"/>
        <w:left w:val="none" w:sz="0" w:space="0" w:color="auto"/>
        <w:bottom w:val="none" w:sz="0" w:space="0" w:color="auto"/>
        <w:right w:val="none" w:sz="0" w:space="0" w:color="auto"/>
      </w:divBdr>
    </w:div>
    <w:div w:id="742609122">
      <w:bodyDiv w:val="1"/>
      <w:marLeft w:val="0"/>
      <w:marRight w:val="0"/>
      <w:marTop w:val="0"/>
      <w:marBottom w:val="0"/>
      <w:divBdr>
        <w:top w:val="none" w:sz="0" w:space="0" w:color="auto"/>
        <w:left w:val="none" w:sz="0" w:space="0" w:color="auto"/>
        <w:bottom w:val="none" w:sz="0" w:space="0" w:color="auto"/>
        <w:right w:val="none" w:sz="0" w:space="0" w:color="auto"/>
      </w:divBdr>
    </w:div>
    <w:div w:id="747845865">
      <w:bodyDiv w:val="1"/>
      <w:marLeft w:val="0"/>
      <w:marRight w:val="0"/>
      <w:marTop w:val="0"/>
      <w:marBottom w:val="0"/>
      <w:divBdr>
        <w:top w:val="none" w:sz="0" w:space="0" w:color="auto"/>
        <w:left w:val="none" w:sz="0" w:space="0" w:color="auto"/>
        <w:bottom w:val="none" w:sz="0" w:space="0" w:color="auto"/>
        <w:right w:val="none" w:sz="0" w:space="0" w:color="auto"/>
      </w:divBdr>
    </w:div>
    <w:div w:id="778185769">
      <w:bodyDiv w:val="1"/>
      <w:marLeft w:val="0"/>
      <w:marRight w:val="0"/>
      <w:marTop w:val="0"/>
      <w:marBottom w:val="0"/>
      <w:divBdr>
        <w:top w:val="none" w:sz="0" w:space="0" w:color="auto"/>
        <w:left w:val="none" w:sz="0" w:space="0" w:color="auto"/>
        <w:bottom w:val="none" w:sz="0" w:space="0" w:color="auto"/>
        <w:right w:val="none" w:sz="0" w:space="0" w:color="auto"/>
      </w:divBdr>
      <w:divsChild>
        <w:div w:id="343094287">
          <w:marLeft w:val="0"/>
          <w:marRight w:val="0"/>
          <w:marTop w:val="0"/>
          <w:marBottom w:val="0"/>
          <w:divBdr>
            <w:top w:val="none" w:sz="0" w:space="0" w:color="auto"/>
            <w:left w:val="none" w:sz="0" w:space="0" w:color="auto"/>
            <w:bottom w:val="none" w:sz="0" w:space="0" w:color="auto"/>
            <w:right w:val="none" w:sz="0" w:space="0" w:color="auto"/>
          </w:divBdr>
          <w:divsChild>
            <w:div w:id="1127237791">
              <w:marLeft w:val="0"/>
              <w:marRight w:val="0"/>
              <w:marTop w:val="0"/>
              <w:marBottom w:val="0"/>
              <w:divBdr>
                <w:top w:val="none" w:sz="0" w:space="0" w:color="auto"/>
                <w:left w:val="none" w:sz="0" w:space="0" w:color="auto"/>
                <w:bottom w:val="none" w:sz="0" w:space="0" w:color="auto"/>
                <w:right w:val="none" w:sz="0" w:space="0" w:color="auto"/>
              </w:divBdr>
              <w:divsChild>
                <w:div w:id="139627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91224">
      <w:bodyDiv w:val="1"/>
      <w:marLeft w:val="0"/>
      <w:marRight w:val="0"/>
      <w:marTop w:val="0"/>
      <w:marBottom w:val="0"/>
      <w:divBdr>
        <w:top w:val="none" w:sz="0" w:space="0" w:color="auto"/>
        <w:left w:val="none" w:sz="0" w:space="0" w:color="auto"/>
        <w:bottom w:val="none" w:sz="0" w:space="0" w:color="auto"/>
        <w:right w:val="none" w:sz="0" w:space="0" w:color="auto"/>
      </w:divBdr>
      <w:divsChild>
        <w:div w:id="377441406">
          <w:marLeft w:val="0"/>
          <w:marRight w:val="0"/>
          <w:marTop w:val="0"/>
          <w:marBottom w:val="0"/>
          <w:divBdr>
            <w:top w:val="none" w:sz="0" w:space="0" w:color="auto"/>
            <w:left w:val="none" w:sz="0" w:space="0" w:color="auto"/>
            <w:bottom w:val="none" w:sz="0" w:space="0" w:color="auto"/>
            <w:right w:val="none" w:sz="0" w:space="0" w:color="auto"/>
          </w:divBdr>
          <w:divsChild>
            <w:div w:id="692808565">
              <w:marLeft w:val="0"/>
              <w:marRight w:val="0"/>
              <w:marTop w:val="0"/>
              <w:marBottom w:val="0"/>
              <w:divBdr>
                <w:top w:val="none" w:sz="0" w:space="0" w:color="auto"/>
                <w:left w:val="none" w:sz="0" w:space="0" w:color="auto"/>
                <w:bottom w:val="none" w:sz="0" w:space="0" w:color="auto"/>
                <w:right w:val="none" w:sz="0" w:space="0" w:color="auto"/>
              </w:divBdr>
              <w:divsChild>
                <w:div w:id="9725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05450">
      <w:bodyDiv w:val="1"/>
      <w:marLeft w:val="0"/>
      <w:marRight w:val="0"/>
      <w:marTop w:val="0"/>
      <w:marBottom w:val="0"/>
      <w:divBdr>
        <w:top w:val="none" w:sz="0" w:space="0" w:color="auto"/>
        <w:left w:val="none" w:sz="0" w:space="0" w:color="auto"/>
        <w:bottom w:val="none" w:sz="0" w:space="0" w:color="auto"/>
        <w:right w:val="none" w:sz="0" w:space="0" w:color="auto"/>
      </w:divBdr>
    </w:div>
    <w:div w:id="802889181">
      <w:bodyDiv w:val="1"/>
      <w:marLeft w:val="0"/>
      <w:marRight w:val="0"/>
      <w:marTop w:val="0"/>
      <w:marBottom w:val="0"/>
      <w:divBdr>
        <w:top w:val="none" w:sz="0" w:space="0" w:color="auto"/>
        <w:left w:val="none" w:sz="0" w:space="0" w:color="auto"/>
        <w:bottom w:val="none" w:sz="0" w:space="0" w:color="auto"/>
        <w:right w:val="none" w:sz="0" w:space="0" w:color="auto"/>
      </w:divBdr>
      <w:divsChild>
        <w:div w:id="1457941666">
          <w:marLeft w:val="0"/>
          <w:marRight w:val="0"/>
          <w:marTop w:val="0"/>
          <w:marBottom w:val="0"/>
          <w:divBdr>
            <w:top w:val="none" w:sz="0" w:space="0" w:color="auto"/>
            <w:left w:val="none" w:sz="0" w:space="0" w:color="auto"/>
            <w:bottom w:val="none" w:sz="0" w:space="0" w:color="auto"/>
            <w:right w:val="none" w:sz="0" w:space="0" w:color="auto"/>
          </w:divBdr>
          <w:divsChild>
            <w:div w:id="343285287">
              <w:marLeft w:val="0"/>
              <w:marRight w:val="0"/>
              <w:marTop w:val="0"/>
              <w:marBottom w:val="0"/>
              <w:divBdr>
                <w:top w:val="none" w:sz="0" w:space="0" w:color="auto"/>
                <w:left w:val="none" w:sz="0" w:space="0" w:color="auto"/>
                <w:bottom w:val="none" w:sz="0" w:space="0" w:color="auto"/>
                <w:right w:val="none" w:sz="0" w:space="0" w:color="auto"/>
              </w:divBdr>
              <w:divsChild>
                <w:div w:id="67843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170882">
      <w:bodyDiv w:val="1"/>
      <w:marLeft w:val="0"/>
      <w:marRight w:val="0"/>
      <w:marTop w:val="0"/>
      <w:marBottom w:val="0"/>
      <w:divBdr>
        <w:top w:val="none" w:sz="0" w:space="0" w:color="auto"/>
        <w:left w:val="none" w:sz="0" w:space="0" w:color="auto"/>
        <w:bottom w:val="none" w:sz="0" w:space="0" w:color="auto"/>
        <w:right w:val="none" w:sz="0" w:space="0" w:color="auto"/>
      </w:divBdr>
      <w:divsChild>
        <w:div w:id="1249801576">
          <w:marLeft w:val="0"/>
          <w:marRight w:val="0"/>
          <w:marTop w:val="0"/>
          <w:marBottom w:val="0"/>
          <w:divBdr>
            <w:top w:val="none" w:sz="0" w:space="0" w:color="auto"/>
            <w:left w:val="none" w:sz="0" w:space="0" w:color="auto"/>
            <w:bottom w:val="none" w:sz="0" w:space="0" w:color="auto"/>
            <w:right w:val="none" w:sz="0" w:space="0" w:color="auto"/>
          </w:divBdr>
          <w:divsChild>
            <w:div w:id="475803333">
              <w:marLeft w:val="0"/>
              <w:marRight w:val="0"/>
              <w:marTop w:val="0"/>
              <w:marBottom w:val="0"/>
              <w:divBdr>
                <w:top w:val="none" w:sz="0" w:space="0" w:color="auto"/>
                <w:left w:val="none" w:sz="0" w:space="0" w:color="auto"/>
                <w:bottom w:val="none" w:sz="0" w:space="0" w:color="auto"/>
                <w:right w:val="none" w:sz="0" w:space="0" w:color="auto"/>
              </w:divBdr>
              <w:divsChild>
                <w:div w:id="1381513284">
                  <w:marLeft w:val="0"/>
                  <w:marRight w:val="0"/>
                  <w:marTop w:val="0"/>
                  <w:marBottom w:val="0"/>
                  <w:divBdr>
                    <w:top w:val="none" w:sz="0" w:space="0" w:color="auto"/>
                    <w:left w:val="none" w:sz="0" w:space="0" w:color="auto"/>
                    <w:bottom w:val="none" w:sz="0" w:space="0" w:color="auto"/>
                    <w:right w:val="none" w:sz="0" w:space="0" w:color="auto"/>
                  </w:divBdr>
                  <w:divsChild>
                    <w:div w:id="164793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404925">
      <w:bodyDiv w:val="1"/>
      <w:marLeft w:val="0"/>
      <w:marRight w:val="0"/>
      <w:marTop w:val="0"/>
      <w:marBottom w:val="0"/>
      <w:divBdr>
        <w:top w:val="none" w:sz="0" w:space="0" w:color="auto"/>
        <w:left w:val="none" w:sz="0" w:space="0" w:color="auto"/>
        <w:bottom w:val="none" w:sz="0" w:space="0" w:color="auto"/>
        <w:right w:val="none" w:sz="0" w:space="0" w:color="auto"/>
      </w:divBdr>
      <w:divsChild>
        <w:div w:id="1670597782">
          <w:marLeft w:val="0"/>
          <w:marRight w:val="0"/>
          <w:marTop w:val="0"/>
          <w:marBottom w:val="0"/>
          <w:divBdr>
            <w:top w:val="none" w:sz="0" w:space="0" w:color="auto"/>
            <w:left w:val="none" w:sz="0" w:space="0" w:color="auto"/>
            <w:bottom w:val="none" w:sz="0" w:space="0" w:color="auto"/>
            <w:right w:val="none" w:sz="0" w:space="0" w:color="auto"/>
          </w:divBdr>
          <w:divsChild>
            <w:div w:id="787622637">
              <w:marLeft w:val="0"/>
              <w:marRight w:val="0"/>
              <w:marTop w:val="0"/>
              <w:marBottom w:val="0"/>
              <w:divBdr>
                <w:top w:val="none" w:sz="0" w:space="0" w:color="auto"/>
                <w:left w:val="none" w:sz="0" w:space="0" w:color="auto"/>
                <w:bottom w:val="none" w:sz="0" w:space="0" w:color="auto"/>
                <w:right w:val="none" w:sz="0" w:space="0" w:color="auto"/>
              </w:divBdr>
              <w:divsChild>
                <w:div w:id="136243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22539">
      <w:bodyDiv w:val="1"/>
      <w:marLeft w:val="0"/>
      <w:marRight w:val="0"/>
      <w:marTop w:val="0"/>
      <w:marBottom w:val="0"/>
      <w:divBdr>
        <w:top w:val="none" w:sz="0" w:space="0" w:color="auto"/>
        <w:left w:val="none" w:sz="0" w:space="0" w:color="auto"/>
        <w:bottom w:val="none" w:sz="0" w:space="0" w:color="auto"/>
        <w:right w:val="none" w:sz="0" w:space="0" w:color="auto"/>
      </w:divBdr>
    </w:div>
    <w:div w:id="821238959">
      <w:bodyDiv w:val="1"/>
      <w:marLeft w:val="0"/>
      <w:marRight w:val="0"/>
      <w:marTop w:val="0"/>
      <w:marBottom w:val="0"/>
      <w:divBdr>
        <w:top w:val="none" w:sz="0" w:space="0" w:color="auto"/>
        <w:left w:val="none" w:sz="0" w:space="0" w:color="auto"/>
        <w:bottom w:val="none" w:sz="0" w:space="0" w:color="auto"/>
        <w:right w:val="none" w:sz="0" w:space="0" w:color="auto"/>
      </w:divBdr>
    </w:div>
    <w:div w:id="829715823">
      <w:bodyDiv w:val="1"/>
      <w:marLeft w:val="0"/>
      <w:marRight w:val="0"/>
      <w:marTop w:val="0"/>
      <w:marBottom w:val="0"/>
      <w:divBdr>
        <w:top w:val="none" w:sz="0" w:space="0" w:color="auto"/>
        <w:left w:val="none" w:sz="0" w:space="0" w:color="auto"/>
        <w:bottom w:val="none" w:sz="0" w:space="0" w:color="auto"/>
        <w:right w:val="none" w:sz="0" w:space="0" w:color="auto"/>
      </w:divBdr>
    </w:div>
    <w:div w:id="833491075">
      <w:bodyDiv w:val="1"/>
      <w:marLeft w:val="0"/>
      <w:marRight w:val="0"/>
      <w:marTop w:val="0"/>
      <w:marBottom w:val="0"/>
      <w:divBdr>
        <w:top w:val="none" w:sz="0" w:space="0" w:color="auto"/>
        <w:left w:val="none" w:sz="0" w:space="0" w:color="auto"/>
        <w:bottom w:val="none" w:sz="0" w:space="0" w:color="auto"/>
        <w:right w:val="none" w:sz="0" w:space="0" w:color="auto"/>
      </w:divBdr>
    </w:div>
    <w:div w:id="834995924">
      <w:bodyDiv w:val="1"/>
      <w:marLeft w:val="0"/>
      <w:marRight w:val="0"/>
      <w:marTop w:val="0"/>
      <w:marBottom w:val="0"/>
      <w:divBdr>
        <w:top w:val="none" w:sz="0" w:space="0" w:color="auto"/>
        <w:left w:val="none" w:sz="0" w:space="0" w:color="auto"/>
        <w:bottom w:val="none" w:sz="0" w:space="0" w:color="auto"/>
        <w:right w:val="none" w:sz="0" w:space="0" w:color="auto"/>
      </w:divBdr>
    </w:div>
    <w:div w:id="835269348">
      <w:bodyDiv w:val="1"/>
      <w:marLeft w:val="0"/>
      <w:marRight w:val="0"/>
      <w:marTop w:val="0"/>
      <w:marBottom w:val="0"/>
      <w:divBdr>
        <w:top w:val="none" w:sz="0" w:space="0" w:color="auto"/>
        <w:left w:val="none" w:sz="0" w:space="0" w:color="auto"/>
        <w:bottom w:val="none" w:sz="0" w:space="0" w:color="auto"/>
        <w:right w:val="none" w:sz="0" w:space="0" w:color="auto"/>
      </w:divBdr>
    </w:div>
    <w:div w:id="845440697">
      <w:bodyDiv w:val="1"/>
      <w:marLeft w:val="0"/>
      <w:marRight w:val="0"/>
      <w:marTop w:val="0"/>
      <w:marBottom w:val="0"/>
      <w:divBdr>
        <w:top w:val="none" w:sz="0" w:space="0" w:color="auto"/>
        <w:left w:val="none" w:sz="0" w:space="0" w:color="auto"/>
        <w:bottom w:val="none" w:sz="0" w:space="0" w:color="auto"/>
        <w:right w:val="none" w:sz="0" w:space="0" w:color="auto"/>
      </w:divBdr>
      <w:divsChild>
        <w:div w:id="162740806">
          <w:marLeft w:val="0"/>
          <w:marRight w:val="0"/>
          <w:marTop w:val="0"/>
          <w:marBottom w:val="0"/>
          <w:divBdr>
            <w:top w:val="none" w:sz="0" w:space="0" w:color="auto"/>
            <w:left w:val="none" w:sz="0" w:space="0" w:color="auto"/>
            <w:bottom w:val="none" w:sz="0" w:space="0" w:color="auto"/>
            <w:right w:val="none" w:sz="0" w:space="0" w:color="auto"/>
          </w:divBdr>
          <w:divsChild>
            <w:div w:id="182482666">
              <w:marLeft w:val="0"/>
              <w:marRight w:val="0"/>
              <w:marTop w:val="0"/>
              <w:marBottom w:val="0"/>
              <w:divBdr>
                <w:top w:val="none" w:sz="0" w:space="0" w:color="auto"/>
                <w:left w:val="none" w:sz="0" w:space="0" w:color="auto"/>
                <w:bottom w:val="none" w:sz="0" w:space="0" w:color="auto"/>
                <w:right w:val="none" w:sz="0" w:space="0" w:color="auto"/>
              </w:divBdr>
              <w:divsChild>
                <w:div w:id="146651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718696">
      <w:bodyDiv w:val="1"/>
      <w:marLeft w:val="0"/>
      <w:marRight w:val="0"/>
      <w:marTop w:val="0"/>
      <w:marBottom w:val="0"/>
      <w:divBdr>
        <w:top w:val="none" w:sz="0" w:space="0" w:color="auto"/>
        <w:left w:val="none" w:sz="0" w:space="0" w:color="auto"/>
        <w:bottom w:val="none" w:sz="0" w:space="0" w:color="auto"/>
        <w:right w:val="none" w:sz="0" w:space="0" w:color="auto"/>
      </w:divBdr>
    </w:div>
    <w:div w:id="850024259">
      <w:bodyDiv w:val="1"/>
      <w:marLeft w:val="0"/>
      <w:marRight w:val="0"/>
      <w:marTop w:val="0"/>
      <w:marBottom w:val="0"/>
      <w:divBdr>
        <w:top w:val="none" w:sz="0" w:space="0" w:color="auto"/>
        <w:left w:val="none" w:sz="0" w:space="0" w:color="auto"/>
        <w:bottom w:val="none" w:sz="0" w:space="0" w:color="auto"/>
        <w:right w:val="none" w:sz="0" w:space="0" w:color="auto"/>
      </w:divBdr>
    </w:div>
    <w:div w:id="852115440">
      <w:bodyDiv w:val="1"/>
      <w:marLeft w:val="0"/>
      <w:marRight w:val="0"/>
      <w:marTop w:val="0"/>
      <w:marBottom w:val="0"/>
      <w:divBdr>
        <w:top w:val="none" w:sz="0" w:space="0" w:color="auto"/>
        <w:left w:val="none" w:sz="0" w:space="0" w:color="auto"/>
        <w:bottom w:val="none" w:sz="0" w:space="0" w:color="auto"/>
        <w:right w:val="none" w:sz="0" w:space="0" w:color="auto"/>
      </w:divBdr>
      <w:divsChild>
        <w:div w:id="840581800">
          <w:marLeft w:val="0"/>
          <w:marRight w:val="0"/>
          <w:marTop w:val="0"/>
          <w:marBottom w:val="0"/>
          <w:divBdr>
            <w:top w:val="none" w:sz="0" w:space="0" w:color="auto"/>
            <w:left w:val="none" w:sz="0" w:space="0" w:color="auto"/>
            <w:bottom w:val="none" w:sz="0" w:space="0" w:color="auto"/>
            <w:right w:val="none" w:sz="0" w:space="0" w:color="auto"/>
          </w:divBdr>
        </w:div>
        <w:div w:id="1087456215">
          <w:marLeft w:val="0"/>
          <w:marRight w:val="0"/>
          <w:marTop w:val="0"/>
          <w:marBottom w:val="0"/>
          <w:divBdr>
            <w:top w:val="none" w:sz="0" w:space="0" w:color="auto"/>
            <w:left w:val="none" w:sz="0" w:space="0" w:color="auto"/>
            <w:bottom w:val="none" w:sz="0" w:space="0" w:color="auto"/>
            <w:right w:val="none" w:sz="0" w:space="0" w:color="auto"/>
          </w:divBdr>
          <w:divsChild>
            <w:div w:id="1243415507">
              <w:marLeft w:val="-225"/>
              <w:marRight w:val="-225"/>
              <w:marTop w:val="0"/>
              <w:marBottom w:val="0"/>
              <w:divBdr>
                <w:top w:val="none" w:sz="0" w:space="0" w:color="auto"/>
                <w:left w:val="none" w:sz="0" w:space="0" w:color="auto"/>
                <w:bottom w:val="none" w:sz="0" w:space="0" w:color="auto"/>
                <w:right w:val="none" w:sz="0" w:space="0" w:color="auto"/>
              </w:divBdr>
              <w:divsChild>
                <w:div w:id="109184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429089">
      <w:bodyDiv w:val="1"/>
      <w:marLeft w:val="0"/>
      <w:marRight w:val="0"/>
      <w:marTop w:val="0"/>
      <w:marBottom w:val="0"/>
      <w:divBdr>
        <w:top w:val="none" w:sz="0" w:space="0" w:color="auto"/>
        <w:left w:val="none" w:sz="0" w:space="0" w:color="auto"/>
        <w:bottom w:val="none" w:sz="0" w:space="0" w:color="auto"/>
        <w:right w:val="none" w:sz="0" w:space="0" w:color="auto"/>
      </w:divBdr>
    </w:div>
    <w:div w:id="873153172">
      <w:bodyDiv w:val="1"/>
      <w:marLeft w:val="0"/>
      <w:marRight w:val="0"/>
      <w:marTop w:val="0"/>
      <w:marBottom w:val="0"/>
      <w:divBdr>
        <w:top w:val="none" w:sz="0" w:space="0" w:color="auto"/>
        <w:left w:val="none" w:sz="0" w:space="0" w:color="auto"/>
        <w:bottom w:val="none" w:sz="0" w:space="0" w:color="auto"/>
        <w:right w:val="none" w:sz="0" w:space="0" w:color="auto"/>
      </w:divBdr>
    </w:div>
    <w:div w:id="912086197">
      <w:bodyDiv w:val="1"/>
      <w:marLeft w:val="0"/>
      <w:marRight w:val="0"/>
      <w:marTop w:val="0"/>
      <w:marBottom w:val="0"/>
      <w:divBdr>
        <w:top w:val="none" w:sz="0" w:space="0" w:color="auto"/>
        <w:left w:val="none" w:sz="0" w:space="0" w:color="auto"/>
        <w:bottom w:val="none" w:sz="0" w:space="0" w:color="auto"/>
        <w:right w:val="none" w:sz="0" w:space="0" w:color="auto"/>
      </w:divBdr>
    </w:div>
    <w:div w:id="916786375">
      <w:bodyDiv w:val="1"/>
      <w:marLeft w:val="0"/>
      <w:marRight w:val="0"/>
      <w:marTop w:val="0"/>
      <w:marBottom w:val="0"/>
      <w:divBdr>
        <w:top w:val="none" w:sz="0" w:space="0" w:color="auto"/>
        <w:left w:val="none" w:sz="0" w:space="0" w:color="auto"/>
        <w:bottom w:val="none" w:sz="0" w:space="0" w:color="auto"/>
        <w:right w:val="none" w:sz="0" w:space="0" w:color="auto"/>
      </w:divBdr>
    </w:div>
    <w:div w:id="959071267">
      <w:bodyDiv w:val="1"/>
      <w:marLeft w:val="0"/>
      <w:marRight w:val="0"/>
      <w:marTop w:val="0"/>
      <w:marBottom w:val="0"/>
      <w:divBdr>
        <w:top w:val="none" w:sz="0" w:space="0" w:color="auto"/>
        <w:left w:val="none" w:sz="0" w:space="0" w:color="auto"/>
        <w:bottom w:val="none" w:sz="0" w:space="0" w:color="auto"/>
        <w:right w:val="none" w:sz="0" w:space="0" w:color="auto"/>
      </w:divBdr>
    </w:div>
    <w:div w:id="968248708">
      <w:bodyDiv w:val="1"/>
      <w:marLeft w:val="0"/>
      <w:marRight w:val="0"/>
      <w:marTop w:val="0"/>
      <w:marBottom w:val="0"/>
      <w:divBdr>
        <w:top w:val="none" w:sz="0" w:space="0" w:color="auto"/>
        <w:left w:val="none" w:sz="0" w:space="0" w:color="auto"/>
        <w:bottom w:val="none" w:sz="0" w:space="0" w:color="auto"/>
        <w:right w:val="none" w:sz="0" w:space="0" w:color="auto"/>
      </w:divBdr>
    </w:div>
    <w:div w:id="971053718">
      <w:bodyDiv w:val="1"/>
      <w:marLeft w:val="0"/>
      <w:marRight w:val="0"/>
      <w:marTop w:val="0"/>
      <w:marBottom w:val="0"/>
      <w:divBdr>
        <w:top w:val="none" w:sz="0" w:space="0" w:color="auto"/>
        <w:left w:val="none" w:sz="0" w:space="0" w:color="auto"/>
        <w:bottom w:val="none" w:sz="0" w:space="0" w:color="auto"/>
        <w:right w:val="none" w:sz="0" w:space="0" w:color="auto"/>
      </w:divBdr>
    </w:div>
    <w:div w:id="972558840">
      <w:bodyDiv w:val="1"/>
      <w:marLeft w:val="0"/>
      <w:marRight w:val="0"/>
      <w:marTop w:val="0"/>
      <w:marBottom w:val="0"/>
      <w:divBdr>
        <w:top w:val="none" w:sz="0" w:space="0" w:color="auto"/>
        <w:left w:val="none" w:sz="0" w:space="0" w:color="auto"/>
        <w:bottom w:val="none" w:sz="0" w:space="0" w:color="auto"/>
        <w:right w:val="none" w:sz="0" w:space="0" w:color="auto"/>
      </w:divBdr>
    </w:div>
    <w:div w:id="974797297">
      <w:bodyDiv w:val="1"/>
      <w:marLeft w:val="0"/>
      <w:marRight w:val="0"/>
      <w:marTop w:val="0"/>
      <w:marBottom w:val="0"/>
      <w:divBdr>
        <w:top w:val="none" w:sz="0" w:space="0" w:color="auto"/>
        <w:left w:val="none" w:sz="0" w:space="0" w:color="auto"/>
        <w:bottom w:val="none" w:sz="0" w:space="0" w:color="auto"/>
        <w:right w:val="none" w:sz="0" w:space="0" w:color="auto"/>
      </w:divBdr>
    </w:div>
    <w:div w:id="976379941">
      <w:bodyDiv w:val="1"/>
      <w:marLeft w:val="0"/>
      <w:marRight w:val="0"/>
      <w:marTop w:val="0"/>
      <w:marBottom w:val="0"/>
      <w:divBdr>
        <w:top w:val="none" w:sz="0" w:space="0" w:color="auto"/>
        <w:left w:val="none" w:sz="0" w:space="0" w:color="auto"/>
        <w:bottom w:val="none" w:sz="0" w:space="0" w:color="auto"/>
        <w:right w:val="none" w:sz="0" w:space="0" w:color="auto"/>
      </w:divBdr>
    </w:div>
    <w:div w:id="976493753">
      <w:bodyDiv w:val="1"/>
      <w:marLeft w:val="0"/>
      <w:marRight w:val="0"/>
      <w:marTop w:val="0"/>
      <w:marBottom w:val="0"/>
      <w:divBdr>
        <w:top w:val="none" w:sz="0" w:space="0" w:color="auto"/>
        <w:left w:val="none" w:sz="0" w:space="0" w:color="auto"/>
        <w:bottom w:val="none" w:sz="0" w:space="0" w:color="auto"/>
        <w:right w:val="none" w:sz="0" w:space="0" w:color="auto"/>
      </w:divBdr>
    </w:div>
    <w:div w:id="977106539">
      <w:bodyDiv w:val="1"/>
      <w:marLeft w:val="0"/>
      <w:marRight w:val="0"/>
      <w:marTop w:val="0"/>
      <w:marBottom w:val="0"/>
      <w:divBdr>
        <w:top w:val="none" w:sz="0" w:space="0" w:color="auto"/>
        <w:left w:val="none" w:sz="0" w:space="0" w:color="auto"/>
        <w:bottom w:val="none" w:sz="0" w:space="0" w:color="auto"/>
        <w:right w:val="none" w:sz="0" w:space="0" w:color="auto"/>
      </w:divBdr>
    </w:div>
    <w:div w:id="978877221">
      <w:bodyDiv w:val="1"/>
      <w:marLeft w:val="0"/>
      <w:marRight w:val="0"/>
      <w:marTop w:val="0"/>
      <w:marBottom w:val="0"/>
      <w:divBdr>
        <w:top w:val="none" w:sz="0" w:space="0" w:color="auto"/>
        <w:left w:val="none" w:sz="0" w:space="0" w:color="auto"/>
        <w:bottom w:val="none" w:sz="0" w:space="0" w:color="auto"/>
        <w:right w:val="none" w:sz="0" w:space="0" w:color="auto"/>
      </w:divBdr>
    </w:div>
    <w:div w:id="981081492">
      <w:bodyDiv w:val="1"/>
      <w:marLeft w:val="0"/>
      <w:marRight w:val="0"/>
      <w:marTop w:val="0"/>
      <w:marBottom w:val="0"/>
      <w:divBdr>
        <w:top w:val="none" w:sz="0" w:space="0" w:color="auto"/>
        <w:left w:val="none" w:sz="0" w:space="0" w:color="auto"/>
        <w:bottom w:val="none" w:sz="0" w:space="0" w:color="auto"/>
        <w:right w:val="none" w:sz="0" w:space="0" w:color="auto"/>
      </w:divBdr>
    </w:div>
    <w:div w:id="983586601">
      <w:bodyDiv w:val="1"/>
      <w:marLeft w:val="0"/>
      <w:marRight w:val="0"/>
      <w:marTop w:val="0"/>
      <w:marBottom w:val="0"/>
      <w:divBdr>
        <w:top w:val="none" w:sz="0" w:space="0" w:color="auto"/>
        <w:left w:val="none" w:sz="0" w:space="0" w:color="auto"/>
        <w:bottom w:val="none" w:sz="0" w:space="0" w:color="auto"/>
        <w:right w:val="none" w:sz="0" w:space="0" w:color="auto"/>
      </w:divBdr>
    </w:div>
    <w:div w:id="1001546734">
      <w:bodyDiv w:val="1"/>
      <w:marLeft w:val="0"/>
      <w:marRight w:val="0"/>
      <w:marTop w:val="0"/>
      <w:marBottom w:val="0"/>
      <w:divBdr>
        <w:top w:val="none" w:sz="0" w:space="0" w:color="auto"/>
        <w:left w:val="none" w:sz="0" w:space="0" w:color="auto"/>
        <w:bottom w:val="none" w:sz="0" w:space="0" w:color="auto"/>
        <w:right w:val="none" w:sz="0" w:space="0" w:color="auto"/>
      </w:divBdr>
    </w:div>
    <w:div w:id="1002122638">
      <w:bodyDiv w:val="1"/>
      <w:marLeft w:val="0"/>
      <w:marRight w:val="0"/>
      <w:marTop w:val="0"/>
      <w:marBottom w:val="0"/>
      <w:divBdr>
        <w:top w:val="none" w:sz="0" w:space="0" w:color="auto"/>
        <w:left w:val="none" w:sz="0" w:space="0" w:color="auto"/>
        <w:bottom w:val="none" w:sz="0" w:space="0" w:color="auto"/>
        <w:right w:val="none" w:sz="0" w:space="0" w:color="auto"/>
      </w:divBdr>
      <w:divsChild>
        <w:div w:id="1625505975">
          <w:marLeft w:val="0"/>
          <w:marRight w:val="0"/>
          <w:marTop w:val="0"/>
          <w:marBottom w:val="0"/>
          <w:divBdr>
            <w:top w:val="none" w:sz="0" w:space="0" w:color="auto"/>
            <w:left w:val="none" w:sz="0" w:space="0" w:color="auto"/>
            <w:bottom w:val="none" w:sz="0" w:space="0" w:color="auto"/>
            <w:right w:val="none" w:sz="0" w:space="0" w:color="auto"/>
          </w:divBdr>
          <w:divsChild>
            <w:div w:id="609944368">
              <w:marLeft w:val="0"/>
              <w:marRight w:val="0"/>
              <w:marTop w:val="0"/>
              <w:marBottom w:val="0"/>
              <w:divBdr>
                <w:top w:val="none" w:sz="0" w:space="0" w:color="auto"/>
                <w:left w:val="none" w:sz="0" w:space="0" w:color="auto"/>
                <w:bottom w:val="none" w:sz="0" w:space="0" w:color="auto"/>
                <w:right w:val="none" w:sz="0" w:space="0" w:color="auto"/>
              </w:divBdr>
              <w:divsChild>
                <w:div w:id="48085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957509">
      <w:bodyDiv w:val="1"/>
      <w:marLeft w:val="0"/>
      <w:marRight w:val="0"/>
      <w:marTop w:val="0"/>
      <w:marBottom w:val="0"/>
      <w:divBdr>
        <w:top w:val="none" w:sz="0" w:space="0" w:color="auto"/>
        <w:left w:val="none" w:sz="0" w:space="0" w:color="auto"/>
        <w:bottom w:val="none" w:sz="0" w:space="0" w:color="auto"/>
        <w:right w:val="none" w:sz="0" w:space="0" w:color="auto"/>
      </w:divBdr>
    </w:div>
    <w:div w:id="1019939089">
      <w:bodyDiv w:val="1"/>
      <w:marLeft w:val="0"/>
      <w:marRight w:val="0"/>
      <w:marTop w:val="0"/>
      <w:marBottom w:val="0"/>
      <w:divBdr>
        <w:top w:val="none" w:sz="0" w:space="0" w:color="auto"/>
        <w:left w:val="none" w:sz="0" w:space="0" w:color="auto"/>
        <w:bottom w:val="none" w:sz="0" w:space="0" w:color="auto"/>
        <w:right w:val="none" w:sz="0" w:space="0" w:color="auto"/>
      </w:divBdr>
      <w:divsChild>
        <w:div w:id="85468821">
          <w:marLeft w:val="0"/>
          <w:marRight w:val="0"/>
          <w:marTop w:val="0"/>
          <w:marBottom w:val="0"/>
          <w:divBdr>
            <w:top w:val="none" w:sz="0" w:space="0" w:color="auto"/>
            <w:left w:val="none" w:sz="0" w:space="0" w:color="auto"/>
            <w:bottom w:val="none" w:sz="0" w:space="0" w:color="auto"/>
            <w:right w:val="none" w:sz="0" w:space="0" w:color="auto"/>
          </w:divBdr>
          <w:divsChild>
            <w:div w:id="931429031">
              <w:marLeft w:val="0"/>
              <w:marRight w:val="0"/>
              <w:marTop w:val="0"/>
              <w:marBottom w:val="0"/>
              <w:divBdr>
                <w:top w:val="none" w:sz="0" w:space="0" w:color="auto"/>
                <w:left w:val="none" w:sz="0" w:space="0" w:color="auto"/>
                <w:bottom w:val="none" w:sz="0" w:space="0" w:color="auto"/>
                <w:right w:val="none" w:sz="0" w:space="0" w:color="auto"/>
              </w:divBdr>
              <w:divsChild>
                <w:div w:id="175512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280206">
      <w:bodyDiv w:val="1"/>
      <w:marLeft w:val="0"/>
      <w:marRight w:val="0"/>
      <w:marTop w:val="0"/>
      <w:marBottom w:val="0"/>
      <w:divBdr>
        <w:top w:val="none" w:sz="0" w:space="0" w:color="auto"/>
        <w:left w:val="none" w:sz="0" w:space="0" w:color="auto"/>
        <w:bottom w:val="none" w:sz="0" w:space="0" w:color="auto"/>
        <w:right w:val="none" w:sz="0" w:space="0" w:color="auto"/>
      </w:divBdr>
      <w:divsChild>
        <w:div w:id="1931156970">
          <w:marLeft w:val="0"/>
          <w:marRight w:val="0"/>
          <w:marTop w:val="0"/>
          <w:marBottom w:val="0"/>
          <w:divBdr>
            <w:top w:val="none" w:sz="0" w:space="0" w:color="auto"/>
            <w:left w:val="none" w:sz="0" w:space="0" w:color="auto"/>
            <w:bottom w:val="none" w:sz="0" w:space="0" w:color="auto"/>
            <w:right w:val="none" w:sz="0" w:space="0" w:color="auto"/>
          </w:divBdr>
          <w:divsChild>
            <w:div w:id="650719208">
              <w:marLeft w:val="0"/>
              <w:marRight w:val="0"/>
              <w:marTop w:val="0"/>
              <w:marBottom w:val="0"/>
              <w:divBdr>
                <w:top w:val="none" w:sz="0" w:space="0" w:color="auto"/>
                <w:left w:val="none" w:sz="0" w:space="0" w:color="auto"/>
                <w:bottom w:val="none" w:sz="0" w:space="0" w:color="auto"/>
                <w:right w:val="none" w:sz="0" w:space="0" w:color="auto"/>
              </w:divBdr>
              <w:divsChild>
                <w:div w:id="424958877">
                  <w:marLeft w:val="0"/>
                  <w:marRight w:val="0"/>
                  <w:marTop w:val="0"/>
                  <w:marBottom w:val="0"/>
                  <w:divBdr>
                    <w:top w:val="none" w:sz="0" w:space="0" w:color="auto"/>
                    <w:left w:val="none" w:sz="0" w:space="0" w:color="auto"/>
                    <w:bottom w:val="none" w:sz="0" w:space="0" w:color="auto"/>
                    <w:right w:val="none" w:sz="0" w:space="0" w:color="auto"/>
                  </w:divBdr>
                  <w:divsChild>
                    <w:div w:id="139874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565591">
      <w:bodyDiv w:val="1"/>
      <w:marLeft w:val="0"/>
      <w:marRight w:val="0"/>
      <w:marTop w:val="0"/>
      <w:marBottom w:val="0"/>
      <w:divBdr>
        <w:top w:val="none" w:sz="0" w:space="0" w:color="auto"/>
        <w:left w:val="none" w:sz="0" w:space="0" w:color="auto"/>
        <w:bottom w:val="none" w:sz="0" w:space="0" w:color="auto"/>
        <w:right w:val="none" w:sz="0" w:space="0" w:color="auto"/>
      </w:divBdr>
    </w:div>
    <w:div w:id="1048069361">
      <w:bodyDiv w:val="1"/>
      <w:marLeft w:val="0"/>
      <w:marRight w:val="0"/>
      <w:marTop w:val="0"/>
      <w:marBottom w:val="0"/>
      <w:divBdr>
        <w:top w:val="none" w:sz="0" w:space="0" w:color="auto"/>
        <w:left w:val="none" w:sz="0" w:space="0" w:color="auto"/>
        <w:bottom w:val="none" w:sz="0" w:space="0" w:color="auto"/>
        <w:right w:val="none" w:sz="0" w:space="0" w:color="auto"/>
      </w:divBdr>
    </w:div>
    <w:div w:id="1049034957">
      <w:bodyDiv w:val="1"/>
      <w:marLeft w:val="0"/>
      <w:marRight w:val="0"/>
      <w:marTop w:val="0"/>
      <w:marBottom w:val="0"/>
      <w:divBdr>
        <w:top w:val="none" w:sz="0" w:space="0" w:color="auto"/>
        <w:left w:val="none" w:sz="0" w:space="0" w:color="auto"/>
        <w:bottom w:val="none" w:sz="0" w:space="0" w:color="auto"/>
        <w:right w:val="none" w:sz="0" w:space="0" w:color="auto"/>
      </w:divBdr>
    </w:div>
    <w:div w:id="1065101714">
      <w:bodyDiv w:val="1"/>
      <w:marLeft w:val="0"/>
      <w:marRight w:val="0"/>
      <w:marTop w:val="0"/>
      <w:marBottom w:val="0"/>
      <w:divBdr>
        <w:top w:val="none" w:sz="0" w:space="0" w:color="auto"/>
        <w:left w:val="none" w:sz="0" w:space="0" w:color="auto"/>
        <w:bottom w:val="none" w:sz="0" w:space="0" w:color="auto"/>
        <w:right w:val="none" w:sz="0" w:space="0" w:color="auto"/>
      </w:divBdr>
      <w:divsChild>
        <w:div w:id="1185822125">
          <w:marLeft w:val="0"/>
          <w:marRight w:val="0"/>
          <w:marTop w:val="0"/>
          <w:marBottom w:val="0"/>
          <w:divBdr>
            <w:top w:val="none" w:sz="0" w:space="0" w:color="auto"/>
            <w:left w:val="none" w:sz="0" w:space="0" w:color="auto"/>
            <w:bottom w:val="none" w:sz="0" w:space="0" w:color="auto"/>
            <w:right w:val="none" w:sz="0" w:space="0" w:color="auto"/>
          </w:divBdr>
          <w:divsChild>
            <w:div w:id="321280802">
              <w:marLeft w:val="0"/>
              <w:marRight w:val="0"/>
              <w:marTop w:val="0"/>
              <w:marBottom w:val="0"/>
              <w:divBdr>
                <w:top w:val="none" w:sz="0" w:space="0" w:color="auto"/>
                <w:left w:val="none" w:sz="0" w:space="0" w:color="auto"/>
                <w:bottom w:val="none" w:sz="0" w:space="0" w:color="auto"/>
                <w:right w:val="none" w:sz="0" w:space="0" w:color="auto"/>
              </w:divBdr>
              <w:divsChild>
                <w:div w:id="1263029858">
                  <w:marLeft w:val="0"/>
                  <w:marRight w:val="0"/>
                  <w:marTop w:val="0"/>
                  <w:marBottom w:val="0"/>
                  <w:divBdr>
                    <w:top w:val="none" w:sz="0" w:space="0" w:color="auto"/>
                    <w:left w:val="none" w:sz="0" w:space="0" w:color="auto"/>
                    <w:bottom w:val="none" w:sz="0" w:space="0" w:color="auto"/>
                    <w:right w:val="none" w:sz="0" w:space="0" w:color="auto"/>
                  </w:divBdr>
                  <w:divsChild>
                    <w:div w:id="2211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954371">
      <w:bodyDiv w:val="1"/>
      <w:marLeft w:val="0"/>
      <w:marRight w:val="0"/>
      <w:marTop w:val="0"/>
      <w:marBottom w:val="0"/>
      <w:divBdr>
        <w:top w:val="none" w:sz="0" w:space="0" w:color="auto"/>
        <w:left w:val="none" w:sz="0" w:space="0" w:color="auto"/>
        <w:bottom w:val="none" w:sz="0" w:space="0" w:color="auto"/>
        <w:right w:val="none" w:sz="0" w:space="0" w:color="auto"/>
      </w:divBdr>
    </w:div>
    <w:div w:id="1067337300">
      <w:bodyDiv w:val="1"/>
      <w:marLeft w:val="0"/>
      <w:marRight w:val="0"/>
      <w:marTop w:val="0"/>
      <w:marBottom w:val="0"/>
      <w:divBdr>
        <w:top w:val="none" w:sz="0" w:space="0" w:color="auto"/>
        <w:left w:val="none" w:sz="0" w:space="0" w:color="auto"/>
        <w:bottom w:val="none" w:sz="0" w:space="0" w:color="auto"/>
        <w:right w:val="none" w:sz="0" w:space="0" w:color="auto"/>
      </w:divBdr>
    </w:div>
    <w:div w:id="1084689437">
      <w:bodyDiv w:val="1"/>
      <w:marLeft w:val="0"/>
      <w:marRight w:val="0"/>
      <w:marTop w:val="0"/>
      <w:marBottom w:val="0"/>
      <w:divBdr>
        <w:top w:val="none" w:sz="0" w:space="0" w:color="auto"/>
        <w:left w:val="none" w:sz="0" w:space="0" w:color="auto"/>
        <w:bottom w:val="none" w:sz="0" w:space="0" w:color="auto"/>
        <w:right w:val="none" w:sz="0" w:space="0" w:color="auto"/>
      </w:divBdr>
    </w:div>
    <w:div w:id="1092900044">
      <w:bodyDiv w:val="1"/>
      <w:marLeft w:val="0"/>
      <w:marRight w:val="0"/>
      <w:marTop w:val="0"/>
      <w:marBottom w:val="0"/>
      <w:divBdr>
        <w:top w:val="none" w:sz="0" w:space="0" w:color="auto"/>
        <w:left w:val="none" w:sz="0" w:space="0" w:color="auto"/>
        <w:bottom w:val="none" w:sz="0" w:space="0" w:color="auto"/>
        <w:right w:val="none" w:sz="0" w:space="0" w:color="auto"/>
      </w:divBdr>
    </w:div>
    <w:div w:id="1101923116">
      <w:bodyDiv w:val="1"/>
      <w:marLeft w:val="0"/>
      <w:marRight w:val="0"/>
      <w:marTop w:val="0"/>
      <w:marBottom w:val="0"/>
      <w:divBdr>
        <w:top w:val="none" w:sz="0" w:space="0" w:color="auto"/>
        <w:left w:val="none" w:sz="0" w:space="0" w:color="auto"/>
        <w:bottom w:val="none" w:sz="0" w:space="0" w:color="auto"/>
        <w:right w:val="none" w:sz="0" w:space="0" w:color="auto"/>
      </w:divBdr>
    </w:div>
    <w:div w:id="1103184040">
      <w:bodyDiv w:val="1"/>
      <w:marLeft w:val="0"/>
      <w:marRight w:val="0"/>
      <w:marTop w:val="0"/>
      <w:marBottom w:val="0"/>
      <w:divBdr>
        <w:top w:val="none" w:sz="0" w:space="0" w:color="auto"/>
        <w:left w:val="none" w:sz="0" w:space="0" w:color="auto"/>
        <w:bottom w:val="none" w:sz="0" w:space="0" w:color="auto"/>
        <w:right w:val="none" w:sz="0" w:space="0" w:color="auto"/>
      </w:divBdr>
    </w:div>
    <w:div w:id="1106123530">
      <w:bodyDiv w:val="1"/>
      <w:marLeft w:val="0"/>
      <w:marRight w:val="0"/>
      <w:marTop w:val="0"/>
      <w:marBottom w:val="0"/>
      <w:divBdr>
        <w:top w:val="none" w:sz="0" w:space="0" w:color="auto"/>
        <w:left w:val="none" w:sz="0" w:space="0" w:color="auto"/>
        <w:bottom w:val="none" w:sz="0" w:space="0" w:color="auto"/>
        <w:right w:val="none" w:sz="0" w:space="0" w:color="auto"/>
      </w:divBdr>
      <w:divsChild>
        <w:div w:id="1963726794">
          <w:marLeft w:val="0"/>
          <w:marRight w:val="0"/>
          <w:marTop w:val="0"/>
          <w:marBottom w:val="0"/>
          <w:divBdr>
            <w:top w:val="none" w:sz="0" w:space="0" w:color="auto"/>
            <w:left w:val="none" w:sz="0" w:space="0" w:color="auto"/>
            <w:bottom w:val="none" w:sz="0" w:space="0" w:color="auto"/>
            <w:right w:val="none" w:sz="0" w:space="0" w:color="auto"/>
          </w:divBdr>
          <w:divsChild>
            <w:div w:id="968434053">
              <w:marLeft w:val="0"/>
              <w:marRight w:val="0"/>
              <w:marTop w:val="0"/>
              <w:marBottom w:val="0"/>
              <w:divBdr>
                <w:top w:val="none" w:sz="0" w:space="0" w:color="auto"/>
                <w:left w:val="none" w:sz="0" w:space="0" w:color="auto"/>
                <w:bottom w:val="none" w:sz="0" w:space="0" w:color="auto"/>
                <w:right w:val="none" w:sz="0" w:space="0" w:color="auto"/>
              </w:divBdr>
              <w:divsChild>
                <w:div w:id="55917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965225">
      <w:bodyDiv w:val="1"/>
      <w:marLeft w:val="0"/>
      <w:marRight w:val="0"/>
      <w:marTop w:val="0"/>
      <w:marBottom w:val="0"/>
      <w:divBdr>
        <w:top w:val="none" w:sz="0" w:space="0" w:color="auto"/>
        <w:left w:val="none" w:sz="0" w:space="0" w:color="auto"/>
        <w:bottom w:val="none" w:sz="0" w:space="0" w:color="auto"/>
        <w:right w:val="none" w:sz="0" w:space="0" w:color="auto"/>
      </w:divBdr>
    </w:div>
    <w:div w:id="1116216841">
      <w:bodyDiv w:val="1"/>
      <w:marLeft w:val="0"/>
      <w:marRight w:val="0"/>
      <w:marTop w:val="0"/>
      <w:marBottom w:val="0"/>
      <w:divBdr>
        <w:top w:val="none" w:sz="0" w:space="0" w:color="auto"/>
        <w:left w:val="none" w:sz="0" w:space="0" w:color="auto"/>
        <w:bottom w:val="none" w:sz="0" w:space="0" w:color="auto"/>
        <w:right w:val="none" w:sz="0" w:space="0" w:color="auto"/>
      </w:divBdr>
    </w:div>
    <w:div w:id="1124270855">
      <w:bodyDiv w:val="1"/>
      <w:marLeft w:val="0"/>
      <w:marRight w:val="0"/>
      <w:marTop w:val="0"/>
      <w:marBottom w:val="0"/>
      <w:divBdr>
        <w:top w:val="none" w:sz="0" w:space="0" w:color="auto"/>
        <w:left w:val="none" w:sz="0" w:space="0" w:color="auto"/>
        <w:bottom w:val="none" w:sz="0" w:space="0" w:color="auto"/>
        <w:right w:val="none" w:sz="0" w:space="0" w:color="auto"/>
      </w:divBdr>
    </w:div>
    <w:div w:id="1128474250">
      <w:bodyDiv w:val="1"/>
      <w:marLeft w:val="0"/>
      <w:marRight w:val="0"/>
      <w:marTop w:val="0"/>
      <w:marBottom w:val="0"/>
      <w:divBdr>
        <w:top w:val="none" w:sz="0" w:space="0" w:color="auto"/>
        <w:left w:val="none" w:sz="0" w:space="0" w:color="auto"/>
        <w:bottom w:val="none" w:sz="0" w:space="0" w:color="auto"/>
        <w:right w:val="none" w:sz="0" w:space="0" w:color="auto"/>
      </w:divBdr>
    </w:div>
    <w:div w:id="1130368613">
      <w:bodyDiv w:val="1"/>
      <w:marLeft w:val="0"/>
      <w:marRight w:val="0"/>
      <w:marTop w:val="0"/>
      <w:marBottom w:val="0"/>
      <w:divBdr>
        <w:top w:val="none" w:sz="0" w:space="0" w:color="auto"/>
        <w:left w:val="none" w:sz="0" w:space="0" w:color="auto"/>
        <w:bottom w:val="none" w:sz="0" w:space="0" w:color="auto"/>
        <w:right w:val="none" w:sz="0" w:space="0" w:color="auto"/>
      </w:divBdr>
      <w:divsChild>
        <w:div w:id="745879874">
          <w:marLeft w:val="0"/>
          <w:marRight w:val="0"/>
          <w:marTop w:val="0"/>
          <w:marBottom w:val="0"/>
          <w:divBdr>
            <w:top w:val="none" w:sz="0" w:space="0" w:color="auto"/>
            <w:left w:val="none" w:sz="0" w:space="0" w:color="auto"/>
            <w:bottom w:val="none" w:sz="0" w:space="0" w:color="auto"/>
            <w:right w:val="none" w:sz="0" w:space="0" w:color="auto"/>
          </w:divBdr>
          <w:divsChild>
            <w:div w:id="2065904248">
              <w:marLeft w:val="0"/>
              <w:marRight w:val="0"/>
              <w:marTop w:val="0"/>
              <w:marBottom w:val="0"/>
              <w:divBdr>
                <w:top w:val="none" w:sz="0" w:space="0" w:color="auto"/>
                <w:left w:val="none" w:sz="0" w:space="0" w:color="auto"/>
                <w:bottom w:val="none" w:sz="0" w:space="0" w:color="auto"/>
                <w:right w:val="none" w:sz="0" w:space="0" w:color="auto"/>
              </w:divBdr>
              <w:divsChild>
                <w:div w:id="467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037455">
      <w:bodyDiv w:val="1"/>
      <w:marLeft w:val="0"/>
      <w:marRight w:val="0"/>
      <w:marTop w:val="0"/>
      <w:marBottom w:val="0"/>
      <w:divBdr>
        <w:top w:val="none" w:sz="0" w:space="0" w:color="auto"/>
        <w:left w:val="none" w:sz="0" w:space="0" w:color="auto"/>
        <w:bottom w:val="none" w:sz="0" w:space="0" w:color="auto"/>
        <w:right w:val="none" w:sz="0" w:space="0" w:color="auto"/>
      </w:divBdr>
    </w:div>
    <w:div w:id="1148286464">
      <w:bodyDiv w:val="1"/>
      <w:marLeft w:val="0"/>
      <w:marRight w:val="0"/>
      <w:marTop w:val="0"/>
      <w:marBottom w:val="0"/>
      <w:divBdr>
        <w:top w:val="none" w:sz="0" w:space="0" w:color="auto"/>
        <w:left w:val="none" w:sz="0" w:space="0" w:color="auto"/>
        <w:bottom w:val="none" w:sz="0" w:space="0" w:color="auto"/>
        <w:right w:val="none" w:sz="0" w:space="0" w:color="auto"/>
      </w:divBdr>
      <w:divsChild>
        <w:div w:id="41760617">
          <w:marLeft w:val="0"/>
          <w:marRight w:val="0"/>
          <w:marTop w:val="0"/>
          <w:marBottom w:val="0"/>
          <w:divBdr>
            <w:top w:val="none" w:sz="0" w:space="0" w:color="auto"/>
            <w:left w:val="none" w:sz="0" w:space="0" w:color="auto"/>
            <w:bottom w:val="none" w:sz="0" w:space="0" w:color="auto"/>
            <w:right w:val="none" w:sz="0" w:space="0" w:color="auto"/>
          </w:divBdr>
          <w:divsChild>
            <w:div w:id="2037071246">
              <w:marLeft w:val="0"/>
              <w:marRight w:val="0"/>
              <w:marTop w:val="0"/>
              <w:marBottom w:val="0"/>
              <w:divBdr>
                <w:top w:val="none" w:sz="0" w:space="0" w:color="auto"/>
                <w:left w:val="none" w:sz="0" w:space="0" w:color="auto"/>
                <w:bottom w:val="none" w:sz="0" w:space="0" w:color="auto"/>
                <w:right w:val="none" w:sz="0" w:space="0" w:color="auto"/>
              </w:divBdr>
              <w:divsChild>
                <w:div w:id="155785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068677">
      <w:bodyDiv w:val="1"/>
      <w:marLeft w:val="0"/>
      <w:marRight w:val="0"/>
      <w:marTop w:val="0"/>
      <w:marBottom w:val="0"/>
      <w:divBdr>
        <w:top w:val="none" w:sz="0" w:space="0" w:color="auto"/>
        <w:left w:val="none" w:sz="0" w:space="0" w:color="auto"/>
        <w:bottom w:val="none" w:sz="0" w:space="0" w:color="auto"/>
        <w:right w:val="none" w:sz="0" w:space="0" w:color="auto"/>
      </w:divBdr>
    </w:div>
    <w:div w:id="1167093352">
      <w:bodyDiv w:val="1"/>
      <w:marLeft w:val="0"/>
      <w:marRight w:val="0"/>
      <w:marTop w:val="0"/>
      <w:marBottom w:val="0"/>
      <w:divBdr>
        <w:top w:val="none" w:sz="0" w:space="0" w:color="auto"/>
        <w:left w:val="none" w:sz="0" w:space="0" w:color="auto"/>
        <w:bottom w:val="none" w:sz="0" w:space="0" w:color="auto"/>
        <w:right w:val="none" w:sz="0" w:space="0" w:color="auto"/>
      </w:divBdr>
      <w:divsChild>
        <w:div w:id="186601763">
          <w:marLeft w:val="0"/>
          <w:marRight w:val="0"/>
          <w:marTop w:val="0"/>
          <w:marBottom w:val="0"/>
          <w:divBdr>
            <w:top w:val="none" w:sz="0" w:space="0" w:color="auto"/>
            <w:left w:val="none" w:sz="0" w:space="0" w:color="auto"/>
            <w:bottom w:val="none" w:sz="0" w:space="0" w:color="auto"/>
            <w:right w:val="none" w:sz="0" w:space="0" w:color="auto"/>
          </w:divBdr>
          <w:divsChild>
            <w:div w:id="81413078">
              <w:marLeft w:val="0"/>
              <w:marRight w:val="0"/>
              <w:marTop w:val="0"/>
              <w:marBottom w:val="0"/>
              <w:divBdr>
                <w:top w:val="none" w:sz="0" w:space="0" w:color="auto"/>
                <w:left w:val="none" w:sz="0" w:space="0" w:color="auto"/>
                <w:bottom w:val="none" w:sz="0" w:space="0" w:color="auto"/>
                <w:right w:val="none" w:sz="0" w:space="0" w:color="auto"/>
              </w:divBdr>
              <w:divsChild>
                <w:div w:id="67314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109303">
      <w:bodyDiv w:val="1"/>
      <w:marLeft w:val="0"/>
      <w:marRight w:val="0"/>
      <w:marTop w:val="0"/>
      <w:marBottom w:val="0"/>
      <w:divBdr>
        <w:top w:val="none" w:sz="0" w:space="0" w:color="auto"/>
        <w:left w:val="none" w:sz="0" w:space="0" w:color="auto"/>
        <w:bottom w:val="none" w:sz="0" w:space="0" w:color="auto"/>
        <w:right w:val="none" w:sz="0" w:space="0" w:color="auto"/>
      </w:divBdr>
      <w:divsChild>
        <w:div w:id="2124379359">
          <w:marLeft w:val="0"/>
          <w:marRight w:val="0"/>
          <w:marTop w:val="0"/>
          <w:marBottom w:val="0"/>
          <w:divBdr>
            <w:top w:val="none" w:sz="0" w:space="0" w:color="auto"/>
            <w:left w:val="none" w:sz="0" w:space="0" w:color="auto"/>
            <w:bottom w:val="none" w:sz="0" w:space="0" w:color="auto"/>
            <w:right w:val="none" w:sz="0" w:space="0" w:color="auto"/>
          </w:divBdr>
          <w:divsChild>
            <w:div w:id="494495401">
              <w:marLeft w:val="0"/>
              <w:marRight w:val="0"/>
              <w:marTop w:val="0"/>
              <w:marBottom w:val="0"/>
              <w:divBdr>
                <w:top w:val="none" w:sz="0" w:space="0" w:color="auto"/>
                <w:left w:val="none" w:sz="0" w:space="0" w:color="auto"/>
                <w:bottom w:val="none" w:sz="0" w:space="0" w:color="auto"/>
                <w:right w:val="none" w:sz="0" w:space="0" w:color="auto"/>
              </w:divBdr>
              <w:divsChild>
                <w:div w:id="20435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9790">
      <w:bodyDiv w:val="1"/>
      <w:marLeft w:val="0"/>
      <w:marRight w:val="0"/>
      <w:marTop w:val="0"/>
      <w:marBottom w:val="0"/>
      <w:divBdr>
        <w:top w:val="none" w:sz="0" w:space="0" w:color="auto"/>
        <w:left w:val="none" w:sz="0" w:space="0" w:color="auto"/>
        <w:bottom w:val="none" w:sz="0" w:space="0" w:color="auto"/>
        <w:right w:val="none" w:sz="0" w:space="0" w:color="auto"/>
      </w:divBdr>
    </w:div>
    <w:div w:id="1183087171">
      <w:bodyDiv w:val="1"/>
      <w:marLeft w:val="0"/>
      <w:marRight w:val="0"/>
      <w:marTop w:val="0"/>
      <w:marBottom w:val="0"/>
      <w:divBdr>
        <w:top w:val="none" w:sz="0" w:space="0" w:color="auto"/>
        <w:left w:val="none" w:sz="0" w:space="0" w:color="auto"/>
        <w:bottom w:val="none" w:sz="0" w:space="0" w:color="auto"/>
        <w:right w:val="none" w:sz="0" w:space="0" w:color="auto"/>
      </w:divBdr>
    </w:div>
    <w:div w:id="1184367442">
      <w:bodyDiv w:val="1"/>
      <w:marLeft w:val="0"/>
      <w:marRight w:val="0"/>
      <w:marTop w:val="0"/>
      <w:marBottom w:val="0"/>
      <w:divBdr>
        <w:top w:val="none" w:sz="0" w:space="0" w:color="auto"/>
        <w:left w:val="none" w:sz="0" w:space="0" w:color="auto"/>
        <w:bottom w:val="none" w:sz="0" w:space="0" w:color="auto"/>
        <w:right w:val="none" w:sz="0" w:space="0" w:color="auto"/>
      </w:divBdr>
    </w:div>
    <w:div w:id="1187250227">
      <w:bodyDiv w:val="1"/>
      <w:marLeft w:val="0"/>
      <w:marRight w:val="0"/>
      <w:marTop w:val="0"/>
      <w:marBottom w:val="0"/>
      <w:divBdr>
        <w:top w:val="none" w:sz="0" w:space="0" w:color="auto"/>
        <w:left w:val="none" w:sz="0" w:space="0" w:color="auto"/>
        <w:bottom w:val="none" w:sz="0" w:space="0" w:color="auto"/>
        <w:right w:val="none" w:sz="0" w:space="0" w:color="auto"/>
      </w:divBdr>
    </w:div>
    <w:div w:id="1195270546">
      <w:bodyDiv w:val="1"/>
      <w:marLeft w:val="0"/>
      <w:marRight w:val="0"/>
      <w:marTop w:val="0"/>
      <w:marBottom w:val="0"/>
      <w:divBdr>
        <w:top w:val="none" w:sz="0" w:space="0" w:color="auto"/>
        <w:left w:val="none" w:sz="0" w:space="0" w:color="auto"/>
        <w:bottom w:val="none" w:sz="0" w:space="0" w:color="auto"/>
        <w:right w:val="none" w:sz="0" w:space="0" w:color="auto"/>
      </w:divBdr>
    </w:div>
    <w:div w:id="1199204213">
      <w:bodyDiv w:val="1"/>
      <w:marLeft w:val="0"/>
      <w:marRight w:val="0"/>
      <w:marTop w:val="0"/>
      <w:marBottom w:val="0"/>
      <w:divBdr>
        <w:top w:val="none" w:sz="0" w:space="0" w:color="auto"/>
        <w:left w:val="none" w:sz="0" w:space="0" w:color="auto"/>
        <w:bottom w:val="none" w:sz="0" w:space="0" w:color="auto"/>
        <w:right w:val="none" w:sz="0" w:space="0" w:color="auto"/>
      </w:divBdr>
    </w:div>
    <w:div w:id="1207377823">
      <w:bodyDiv w:val="1"/>
      <w:marLeft w:val="0"/>
      <w:marRight w:val="0"/>
      <w:marTop w:val="0"/>
      <w:marBottom w:val="0"/>
      <w:divBdr>
        <w:top w:val="none" w:sz="0" w:space="0" w:color="auto"/>
        <w:left w:val="none" w:sz="0" w:space="0" w:color="auto"/>
        <w:bottom w:val="none" w:sz="0" w:space="0" w:color="auto"/>
        <w:right w:val="none" w:sz="0" w:space="0" w:color="auto"/>
      </w:divBdr>
    </w:div>
    <w:div w:id="1212424278">
      <w:bodyDiv w:val="1"/>
      <w:marLeft w:val="0"/>
      <w:marRight w:val="0"/>
      <w:marTop w:val="0"/>
      <w:marBottom w:val="0"/>
      <w:divBdr>
        <w:top w:val="none" w:sz="0" w:space="0" w:color="auto"/>
        <w:left w:val="none" w:sz="0" w:space="0" w:color="auto"/>
        <w:bottom w:val="none" w:sz="0" w:space="0" w:color="auto"/>
        <w:right w:val="none" w:sz="0" w:space="0" w:color="auto"/>
      </w:divBdr>
      <w:divsChild>
        <w:div w:id="1011176476">
          <w:marLeft w:val="0"/>
          <w:marRight w:val="0"/>
          <w:marTop w:val="0"/>
          <w:marBottom w:val="0"/>
          <w:divBdr>
            <w:top w:val="none" w:sz="0" w:space="0" w:color="auto"/>
            <w:left w:val="none" w:sz="0" w:space="0" w:color="auto"/>
            <w:bottom w:val="none" w:sz="0" w:space="0" w:color="auto"/>
            <w:right w:val="none" w:sz="0" w:space="0" w:color="auto"/>
          </w:divBdr>
          <w:divsChild>
            <w:div w:id="72167906">
              <w:marLeft w:val="0"/>
              <w:marRight w:val="0"/>
              <w:marTop w:val="0"/>
              <w:marBottom w:val="0"/>
              <w:divBdr>
                <w:top w:val="none" w:sz="0" w:space="0" w:color="auto"/>
                <w:left w:val="none" w:sz="0" w:space="0" w:color="auto"/>
                <w:bottom w:val="none" w:sz="0" w:space="0" w:color="auto"/>
                <w:right w:val="none" w:sz="0" w:space="0" w:color="auto"/>
              </w:divBdr>
              <w:divsChild>
                <w:div w:id="14165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986073">
      <w:bodyDiv w:val="1"/>
      <w:marLeft w:val="0"/>
      <w:marRight w:val="0"/>
      <w:marTop w:val="0"/>
      <w:marBottom w:val="0"/>
      <w:divBdr>
        <w:top w:val="none" w:sz="0" w:space="0" w:color="auto"/>
        <w:left w:val="none" w:sz="0" w:space="0" w:color="auto"/>
        <w:bottom w:val="none" w:sz="0" w:space="0" w:color="auto"/>
        <w:right w:val="none" w:sz="0" w:space="0" w:color="auto"/>
      </w:divBdr>
    </w:div>
    <w:div w:id="1239053420">
      <w:bodyDiv w:val="1"/>
      <w:marLeft w:val="0"/>
      <w:marRight w:val="0"/>
      <w:marTop w:val="0"/>
      <w:marBottom w:val="0"/>
      <w:divBdr>
        <w:top w:val="none" w:sz="0" w:space="0" w:color="auto"/>
        <w:left w:val="none" w:sz="0" w:space="0" w:color="auto"/>
        <w:bottom w:val="none" w:sz="0" w:space="0" w:color="auto"/>
        <w:right w:val="none" w:sz="0" w:space="0" w:color="auto"/>
      </w:divBdr>
      <w:divsChild>
        <w:div w:id="1742173584">
          <w:marLeft w:val="0"/>
          <w:marRight w:val="0"/>
          <w:marTop w:val="0"/>
          <w:marBottom w:val="0"/>
          <w:divBdr>
            <w:top w:val="none" w:sz="0" w:space="0" w:color="auto"/>
            <w:left w:val="none" w:sz="0" w:space="0" w:color="auto"/>
            <w:bottom w:val="none" w:sz="0" w:space="0" w:color="auto"/>
            <w:right w:val="none" w:sz="0" w:space="0" w:color="auto"/>
          </w:divBdr>
          <w:divsChild>
            <w:div w:id="1977368633">
              <w:marLeft w:val="0"/>
              <w:marRight w:val="0"/>
              <w:marTop w:val="0"/>
              <w:marBottom w:val="0"/>
              <w:divBdr>
                <w:top w:val="none" w:sz="0" w:space="0" w:color="auto"/>
                <w:left w:val="none" w:sz="0" w:space="0" w:color="auto"/>
                <w:bottom w:val="none" w:sz="0" w:space="0" w:color="auto"/>
                <w:right w:val="none" w:sz="0" w:space="0" w:color="auto"/>
              </w:divBdr>
              <w:divsChild>
                <w:div w:id="16760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601868">
      <w:bodyDiv w:val="1"/>
      <w:marLeft w:val="0"/>
      <w:marRight w:val="0"/>
      <w:marTop w:val="0"/>
      <w:marBottom w:val="0"/>
      <w:divBdr>
        <w:top w:val="none" w:sz="0" w:space="0" w:color="auto"/>
        <w:left w:val="none" w:sz="0" w:space="0" w:color="auto"/>
        <w:bottom w:val="none" w:sz="0" w:space="0" w:color="auto"/>
        <w:right w:val="none" w:sz="0" w:space="0" w:color="auto"/>
      </w:divBdr>
    </w:div>
    <w:div w:id="1251353111">
      <w:bodyDiv w:val="1"/>
      <w:marLeft w:val="0"/>
      <w:marRight w:val="0"/>
      <w:marTop w:val="0"/>
      <w:marBottom w:val="0"/>
      <w:divBdr>
        <w:top w:val="none" w:sz="0" w:space="0" w:color="auto"/>
        <w:left w:val="none" w:sz="0" w:space="0" w:color="auto"/>
        <w:bottom w:val="none" w:sz="0" w:space="0" w:color="auto"/>
        <w:right w:val="none" w:sz="0" w:space="0" w:color="auto"/>
      </w:divBdr>
      <w:divsChild>
        <w:div w:id="1512138304">
          <w:marLeft w:val="0"/>
          <w:marRight w:val="0"/>
          <w:marTop w:val="0"/>
          <w:marBottom w:val="0"/>
          <w:divBdr>
            <w:top w:val="none" w:sz="0" w:space="0" w:color="auto"/>
            <w:left w:val="none" w:sz="0" w:space="0" w:color="auto"/>
            <w:bottom w:val="none" w:sz="0" w:space="0" w:color="auto"/>
            <w:right w:val="none" w:sz="0" w:space="0" w:color="auto"/>
          </w:divBdr>
          <w:divsChild>
            <w:div w:id="1228035717">
              <w:marLeft w:val="0"/>
              <w:marRight w:val="0"/>
              <w:marTop w:val="0"/>
              <w:marBottom w:val="0"/>
              <w:divBdr>
                <w:top w:val="none" w:sz="0" w:space="0" w:color="auto"/>
                <w:left w:val="none" w:sz="0" w:space="0" w:color="auto"/>
                <w:bottom w:val="none" w:sz="0" w:space="0" w:color="auto"/>
                <w:right w:val="none" w:sz="0" w:space="0" w:color="auto"/>
              </w:divBdr>
              <w:divsChild>
                <w:div w:id="316614857">
                  <w:marLeft w:val="0"/>
                  <w:marRight w:val="0"/>
                  <w:marTop w:val="0"/>
                  <w:marBottom w:val="0"/>
                  <w:divBdr>
                    <w:top w:val="none" w:sz="0" w:space="0" w:color="auto"/>
                    <w:left w:val="none" w:sz="0" w:space="0" w:color="auto"/>
                    <w:bottom w:val="none" w:sz="0" w:space="0" w:color="auto"/>
                    <w:right w:val="none" w:sz="0" w:space="0" w:color="auto"/>
                  </w:divBdr>
                  <w:divsChild>
                    <w:div w:id="117868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666554">
      <w:bodyDiv w:val="1"/>
      <w:marLeft w:val="0"/>
      <w:marRight w:val="0"/>
      <w:marTop w:val="0"/>
      <w:marBottom w:val="0"/>
      <w:divBdr>
        <w:top w:val="none" w:sz="0" w:space="0" w:color="auto"/>
        <w:left w:val="none" w:sz="0" w:space="0" w:color="auto"/>
        <w:bottom w:val="none" w:sz="0" w:space="0" w:color="auto"/>
        <w:right w:val="none" w:sz="0" w:space="0" w:color="auto"/>
      </w:divBdr>
    </w:div>
    <w:div w:id="1256788584">
      <w:bodyDiv w:val="1"/>
      <w:marLeft w:val="0"/>
      <w:marRight w:val="0"/>
      <w:marTop w:val="0"/>
      <w:marBottom w:val="0"/>
      <w:divBdr>
        <w:top w:val="none" w:sz="0" w:space="0" w:color="auto"/>
        <w:left w:val="none" w:sz="0" w:space="0" w:color="auto"/>
        <w:bottom w:val="none" w:sz="0" w:space="0" w:color="auto"/>
        <w:right w:val="none" w:sz="0" w:space="0" w:color="auto"/>
      </w:divBdr>
      <w:divsChild>
        <w:div w:id="1129397102">
          <w:marLeft w:val="0"/>
          <w:marRight w:val="0"/>
          <w:marTop w:val="0"/>
          <w:marBottom w:val="0"/>
          <w:divBdr>
            <w:top w:val="none" w:sz="0" w:space="0" w:color="auto"/>
            <w:left w:val="none" w:sz="0" w:space="0" w:color="auto"/>
            <w:bottom w:val="none" w:sz="0" w:space="0" w:color="auto"/>
            <w:right w:val="none" w:sz="0" w:space="0" w:color="auto"/>
          </w:divBdr>
          <w:divsChild>
            <w:div w:id="2048792966">
              <w:marLeft w:val="0"/>
              <w:marRight w:val="0"/>
              <w:marTop w:val="0"/>
              <w:marBottom w:val="0"/>
              <w:divBdr>
                <w:top w:val="none" w:sz="0" w:space="0" w:color="auto"/>
                <w:left w:val="none" w:sz="0" w:space="0" w:color="auto"/>
                <w:bottom w:val="none" w:sz="0" w:space="0" w:color="auto"/>
                <w:right w:val="none" w:sz="0" w:space="0" w:color="auto"/>
              </w:divBdr>
              <w:divsChild>
                <w:div w:id="13141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04048">
          <w:marLeft w:val="0"/>
          <w:marRight w:val="0"/>
          <w:marTop w:val="375"/>
          <w:marBottom w:val="675"/>
          <w:divBdr>
            <w:top w:val="none" w:sz="0" w:space="0" w:color="auto"/>
            <w:left w:val="none" w:sz="0" w:space="0" w:color="auto"/>
            <w:bottom w:val="none" w:sz="0" w:space="0" w:color="auto"/>
            <w:right w:val="none" w:sz="0" w:space="0" w:color="auto"/>
          </w:divBdr>
          <w:divsChild>
            <w:div w:id="206525753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257707408">
      <w:bodyDiv w:val="1"/>
      <w:marLeft w:val="0"/>
      <w:marRight w:val="0"/>
      <w:marTop w:val="0"/>
      <w:marBottom w:val="0"/>
      <w:divBdr>
        <w:top w:val="none" w:sz="0" w:space="0" w:color="auto"/>
        <w:left w:val="none" w:sz="0" w:space="0" w:color="auto"/>
        <w:bottom w:val="none" w:sz="0" w:space="0" w:color="auto"/>
        <w:right w:val="none" w:sz="0" w:space="0" w:color="auto"/>
      </w:divBdr>
    </w:div>
    <w:div w:id="1258096937">
      <w:bodyDiv w:val="1"/>
      <w:marLeft w:val="0"/>
      <w:marRight w:val="0"/>
      <w:marTop w:val="0"/>
      <w:marBottom w:val="0"/>
      <w:divBdr>
        <w:top w:val="none" w:sz="0" w:space="0" w:color="auto"/>
        <w:left w:val="none" w:sz="0" w:space="0" w:color="auto"/>
        <w:bottom w:val="none" w:sz="0" w:space="0" w:color="auto"/>
        <w:right w:val="none" w:sz="0" w:space="0" w:color="auto"/>
      </w:divBdr>
    </w:div>
    <w:div w:id="1267076364">
      <w:bodyDiv w:val="1"/>
      <w:marLeft w:val="0"/>
      <w:marRight w:val="0"/>
      <w:marTop w:val="0"/>
      <w:marBottom w:val="0"/>
      <w:divBdr>
        <w:top w:val="none" w:sz="0" w:space="0" w:color="auto"/>
        <w:left w:val="none" w:sz="0" w:space="0" w:color="auto"/>
        <w:bottom w:val="none" w:sz="0" w:space="0" w:color="auto"/>
        <w:right w:val="none" w:sz="0" w:space="0" w:color="auto"/>
      </w:divBdr>
    </w:div>
    <w:div w:id="1276908731">
      <w:bodyDiv w:val="1"/>
      <w:marLeft w:val="0"/>
      <w:marRight w:val="0"/>
      <w:marTop w:val="0"/>
      <w:marBottom w:val="0"/>
      <w:divBdr>
        <w:top w:val="none" w:sz="0" w:space="0" w:color="auto"/>
        <w:left w:val="none" w:sz="0" w:space="0" w:color="auto"/>
        <w:bottom w:val="none" w:sz="0" w:space="0" w:color="auto"/>
        <w:right w:val="none" w:sz="0" w:space="0" w:color="auto"/>
      </w:divBdr>
    </w:div>
    <w:div w:id="1277761008">
      <w:bodyDiv w:val="1"/>
      <w:marLeft w:val="0"/>
      <w:marRight w:val="0"/>
      <w:marTop w:val="0"/>
      <w:marBottom w:val="0"/>
      <w:divBdr>
        <w:top w:val="none" w:sz="0" w:space="0" w:color="auto"/>
        <w:left w:val="none" w:sz="0" w:space="0" w:color="auto"/>
        <w:bottom w:val="none" w:sz="0" w:space="0" w:color="auto"/>
        <w:right w:val="none" w:sz="0" w:space="0" w:color="auto"/>
      </w:divBdr>
      <w:divsChild>
        <w:div w:id="647981632">
          <w:marLeft w:val="0"/>
          <w:marRight w:val="0"/>
          <w:marTop w:val="0"/>
          <w:marBottom w:val="0"/>
          <w:divBdr>
            <w:top w:val="none" w:sz="0" w:space="0" w:color="auto"/>
            <w:left w:val="none" w:sz="0" w:space="0" w:color="auto"/>
            <w:bottom w:val="none" w:sz="0" w:space="0" w:color="auto"/>
            <w:right w:val="none" w:sz="0" w:space="0" w:color="auto"/>
          </w:divBdr>
          <w:divsChild>
            <w:div w:id="1481923464">
              <w:marLeft w:val="0"/>
              <w:marRight w:val="0"/>
              <w:marTop w:val="0"/>
              <w:marBottom w:val="0"/>
              <w:divBdr>
                <w:top w:val="none" w:sz="0" w:space="0" w:color="auto"/>
                <w:left w:val="none" w:sz="0" w:space="0" w:color="auto"/>
                <w:bottom w:val="none" w:sz="0" w:space="0" w:color="auto"/>
                <w:right w:val="none" w:sz="0" w:space="0" w:color="auto"/>
              </w:divBdr>
              <w:divsChild>
                <w:div w:id="1353219240">
                  <w:marLeft w:val="0"/>
                  <w:marRight w:val="0"/>
                  <w:marTop w:val="0"/>
                  <w:marBottom w:val="0"/>
                  <w:divBdr>
                    <w:top w:val="none" w:sz="0" w:space="0" w:color="auto"/>
                    <w:left w:val="none" w:sz="0" w:space="0" w:color="auto"/>
                    <w:bottom w:val="none" w:sz="0" w:space="0" w:color="auto"/>
                    <w:right w:val="none" w:sz="0" w:space="0" w:color="auto"/>
                  </w:divBdr>
                  <w:divsChild>
                    <w:div w:id="1853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973276">
      <w:bodyDiv w:val="1"/>
      <w:marLeft w:val="0"/>
      <w:marRight w:val="0"/>
      <w:marTop w:val="0"/>
      <w:marBottom w:val="0"/>
      <w:divBdr>
        <w:top w:val="none" w:sz="0" w:space="0" w:color="auto"/>
        <w:left w:val="none" w:sz="0" w:space="0" w:color="auto"/>
        <w:bottom w:val="none" w:sz="0" w:space="0" w:color="auto"/>
        <w:right w:val="none" w:sz="0" w:space="0" w:color="auto"/>
      </w:divBdr>
      <w:divsChild>
        <w:div w:id="1032611365">
          <w:marLeft w:val="0"/>
          <w:marRight w:val="0"/>
          <w:marTop w:val="0"/>
          <w:marBottom w:val="0"/>
          <w:divBdr>
            <w:top w:val="none" w:sz="0" w:space="0" w:color="auto"/>
            <w:left w:val="none" w:sz="0" w:space="0" w:color="auto"/>
            <w:bottom w:val="none" w:sz="0" w:space="0" w:color="auto"/>
            <w:right w:val="none" w:sz="0" w:space="0" w:color="auto"/>
          </w:divBdr>
        </w:div>
      </w:divsChild>
    </w:div>
    <w:div w:id="1299191990">
      <w:bodyDiv w:val="1"/>
      <w:marLeft w:val="0"/>
      <w:marRight w:val="0"/>
      <w:marTop w:val="0"/>
      <w:marBottom w:val="0"/>
      <w:divBdr>
        <w:top w:val="none" w:sz="0" w:space="0" w:color="auto"/>
        <w:left w:val="none" w:sz="0" w:space="0" w:color="auto"/>
        <w:bottom w:val="none" w:sz="0" w:space="0" w:color="auto"/>
        <w:right w:val="none" w:sz="0" w:space="0" w:color="auto"/>
      </w:divBdr>
    </w:div>
    <w:div w:id="1303270066">
      <w:bodyDiv w:val="1"/>
      <w:marLeft w:val="0"/>
      <w:marRight w:val="0"/>
      <w:marTop w:val="0"/>
      <w:marBottom w:val="0"/>
      <w:divBdr>
        <w:top w:val="none" w:sz="0" w:space="0" w:color="auto"/>
        <w:left w:val="none" w:sz="0" w:space="0" w:color="auto"/>
        <w:bottom w:val="none" w:sz="0" w:space="0" w:color="auto"/>
        <w:right w:val="none" w:sz="0" w:space="0" w:color="auto"/>
      </w:divBdr>
    </w:div>
    <w:div w:id="1324969280">
      <w:bodyDiv w:val="1"/>
      <w:marLeft w:val="0"/>
      <w:marRight w:val="0"/>
      <w:marTop w:val="0"/>
      <w:marBottom w:val="0"/>
      <w:divBdr>
        <w:top w:val="none" w:sz="0" w:space="0" w:color="auto"/>
        <w:left w:val="none" w:sz="0" w:space="0" w:color="auto"/>
        <w:bottom w:val="none" w:sz="0" w:space="0" w:color="auto"/>
        <w:right w:val="none" w:sz="0" w:space="0" w:color="auto"/>
      </w:divBdr>
    </w:div>
    <w:div w:id="1328948146">
      <w:bodyDiv w:val="1"/>
      <w:marLeft w:val="0"/>
      <w:marRight w:val="0"/>
      <w:marTop w:val="0"/>
      <w:marBottom w:val="0"/>
      <w:divBdr>
        <w:top w:val="none" w:sz="0" w:space="0" w:color="auto"/>
        <w:left w:val="none" w:sz="0" w:space="0" w:color="auto"/>
        <w:bottom w:val="none" w:sz="0" w:space="0" w:color="auto"/>
        <w:right w:val="none" w:sz="0" w:space="0" w:color="auto"/>
      </w:divBdr>
      <w:divsChild>
        <w:div w:id="521557197">
          <w:marLeft w:val="0"/>
          <w:marRight w:val="0"/>
          <w:marTop w:val="0"/>
          <w:marBottom w:val="0"/>
          <w:divBdr>
            <w:top w:val="none" w:sz="0" w:space="0" w:color="auto"/>
            <w:left w:val="none" w:sz="0" w:space="0" w:color="auto"/>
            <w:bottom w:val="none" w:sz="0" w:space="0" w:color="auto"/>
            <w:right w:val="none" w:sz="0" w:space="0" w:color="auto"/>
          </w:divBdr>
          <w:divsChild>
            <w:div w:id="344334119">
              <w:marLeft w:val="0"/>
              <w:marRight w:val="0"/>
              <w:marTop w:val="0"/>
              <w:marBottom w:val="0"/>
              <w:divBdr>
                <w:top w:val="none" w:sz="0" w:space="0" w:color="auto"/>
                <w:left w:val="none" w:sz="0" w:space="0" w:color="auto"/>
                <w:bottom w:val="none" w:sz="0" w:space="0" w:color="auto"/>
                <w:right w:val="none" w:sz="0" w:space="0" w:color="auto"/>
              </w:divBdr>
              <w:divsChild>
                <w:div w:id="19063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208920">
      <w:bodyDiv w:val="1"/>
      <w:marLeft w:val="0"/>
      <w:marRight w:val="0"/>
      <w:marTop w:val="0"/>
      <w:marBottom w:val="0"/>
      <w:divBdr>
        <w:top w:val="none" w:sz="0" w:space="0" w:color="auto"/>
        <w:left w:val="none" w:sz="0" w:space="0" w:color="auto"/>
        <w:bottom w:val="none" w:sz="0" w:space="0" w:color="auto"/>
        <w:right w:val="none" w:sz="0" w:space="0" w:color="auto"/>
      </w:divBdr>
    </w:div>
    <w:div w:id="1348412856">
      <w:bodyDiv w:val="1"/>
      <w:marLeft w:val="0"/>
      <w:marRight w:val="0"/>
      <w:marTop w:val="0"/>
      <w:marBottom w:val="0"/>
      <w:divBdr>
        <w:top w:val="none" w:sz="0" w:space="0" w:color="auto"/>
        <w:left w:val="none" w:sz="0" w:space="0" w:color="auto"/>
        <w:bottom w:val="none" w:sz="0" w:space="0" w:color="auto"/>
        <w:right w:val="none" w:sz="0" w:space="0" w:color="auto"/>
      </w:divBdr>
      <w:divsChild>
        <w:div w:id="1985621774">
          <w:marLeft w:val="0"/>
          <w:marRight w:val="0"/>
          <w:marTop w:val="0"/>
          <w:marBottom w:val="0"/>
          <w:divBdr>
            <w:top w:val="none" w:sz="0" w:space="0" w:color="auto"/>
            <w:left w:val="none" w:sz="0" w:space="0" w:color="auto"/>
            <w:bottom w:val="none" w:sz="0" w:space="0" w:color="auto"/>
            <w:right w:val="none" w:sz="0" w:space="0" w:color="auto"/>
          </w:divBdr>
          <w:divsChild>
            <w:div w:id="82801401">
              <w:marLeft w:val="0"/>
              <w:marRight w:val="0"/>
              <w:marTop w:val="0"/>
              <w:marBottom w:val="0"/>
              <w:divBdr>
                <w:top w:val="none" w:sz="0" w:space="0" w:color="auto"/>
                <w:left w:val="none" w:sz="0" w:space="0" w:color="auto"/>
                <w:bottom w:val="none" w:sz="0" w:space="0" w:color="auto"/>
                <w:right w:val="none" w:sz="0" w:space="0" w:color="auto"/>
              </w:divBdr>
              <w:divsChild>
                <w:div w:id="5748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854462">
      <w:bodyDiv w:val="1"/>
      <w:marLeft w:val="0"/>
      <w:marRight w:val="0"/>
      <w:marTop w:val="0"/>
      <w:marBottom w:val="0"/>
      <w:divBdr>
        <w:top w:val="none" w:sz="0" w:space="0" w:color="auto"/>
        <w:left w:val="none" w:sz="0" w:space="0" w:color="auto"/>
        <w:bottom w:val="none" w:sz="0" w:space="0" w:color="auto"/>
        <w:right w:val="none" w:sz="0" w:space="0" w:color="auto"/>
      </w:divBdr>
    </w:div>
    <w:div w:id="1361475026">
      <w:bodyDiv w:val="1"/>
      <w:marLeft w:val="0"/>
      <w:marRight w:val="0"/>
      <w:marTop w:val="0"/>
      <w:marBottom w:val="0"/>
      <w:divBdr>
        <w:top w:val="none" w:sz="0" w:space="0" w:color="auto"/>
        <w:left w:val="none" w:sz="0" w:space="0" w:color="auto"/>
        <w:bottom w:val="none" w:sz="0" w:space="0" w:color="auto"/>
        <w:right w:val="none" w:sz="0" w:space="0" w:color="auto"/>
      </w:divBdr>
    </w:div>
    <w:div w:id="1364019052">
      <w:bodyDiv w:val="1"/>
      <w:marLeft w:val="0"/>
      <w:marRight w:val="0"/>
      <w:marTop w:val="0"/>
      <w:marBottom w:val="0"/>
      <w:divBdr>
        <w:top w:val="none" w:sz="0" w:space="0" w:color="auto"/>
        <w:left w:val="none" w:sz="0" w:space="0" w:color="auto"/>
        <w:bottom w:val="none" w:sz="0" w:space="0" w:color="auto"/>
        <w:right w:val="none" w:sz="0" w:space="0" w:color="auto"/>
      </w:divBdr>
    </w:div>
    <w:div w:id="1372455399">
      <w:bodyDiv w:val="1"/>
      <w:marLeft w:val="0"/>
      <w:marRight w:val="0"/>
      <w:marTop w:val="0"/>
      <w:marBottom w:val="0"/>
      <w:divBdr>
        <w:top w:val="none" w:sz="0" w:space="0" w:color="auto"/>
        <w:left w:val="none" w:sz="0" w:space="0" w:color="auto"/>
        <w:bottom w:val="none" w:sz="0" w:space="0" w:color="auto"/>
        <w:right w:val="none" w:sz="0" w:space="0" w:color="auto"/>
      </w:divBdr>
      <w:divsChild>
        <w:div w:id="979924048">
          <w:marLeft w:val="0"/>
          <w:marRight w:val="0"/>
          <w:marTop w:val="0"/>
          <w:marBottom w:val="0"/>
          <w:divBdr>
            <w:top w:val="none" w:sz="0" w:space="0" w:color="auto"/>
            <w:left w:val="none" w:sz="0" w:space="0" w:color="auto"/>
            <w:bottom w:val="none" w:sz="0" w:space="0" w:color="auto"/>
            <w:right w:val="none" w:sz="0" w:space="0" w:color="auto"/>
          </w:divBdr>
          <w:divsChild>
            <w:div w:id="935401989">
              <w:marLeft w:val="0"/>
              <w:marRight w:val="0"/>
              <w:marTop w:val="0"/>
              <w:marBottom w:val="0"/>
              <w:divBdr>
                <w:top w:val="none" w:sz="0" w:space="0" w:color="auto"/>
                <w:left w:val="none" w:sz="0" w:space="0" w:color="auto"/>
                <w:bottom w:val="none" w:sz="0" w:space="0" w:color="auto"/>
                <w:right w:val="none" w:sz="0" w:space="0" w:color="auto"/>
              </w:divBdr>
              <w:divsChild>
                <w:div w:id="122861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714084">
      <w:bodyDiv w:val="1"/>
      <w:marLeft w:val="0"/>
      <w:marRight w:val="0"/>
      <w:marTop w:val="0"/>
      <w:marBottom w:val="0"/>
      <w:divBdr>
        <w:top w:val="none" w:sz="0" w:space="0" w:color="auto"/>
        <w:left w:val="none" w:sz="0" w:space="0" w:color="auto"/>
        <w:bottom w:val="none" w:sz="0" w:space="0" w:color="auto"/>
        <w:right w:val="none" w:sz="0" w:space="0" w:color="auto"/>
      </w:divBdr>
    </w:div>
    <w:div w:id="1399668973">
      <w:bodyDiv w:val="1"/>
      <w:marLeft w:val="0"/>
      <w:marRight w:val="0"/>
      <w:marTop w:val="0"/>
      <w:marBottom w:val="0"/>
      <w:divBdr>
        <w:top w:val="none" w:sz="0" w:space="0" w:color="auto"/>
        <w:left w:val="none" w:sz="0" w:space="0" w:color="auto"/>
        <w:bottom w:val="none" w:sz="0" w:space="0" w:color="auto"/>
        <w:right w:val="none" w:sz="0" w:space="0" w:color="auto"/>
      </w:divBdr>
    </w:div>
    <w:div w:id="1400058013">
      <w:bodyDiv w:val="1"/>
      <w:marLeft w:val="0"/>
      <w:marRight w:val="0"/>
      <w:marTop w:val="0"/>
      <w:marBottom w:val="0"/>
      <w:divBdr>
        <w:top w:val="none" w:sz="0" w:space="0" w:color="auto"/>
        <w:left w:val="none" w:sz="0" w:space="0" w:color="auto"/>
        <w:bottom w:val="none" w:sz="0" w:space="0" w:color="auto"/>
        <w:right w:val="none" w:sz="0" w:space="0" w:color="auto"/>
      </w:divBdr>
    </w:div>
    <w:div w:id="1404377745">
      <w:bodyDiv w:val="1"/>
      <w:marLeft w:val="0"/>
      <w:marRight w:val="0"/>
      <w:marTop w:val="0"/>
      <w:marBottom w:val="0"/>
      <w:divBdr>
        <w:top w:val="none" w:sz="0" w:space="0" w:color="auto"/>
        <w:left w:val="none" w:sz="0" w:space="0" w:color="auto"/>
        <w:bottom w:val="none" w:sz="0" w:space="0" w:color="auto"/>
        <w:right w:val="none" w:sz="0" w:space="0" w:color="auto"/>
      </w:divBdr>
    </w:div>
    <w:div w:id="1404991037">
      <w:bodyDiv w:val="1"/>
      <w:marLeft w:val="0"/>
      <w:marRight w:val="0"/>
      <w:marTop w:val="0"/>
      <w:marBottom w:val="0"/>
      <w:divBdr>
        <w:top w:val="none" w:sz="0" w:space="0" w:color="auto"/>
        <w:left w:val="none" w:sz="0" w:space="0" w:color="auto"/>
        <w:bottom w:val="none" w:sz="0" w:space="0" w:color="auto"/>
        <w:right w:val="none" w:sz="0" w:space="0" w:color="auto"/>
      </w:divBdr>
    </w:div>
    <w:div w:id="1409645922">
      <w:bodyDiv w:val="1"/>
      <w:marLeft w:val="0"/>
      <w:marRight w:val="0"/>
      <w:marTop w:val="0"/>
      <w:marBottom w:val="0"/>
      <w:divBdr>
        <w:top w:val="none" w:sz="0" w:space="0" w:color="auto"/>
        <w:left w:val="none" w:sz="0" w:space="0" w:color="auto"/>
        <w:bottom w:val="none" w:sz="0" w:space="0" w:color="auto"/>
        <w:right w:val="none" w:sz="0" w:space="0" w:color="auto"/>
      </w:divBdr>
    </w:div>
    <w:div w:id="1416169327">
      <w:bodyDiv w:val="1"/>
      <w:marLeft w:val="0"/>
      <w:marRight w:val="0"/>
      <w:marTop w:val="0"/>
      <w:marBottom w:val="0"/>
      <w:divBdr>
        <w:top w:val="none" w:sz="0" w:space="0" w:color="auto"/>
        <w:left w:val="none" w:sz="0" w:space="0" w:color="auto"/>
        <w:bottom w:val="none" w:sz="0" w:space="0" w:color="auto"/>
        <w:right w:val="none" w:sz="0" w:space="0" w:color="auto"/>
      </w:divBdr>
      <w:divsChild>
        <w:div w:id="1247232150">
          <w:marLeft w:val="0"/>
          <w:marRight w:val="0"/>
          <w:marTop w:val="0"/>
          <w:marBottom w:val="0"/>
          <w:divBdr>
            <w:top w:val="none" w:sz="0" w:space="0" w:color="auto"/>
            <w:left w:val="none" w:sz="0" w:space="0" w:color="auto"/>
            <w:bottom w:val="none" w:sz="0" w:space="0" w:color="auto"/>
            <w:right w:val="none" w:sz="0" w:space="0" w:color="auto"/>
          </w:divBdr>
          <w:divsChild>
            <w:div w:id="1642271270">
              <w:marLeft w:val="0"/>
              <w:marRight w:val="0"/>
              <w:marTop w:val="0"/>
              <w:marBottom w:val="0"/>
              <w:divBdr>
                <w:top w:val="none" w:sz="0" w:space="0" w:color="auto"/>
                <w:left w:val="none" w:sz="0" w:space="0" w:color="auto"/>
                <w:bottom w:val="none" w:sz="0" w:space="0" w:color="auto"/>
                <w:right w:val="none" w:sz="0" w:space="0" w:color="auto"/>
              </w:divBdr>
              <w:divsChild>
                <w:div w:id="4494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887276">
      <w:bodyDiv w:val="1"/>
      <w:marLeft w:val="0"/>
      <w:marRight w:val="0"/>
      <w:marTop w:val="0"/>
      <w:marBottom w:val="0"/>
      <w:divBdr>
        <w:top w:val="none" w:sz="0" w:space="0" w:color="auto"/>
        <w:left w:val="none" w:sz="0" w:space="0" w:color="auto"/>
        <w:bottom w:val="none" w:sz="0" w:space="0" w:color="auto"/>
        <w:right w:val="none" w:sz="0" w:space="0" w:color="auto"/>
      </w:divBdr>
    </w:div>
    <w:div w:id="1449280107">
      <w:bodyDiv w:val="1"/>
      <w:marLeft w:val="0"/>
      <w:marRight w:val="0"/>
      <w:marTop w:val="0"/>
      <w:marBottom w:val="0"/>
      <w:divBdr>
        <w:top w:val="none" w:sz="0" w:space="0" w:color="auto"/>
        <w:left w:val="none" w:sz="0" w:space="0" w:color="auto"/>
        <w:bottom w:val="none" w:sz="0" w:space="0" w:color="auto"/>
        <w:right w:val="none" w:sz="0" w:space="0" w:color="auto"/>
      </w:divBdr>
    </w:div>
    <w:div w:id="1453593504">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80345276">
      <w:bodyDiv w:val="1"/>
      <w:marLeft w:val="0"/>
      <w:marRight w:val="0"/>
      <w:marTop w:val="0"/>
      <w:marBottom w:val="0"/>
      <w:divBdr>
        <w:top w:val="none" w:sz="0" w:space="0" w:color="auto"/>
        <w:left w:val="none" w:sz="0" w:space="0" w:color="auto"/>
        <w:bottom w:val="none" w:sz="0" w:space="0" w:color="auto"/>
        <w:right w:val="none" w:sz="0" w:space="0" w:color="auto"/>
      </w:divBdr>
    </w:div>
    <w:div w:id="1489664628">
      <w:bodyDiv w:val="1"/>
      <w:marLeft w:val="0"/>
      <w:marRight w:val="0"/>
      <w:marTop w:val="0"/>
      <w:marBottom w:val="0"/>
      <w:divBdr>
        <w:top w:val="none" w:sz="0" w:space="0" w:color="auto"/>
        <w:left w:val="none" w:sz="0" w:space="0" w:color="auto"/>
        <w:bottom w:val="none" w:sz="0" w:space="0" w:color="auto"/>
        <w:right w:val="none" w:sz="0" w:space="0" w:color="auto"/>
      </w:divBdr>
    </w:div>
    <w:div w:id="1505586944">
      <w:bodyDiv w:val="1"/>
      <w:marLeft w:val="0"/>
      <w:marRight w:val="0"/>
      <w:marTop w:val="0"/>
      <w:marBottom w:val="0"/>
      <w:divBdr>
        <w:top w:val="none" w:sz="0" w:space="0" w:color="auto"/>
        <w:left w:val="none" w:sz="0" w:space="0" w:color="auto"/>
        <w:bottom w:val="none" w:sz="0" w:space="0" w:color="auto"/>
        <w:right w:val="none" w:sz="0" w:space="0" w:color="auto"/>
      </w:divBdr>
    </w:div>
    <w:div w:id="1508785925">
      <w:bodyDiv w:val="1"/>
      <w:marLeft w:val="0"/>
      <w:marRight w:val="0"/>
      <w:marTop w:val="0"/>
      <w:marBottom w:val="0"/>
      <w:divBdr>
        <w:top w:val="none" w:sz="0" w:space="0" w:color="auto"/>
        <w:left w:val="none" w:sz="0" w:space="0" w:color="auto"/>
        <w:bottom w:val="none" w:sz="0" w:space="0" w:color="auto"/>
        <w:right w:val="none" w:sz="0" w:space="0" w:color="auto"/>
      </w:divBdr>
      <w:divsChild>
        <w:div w:id="216208234">
          <w:marLeft w:val="0"/>
          <w:marRight w:val="0"/>
          <w:marTop w:val="0"/>
          <w:marBottom w:val="0"/>
          <w:divBdr>
            <w:top w:val="none" w:sz="0" w:space="0" w:color="auto"/>
            <w:left w:val="none" w:sz="0" w:space="0" w:color="auto"/>
            <w:bottom w:val="none" w:sz="0" w:space="0" w:color="auto"/>
            <w:right w:val="none" w:sz="0" w:space="0" w:color="auto"/>
          </w:divBdr>
          <w:divsChild>
            <w:div w:id="1149639922">
              <w:marLeft w:val="0"/>
              <w:marRight w:val="0"/>
              <w:marTop w:val="0"/>
              <w:marBottom w:val="0"/>
              <w:divBdr>
                <w:top w:val="none" w:sz="0" w:space="0" w:color="auto"/>
                <w:left w:val="none" w:sz="0" w:space="0" w:color="auto"/>
                <w:bottom w:val="none" w:sz="0" w:space="0" w:color="auto"/>
                <w:right w:val="none" w:sz="0" w:space="0" w:color="auto"/>
              </w:divBdr>
              <w:divsChild>
                <w:div w:id="18494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291905">
      <w:bodyDiv w:val="1"/>
      <w:marLeft w:val="0"/>
      <w:marRight w:val="0"/>
      <w:marTop w:val="0"/>
      <w:marBottom w:val="0"/>
      <w:divBdr>
        <w:top w:val="none" w:sz="0" w:space="0" w:color="auto"/>
        <w:left w:val="none" w:sz="0" w:space="0" w:color="auto"/>
        <w:bottom w:val="none" w:sz="0" w:space="0" w:color="auto"/>
        <w:right w:val="none" w:sz="0" w:space="0" w:color="auto"/>
      </w:divBdr>
    </w:div>
    <w:div w:id="1512377782">
      <w:bodyDiv w:val="1"/>
      <w:marLeft w:val="0"/>
      <w:marRight w:val="0"/>
      <w:marTop w:val="0"/>
      <w:marBottom w:val="0"/>
      <w:divBdr>
        <w:top w:val="none" w:sz="0" w:space="0" w:color="auto"/>
        <w:left w:val="none" w:sz="0" w:space="0" w:color="auto"/>
        <w:bottom w:val="none" w:sz="0" w:space="0" w:color="auto"/>
        <w:right w:val="none" w:sz="0" w:space="0" w:color="auto"/>
      </w:divBdr>
    </w:div>
    <w:div w:id="1519851141">
      <w:bodyDiv w:val="1"/>
      <w:marLeft w:val="0"/>
      <w:marRight w:val="0"/>
      <w:marTop w:val="0"/>
      <w:marBottom w:val="0"/>
      <w:divBdr>
        <w:top w:val="none" w:sz="0" w:space="0" w:color="auto"/>
        <w:left w:val="none" w:sz="0" w:space="0" w:color="auto"/>
        <w:bottom w:val="none" w:sz="0" w:space="0" w:color="auto"/>
        <w:right w:val="none" w:sz="0" w:space="0" w:color="auto"/>
      </w:divBdr>
    </w:div>
    <w:div w:id="1538471928">
      <w:bodyDiv w:val="1"/>
      <w:marLeft w:val="0"/>
      <w:marRight w:val="0"/>
      <w:marTop w:val="0"/>
      <w:marBottom w:val="0"/>
      <w:divBdr>
        <w:top w:val="none" w:sz="0" w:space="0" w:color="auto"/>
        <w:left w:val="none" w:sz="0" w:space="0" w:color="auto"/>
        <w:bottom w:val="none" w:sz="0" w:space="0" w:color="auto"/>
        <w:right w:val="none" w:sz="0" w:space="0" w:color="auto"/>
      </w:divBdr>
    </w:div>
    <w:div w:id="1540849201">
      <w:bodyDiv w:val="1"/>
      <w:marLeft w:val="0"/>
      <w:marRight w:val="0"/>
      <w:marTop w:val="0"/>
      <w:marBottom w:val="0"/>
      <w:divBdr>
        <w:top w:val="none" w:sz="0" w:space="0" w:color="auto"/>
        <w:left w:val="none" w:sz="0" w:space="0" w:color="auto"/>
        <w:bottom w:val="none" w:sz="0" w:space="0" w:color="auto"/>
        <w:right w:val="none" w:sz="0" w:space="0" w:color="auto"/>
      </w:divBdr>
    </w:div>
    <w:div w:id="1542739870">
      <w:bodyDiv w:val="1"/>
      <w:marLeft w:val="0"/>
      <w:marRight w:val="0"/>
      <w:marTop w:val="0"/>
      <w:marBottom w:val="0"/>
      <w:divBdr>
        <w:top w:val="none" w:sz="0" w:space="0" w:color="auto"/>
        <w:left w:val="none" w:sz="0" w:space="0" w:color="auto"/>
        <w:bottom w:val="none" w:sz="0" w:space="0" w:color="auto"/>
        <w:right w:val="none" w:sz="0" w:space="0" w:color="auto"/>
      </w:divBdr>
    </w:div>
    <w:div w:id="1543905026">
      <w:bodyDiv w:val="1"/>
      <w:marLeft w:val="0"/>
      <w:marRight w:val="0"/>
      <w:marTop w:val="0"/>
      <w:marBottom w:val="0"/>
      <w:divBdr>
        <w:top w:val="none" w:sz="0" w:space="0" w:color="auto"/>
        <w:left w:val="none" w:sz="0" w:space="0" w:color="auto"/>
        <w:bottom w:val="none" w:sz="0" w:space="0" w:color="auto"/>
        <w:right w:val="none" w:sz="0" w:space="0" w:color="auto"/>
      </w:divBdr>
    </w:div>
    <w:div w:id="1543983187">
      <w:bodyDiv w:val="1"/>
      <w:marLeft w:val="0"/>
      <w:marRight w:val="0"/>
      <w:marTop w:val="0"/>
      <w:marBottom w:val="0"/>
      <w:divBdr>
        <w:top w:val="none" w:sz="0" w:space="0" w:color="auto"/>
        <w:left w:val="none" w:sz="0" w:space="0" w:color="auto"/>
        <w:bottom w:val="none" w:sz="0" w:space="0" w:color="auto"/>
        <w:right w:val="none" w:sz="0" w:space="0" w:color="auto"/>
      </w:divBdr>
      <w:divsChild>
        <w:div w:id="869954100">
          <w:marLeft w:val="605"/>
          <w:marRight w:val="0"/>
          <w:marTop w:val="0"/>
          <w:marBottom w:val="0"/>
          <w:divBdr>
            <w:top w:val="none" w:sz="0" w:space="0" w:color="auto"/>
            <w:left w:val="none" w:sz="0" w:space="0" w:color="auto"/>
            <w:bottom w:val="none" w:sz="0" w:space="0" w:color="auto"/>
            <w:right w:val="none" w:sz="0" w:space="0" w:color="auto"/>
          </w:divBdr>
        </w:div>
        <w:div w:id="1857648824">
          <w:marLeft w:val="605"/>
          <w:marRight w:val="0"/>
          <w:marTop w:val="0"/>
          <w:marBottom w:val="0"/>
          <w:divBdr>
            <w:top w:val="none" w:sz="0" w:space="0" w:color="auto"/>
            <w:left w:val="none" w:sz="0" w:space="0" w:color="auto"/>
            <w:bottom w:val="none" w:sz="0" w:space="0" w:color="auto"/>
            <w:right w:val="none" w:sz="0" w:space="0" w:color="auto"/>
          </w:divBdr>
        </w:div>
        <w:div w:id="1449158502">
          <w:marLeft w:val="605"/>
          <w:marRight w:val="0"/>
          <w:marTop w:val="0"/>
          <w:marBottom w:val="0"/>
          <w:divBdr>
            <w:top w:val="none" w:sz="0" w:space="0" w:color="auto"/>
            <w:left w:val="none" w:sz="0" w:space="0" w:color="auto"/>
            <w:bottom w:val="none" w:sz="0" w:space="0" w:color="auto"/>
            <w:right w:val="none" w:sz="0" w:space="0" w:color="auto"/>
          </w:divBdr>
        </w:div>
        <w:div w:id="1605770813">
          <w:marLeft w:val="605"/>
          <w:marRight w:val="0"/>
          <w:marTop w:val="0"/>
          <w:marBottom w:val="0"/>
          <w:divBdr>
            <w:top w:val="none" w:sz="0" w:space="0" w:color="auto"/>
            <w:left w:val="none" w:sz="0" w:space="0" w:color="auto"/>
            <w:bottom w:val="none" w:sz="0" w:space="0" w:color="auto"/>
            <w:right w:val="none" w:sz="0" w:space="0" w:color="auto"/>
          </w:divBdr>
        </w:div>
        <w:div w:id="411391484">
          <w:marLeft w:val="605"/>
          <w:marRight w:val="0"/>
          <w:marTop w:val="0"/>
          <w:marBottom w:val="0"/>
          <w:divBdr>
            <w:top w:val="none" w:sz="0" w:space="0" w:color="auto"/>
            <w:left w:val="none" w:sz="0" w:space="0" w:color="auto"/>
            <w:bottom w:val="none" w:sz="0" w:space="0" w:color="auto"/>
            <w:right w:val="none" w:sz="0" w:space="0" w:color="auto"/>
          </w:divBdr>
        </w:div>
        <w:div w:id="1111365333">
          <w:marLeft w:val="605"/>
          <w:marRight w:val="0"/>
          <w:marTop w:val="0"/>
          <w:marBottom w:val="0"/>
          <w:divBdr>
            <w:top w:val="none" w:sz="0" w:space="0" w:color="auto"/>
            <w:left w:val="none" w:sz="0" w:space="0" w:color="auto"/>
            <w:bottom w:val="none" w:sz="0" w:space="0" w:color="auto"/>
            <w:right w:val="none" w:sz="0" w:space="0" w:color="auto"/>
          </w:divBdr>
        </w:div>
        <w:div w:id="76245600">
          <w:marLeft w:val="605"/>
          <w:marRight w:val="0"/>
          <w:marTop w:val="0"/>
          <w:marBottom w:val="0"/>
          <w:divBdr>
            <w:top w:val="none" w:sz="0" w:space="0" w:color="auto"/>
            <w:left w:val="none" w:sz="0" w:space="0" w:color="auto"/>
            <w:bottom w:val="none" w:sz="0" w:space="0" w:color="auto"/>
            <w:right w:val="none" w:sz="0" w:space="0" w:color="auto"/>
          </w:divBdr>
        </w:div>
        <w:div w:id="241254635">
          <w:marLeft w:val="605"/>
          <w:marRight w:val="0"/>
          <w:marTop w:val="0"/>
          <w:marBottom w:val="0"/>
          <w:divBdr>
            <w:top w:val="none" w:sz="0" w:space="0" w:color="auto"/>
            <w:left w:val="none" w:sz="0" w:space="0" w:color="auto"/>
            <w:bottom w:val="none" w:sz="0" w:space="0" w:color="auto"/>
            <w:right w:val="none" w:sz="0" w:space="0" w:color="auto"/>
          </w:divBdr>
        </w:div>
        <w:div w:id="313531264">
          <w:marLeft w:val="605"/>
          <w:marRight w:val="0"/>
          <w:marTop w:val="0"/>
          <w:marBottom w:val="0"/>
          <w:divBdr>
            <w:top w:val="none" w:sz="0" w:space="0" w:color="auto"/>
            <w:left w:val="none" w:sz="0" w:space="0" w:color="auto"/>
            <w:bottom w:val="none" w:sz="0" w:space="0" w:color="auto"/>
            <w:right w:val="none" w:sz="0" w:space="0" w:color="auto"/>
          </w:divBdr>
        </w:div>
        <w:div w:id="320085016">
          <w:marLeft w:val="605"/>
          <w:marRight w:val="0"/>
          <w:marTop w:val="0"/>
          <w:marBottom w:val="0"/>
          <w:divBdr>
            <w:top w:val="none" w:sz="0" w:space="0" w:color="auto"/>
            <w:left w:val="none" w:sz="0" w:space="0" w:color="auto"/>
            <w:bottom w:val="none" w:sz="0" w:space="0" w:color="auto"/>
            <w:right w:val="none" w:sz="0" w:space="0" w:color="auto"/>
          </w:divBdr>
        </w:div>
      </w:divsChild>
    </w:div>
    <w:div w:id="1554002760">
      <w:bodyDiv w:val="1"/>
      <w:marLeft w:val="0"/>
      <w:marRight w:val="0"/>
      <w:marTop w:val="0"/>
      <w:marBottom w:val="0"/>
      <w:divBdr>
        <w:top w:val="none" w:sz="0" w:space="0" w:color="auto"/>
        <w:left w:val="none" w:sz="0" w:space="0" w:color="auto"/>
        <w:bottom w:val="none" w:sz="0" w:space="0" w:color="auto"/>
        <w:right w:val="none" w:sz="0" w:space="0" w:color="auto"/>
      </w:divBdr>
    </w:div>
    <w:div w:id="1564833192">
      <w:bodyDiv w:val="1"/>
      <w:marLeft w:val="0"/>
      <w:marRight w:val="0"/>
      <w:marTop w:val="0"/>
      <w:marBottom w:val="0"/>
      <w:divBdr>
        <w:top w:val="none" w:sz="0" w:space="0" w:color="auto"/>
        <w:left w:val="none" w:sz="0" w:space="0" w:color="auto"/>
        <w:bottom w:val="none" w:sz="0" w:space="0" w:color="auto"/>
        <w:right w:val="none" w:sz="0" w:space="0" w:color="auto"/>
      </w:divBdr>
    </w:div>
    <w:div w:id="1568689158">
      <w:bodyDiv w:val="1"/>
      <w:marLeft w:val="0"/>
      <w:marRight w:val="0"/>
      <w:marTop w:val="0"/>
      <w:marBottom w:val="0"/>
      <w:divBdr>
        <w:top w:val="none" w:sz="0" w:space="0" w:color="auto"/>
        <w:left w:val="none" w:sz="0" w:space="0" w:color="auto"/>
        <w:bottom w:val="none" w:sz="0" w:space="0" w:color="auto"/>
        <w:right w:val="none" w:sz="0" w:space="0" w:color="auto"/>
      </w:divBdr>
    </w:div>
    <w:div w:id="1569270597">
      <w:bodyDiv w:val="1"/>
      <w:marLeft w:val="0"/>
      <w:marRight w:val="0"/>
      <w:marTop w:val="0"/>
      <w:marBottom w:val="0"/>
      <w:divBdr>
        <w:top w:val="none" w:sz="0" w:space="0" w:color="auto"/>
        <w:left w:val="none" w:sz="0" w:space="0" w:color="auto"/>
        <w:bottom w:val="none" w:sz="0" w:space="0" w:color="auto"/>
        <w:right w:val="none" w:sz="0" w:space="0" w:color="auto"/>
      </w:divBdr>
      <w:divsChild>
        <w:div w:id="2081324176">
          <w:marLeft w:val="0"/>
          <w:marRight w:val="0"/>
          <w:marTop w:val="0"/>
          <w:marBottom w:val="0"/>
          <w:divBdr>
            <w:top w:val="none" w:sz="0" w:space="0" w:color="auto"/>
            <w:left w:val="none" w:sz="0" w:space="0" w:color="auto"/>
            <w:bottom w:val="none" w:sz="0" w:space="0" w:color="auto"/>
            <w:right w:val="none" w:sz="0" w:space="0" w:color="auto"/>
          </w:divBdr>
          <w:divsChild>
            <w:div w:id="1141187846">
              <w:marLeft w:val="0"/>
              <w:marRight w:val="0"/>
              <w:marTop w:val="0"/>
              <w:marBottom w:val="0"/>
              <w:divBdr>
                <w:top w:val="none" w:sz="0" w:space="0" w:color="auto"/>
                <w:left w:val="none" w:sz="0" w:space="0" w:color="auto"/>
                <w:bottom w:val="none" w:sz="0" w:space="0" w:color="auto"/>
                <w:right w:val="none" w:sz="0" w:space="0" w:color="auto"/>
              </w:divBdr>
              <w:divsChild>
                <w:div w:id="940718646">
                  <w:marLeft w:val="0"/>
                  <w:marRight w:val="0"/>
                  <w:marTop w:val="0"/>
                  <w:marBottom w:val="0"/>
                  <w:divBdr>
                    <w:top w:val="none" w:sz="0" w:space="0" w:color="auto"/>
                    <w:left w:val="none" w:sz="0" w:space="0" w:color="auto"/>
                    <w:bottom w:val="none" w:sz="0" w:space="0" w:color="auto"/>
                    <w:right w:val="none" w:sz="0" w:space="0" w:color="auto"/>
                  </w:divBdr>
                  <w:divsChild>
                    <w:div w:id="127205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799936">
      <w:bodyDiv w:val="1"/>
      <w:marLeft w:val="0"/>
      <w:marRight w:val="0"/>
      <w:marTop w:val="0"/>
      <w:marBottom w:val="0"/>
      <w:divBdr>
        <w:top w:val="none" w:sz="0" w:space="0" w:color="auto"/>
        <w:left w:val="none" w:sz="0" w:space="0" w:color="auto"/>
        <w:bottom w:val="none" w:sz="0" w:space="0" w:color="auto"/>
        <w:right w:val="none" w:sz="0" w:space="0" w:color="auto"/>
      </w:divBdr>
    </w:div>
    <w:div w:id="1572810391">
      <w:bodyDiv w:val="1"/>
      <w:marLeft w:val="0"/>
      <w:marRight w:val="0"/>
      <w:marTop w:val="0"/>
      <w:marBottom w:val="0"/>
      <w:divBdr>
        <w:top w:val="none" w:sz="0" w:space="0" w:color="auto"/>
        <w:left w:val="none" w:sz="0" w:space="0" w:color="auto"/>
        <w:bottom w:val="none" w:sz="0" w:space="0" w:color="auto"/>
        <w:right w:val="none" w:sz="0" w:space="0" w:color="auto"/>
      </w:divBdr>
      <w:divsChild>
        <w:div w:id="501554514">
          <w:marLeft w:val="0"/>
          <w:marRight w:val="0"/>
          <w:marTop w:val="0"/>
          <w:marBottom w:val="0"/>
          <w:divBdr>
            <w:top w:val="none" w:sz="0" w:space="0" w:color="auto"/>
            <w:left w:val="none" w:sz="0" w:space="0" w:color="auto"/>
            <w:bottom w:val="none" w:sz="0" w:space="0" w:color="auto"/>
            <w:right w:val="none" w:sz="0" w:space="0" w:color="auto"/>
          </w:divBdr>
          <w:divsChild>
            <w:div w:id="741179008">
              <w:marLeft w:val="0"/>
              <w:marRight w:val="0"/>
              <w:marTop w:val="0"/>
              <w:marBottom w:val="0"/>
              <w:divBdr>
                <w:top w:val="none" w:sz="0" w:space="0" w:color="auto"/>
                <w:left w:val="none" w:sz="0" w:space="0" w:color="auto"/>
                <w:bottom w:val="none" w:sz="0" w:space="0" w:color="auto"/>
                <w:right w:val="none" w:sz="0" w:space="0" w:color="auto"/>
              </w:divBdr>
              <w:divsChild>
                <w:div w:id="1113095802">
                  <w:marLeft w:val="0"/>
                  <w:marRight w:val="0"/>
                  <w:marTop w:val="0"/>
                  <w:marBottom w:val="0"/>
                  <w:divBdr>
                    <w:top w:val="none" w:sz="0" w:space="0" w:color="auto"/>
                    <w:left w:val="none" w:sz="0" w:space="0" w:color="auto"/>
                    <w:bottom w:val="none" w:sz="0" w:space="0" w:color="auto"/>
                    <w:right w:val="none" w:sz="0" w:space="0" w:color="auto"/>
                  </w:divBdr>
                  <w:divsChild>
                    <w:div w:id="163552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322255">
      <w:bodyDiv w:val="1"/>
      <w:marLeft w:val="0"/>
      <w:marRight w:val="0"/>
      <w:marTop w:val="0"/>
      <w:marBottom w:val="0"/>
      <w:divBdr>
        <w:top w:val="none" w:sz="0" w:space="0" w:color="auto"/>
        <w:left w:val="none" w:sz="0" w:space="0" w:color="auto"/>
        <w:bottom w:val="none" w:sz="0" w:space="0" w:color="auto"/>
        <w:right w:val="none" w:sz="0" w:space="0" w:color="auto"/>
      </w:divBdr>
    </w:div>
    <w:div w:id="1595212256">
      <w:bodyDiv w:val="1"/>
      <w:marLeft w:val="0"/>
      <w:marRight w:val="0"/>
      <w:marTop w:val="0"/>
      <w:marBottom w:val="0"/>
      <w:divBdr>
        <w:top w:val="none" w:sz="0" w:space="0" w:color="auto"/>
        <w:left w:val="none" w:sz="0" w:space="0" w:color="auto"/>
        <w:bottom w:val="none" w:sz="0" w:space="0" w:color="auto"/>
        <w:right w:val="none" w:sz="0" w:space="0" w:color="auto"/>
      </w:divBdr>
    </w:div>
    <w:div w:id="1603099960">
      <w:bodyDiv w:val="1"/>
      <w:marLeft w:val="0"/>
      <w:marRight w:val="0"/>
      <w:marTop w:val="0"/>
      <w:marBottom w:val="0"/>
      <w:divBdr>
        <w:top w:val="none" w:sz="0" w:space="0" w:color="auto"/>
        <w:left w:val="none" w:sz="0" w:space="0" w:color="auto"/>
        <w:bottom w:val="none" w:sz="0" w:space="0" w:color="auto"/>
        <w:right w:val="none" w:sz="0" w:space="0" w:color="auto"/>
      </w:divBdr>
    </w:div>
    <w:div w:id="1618175985">
      <w:bodyDiv w:val="1"/>
      <w:marLeft w:val="0"/>
      <w:marRight w:val="0"/>
      <w:marTop w:val="0"/>
      <w:marBottom w:val="0"/>
      <w:divBdr>
        <w:top w:val="none" w:sz="0" w:space="0" w:color="auto"/>
        <w:left w:val="none" w:sz="0" w:space="0" w:color="auto"/>
        <w:bottom w:val="none" w:sz="0" w:space="0" w:color="auto"/>
        <w:right w:val="none" w:sz="0" w:space="0" w:color="auto"/>
      </w:divBdr>
      <w:divsChild>
        <w:div w:id="1789623804">
          <w:marLeft w:val="0"/>
          <w:marRight w:val="0"/>
          <w:marTop w:val="0"/>
          <w:marBottom w:val="0"/>
          <w:divBdr>
            <w:top w:val="none" w:sz="0" w:space="0" w:color="auto"/>
            <w:left w:val="none" w:sz="0" w:space="0" w:color="auto"/>
            <w:bottom w:val="none" w:sz="0" w:space="0" w:color="auto"/>
            <w:right w:val="none" w:sz="0" w:space="0" w:color="auto"/>
          </w:divBdr>
          <w:divsChild>
            <w:div w:id="1365473224">
              <w:marLeft w:val="0"/>
              <w:marRight w:val="0"/>
              <w:marTop w:val="0"/>
              <w:marBottom w:val="0"/>
              <w:divBdr>
                <w:top w:val="none" w:sz="0" w:space="0" w:color="auto"/>
                <w:left w:val="none" w:sz="0" w:space="0" w:color="auto"/>
                <w:bottom w:val="none" w:sz="0" w:space="0" w:color="auto"/>
                <w:right w:val="none" w:sz="0" w:space="0" w:color="auto"/>
              </w:divBdr>
              <w:divsChild>
                <w:div w:id="91130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189180">
      <w:bodyDiv w:val="1"/>
      <w:marLeft w:val="0"/>
      <w:marRight w:val="0"/>
      <w:marTop w:val="0"/>
      <w:marBottom w:val="0"/>
      <w:divBdr>
        <w:top w:val="none" w:sz="0" w:space="0" w:color="auto"/>
        <w:left w:val="none" w:sz="0" w:space="0" w:color="auto"/>
        <w:bottom w:val="none" w:sz="0" w:space="0" w:color="auto"/>
        <w:right w:val="none" w:sz="0" w:space="0" w:color="auto"/>
      </w:divBdr>
    </w:div>
    <w:div w:id="1646009066">
      <w:bodyDiv w:val="1"/>
      <w:marLeft w:val="0"/>
      <w:marRight w:val="0"/>
      <w:marTop w:val="0"/>
      <w:marBottom w:val="0"/>
      <w:divBdr>
        <w:top w:val="none" w:sz="0" w:space="0" w:color="auto"/>
        <w:left w:val="none" w:sz="0" w:space="0" w:color="auto"/>
        <w:bottom w:val="none" w:sz="0" w:space="0" w:color="auto"/>
        <w:right w:val="none" w:sz="0" w:space="0" w:color="auto"/>
      </w:divBdr>
      <w:divsChild>
        <w:div w:id="1452822142">
          <w:blockQuote w:val="1"/>
          <w:marLeft w:val="0"/>
          <w:marRight w:val="0"/>
          <w:marTop w:val="480"/>
          <w:marBottom w:val="480"/>
          <w:divBdr>
            <w:top w:val="single" w:sz="6" w:space="0" w:color="CED4DA"/>
            <w:left w:val="single" w:sz="6" w:space="0" w:color="CED4DA"/>
            <w:bottom w:val="single" w:sz="6" w:space="0" w:color="CED4DA"/>
            <w:right w:val="single" w:sz="6" w:space="0" w:color="CED4DA"/>
          </w:divBdr>
        </w:div>
      </w:divsChild>
    </w:div>
    <w:div w:id="1648316261">
      <w:bodyDiv w:val="1"/>
      <w:marLeft w:val="0"/>
      <w:marRight w:val="0"/>
      <w:marTop w:val="0"/>
      <w:marBottom w:val="0"/>
      <w:divBdr>
        <w:top w:val="none" w:sz="0" w:space="0" w:color="auto"/>
        <w:left w:val="none" w:sz="0" w:space="0" w:color="auto"/>
        <w:bottom w:val="none" w:sz="0" w:space="0" w:color="auto"/>
        <w:right w:val="none" w:sz="0" w:space="0" w:color="auto"/>
      </w:divBdr>
      <w:divsChild>
        <w:div w:id="1074350595">
          <w:marLeft w:val="0"/>
          <w:marRight w:val="0"/>
          <w:marTop w:val="0"/>
          <w:marBottom w:val="0"/>
          <w:divBdr>
            <w:top w:val="none" w:sz="0" w:space="0" w:color="auto"/>
            <w:left w:val="none" w:sz="0" w:space="0" w:color="auto"/>
            <w:bottom w:val="none" w:sz="0" w:space="0" w:color="auto"/>
            <w:right w:val="none" w:sz="0" w:space="0" w:color="auto"/>
          </w:divBdr>
          <w:divsChild>
            <w:div w:id="1606812063">
              <w:marLeft w:val="0"/>
              <w:marRight w:val="0"/>
              <w:marTop w:val="0"/>
              <w:marBottom w:val="0"/>
              <w:divBdr>
                <w:top w:val="none" w:sz="0" w:space="0" w:color="auto"/>
                <w:left w:val="none" w:sz="0" w:space="0" w:color="auto"/>
                <w:bottom w:val="none" w:sz="0" w:space="0" w:color="auto"/>
                <w:right w:val="none" w:sz="0" w:space="0" w:color="auto"/>
              </w:divBdr>
              <w:divsChild>
                <w:div w:id="815297336">
                  <w:marLeft w:val="0"/>
                  <w:marRight w:val="0"/>
                  <w:marTop w:val="0"/>
                  <w:marBottom w:val="0"/>
                  <w:divBdr>
                    <w:top w:val="none" w:sz="0" w:space="0" w:color="auto"/>
                    <w:left w:val="none" w:sz="0" w:space="0" w:color="auto"/>
                    <w:bottom w:val="none" w:sz="0" w:space="0" w:color="auto"/>
                    <w:right w:val="none" w:sz="0" w:space="0" w:color="auto"/>
                  </w:divBdr>
                  <w:divsChild>
                    <w:div w:id="172944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228302">
      <w:bodyDiv w:val="1"/>
      <w:marLeft w:val="0"/>
      <w:marRight w:val="0"/>
      <w:marTop w:val="0"/>
      <w:marBottom w:val="0"/>
      <w:divBdr>
        <w:top w:val="none" w:sz="0" w:space="0" w:color="auto"/>
        <w:left w:val="none" w:sz="0" w:space="0" w:color="auto"/>
        <w:bottom w:val="none" w:sz="0" w:space="0" w:color="auto"/>
        <w:right w:val="none" w:sz="0" w:space="0" w:color="auto"/>
      </w:divBdr>
    </w:div>
    <w:div w:id="1670327471">
      <w:bodyDiv w:val="1"/>
      <w:marLeft w:val="0"/>
      <w:marRight w:val="0"/>
      <w:marTop w:val="0"/>
      <w:marBottom w:val="0"/>
      <w:divBdr>
        <w:top w:val="none" w:sz="0" w:space="0" w:color="auto"/>
        <w:left w:val="none" w:sz="0" w:space="0" w:color="auto"/>
        <w:bottom w:val="none" w:sz="0" w:space="0" w:color="auto"/>
        <w:right w:val="none" w:sz="0" w:space="0" w:color="auto"/>
      </w:divBdr>
    </w:div>
    <w:div w:id="1674843207">
      <w:bodyDiv w:val="1"/>
      <w:marLeft w:val="0"/>
      <w:marRight w:val="0"/>
      <w:marTop w:val="0"/>
      <w:marBottom w:val="0"/>
      <w:divBdr>
        <w:top w:val="none" w:sz="0" w:space="0" w:color="auto"/>
        <w:left w:val="none" w:sz="0" w:space="0" w:color="auto"/>
        <w:bottom w:val="none" w:sz="0" w:space="0" w:color="auto"/>
        <w:right w:val="none" w:sz="0" w:space="0" w:color="auto"/>
      </w:divBdr>
    </w:div>
    <w:div w:id="1675300582">
      <w:bodyDiv w:val="1"/>
      <w:marLeft w:val="0"/>
      <w:marRight w:val="0"/>
      <w:marTop w:val="0"/>
      <w:marBottom w:val="0"/>
      <w:divBdr>
        <w:top w:val="none" w:sz="0" w:space="0" w:color="auto"/>
        <w:left w:val="none" w:sz="0" w:space="0" w:color="auto"/>
        <w:bottom w:val="none" w:sz="0" w:space="0" w:color="auto"/>
        <w:right w:val="none" w:sz="0" w:space="0" w:color="auto"/>
      </w:divBdr>
      <w:divsChild>
        <w:div w:id="1328821621">
          <w:marLeft w:val="0"/>
          <w:marRight w:val="0"/>
          <w:marTop w:val="0"/>
          <w:marBottom w:val="0"/>
          <w:divBdr>
            <w:top w:val="none" w:sz="0" w:space="0" w:color="auto"/>
            <w:left w:val="none" w:sz="0" w:space="0" w:color="auto"/>
            <w:bottom w:val="none" w:sz="0" w:space="0" w:color="auto"/>
            <w:right w:val="none" w:sz="0" w:space="0" w:color="auto"/>
          </w:divBdr>
          <w:divsChild>
            <w:div w:id="590047612">
              <w:marLeft w:val="0"/>
              <w:marRight w:val="0"/>
              <w:marTop w:val="0"/>
              <w:marBottom w:val="0"/>
              <w:divBdr>
                <w:top w:val="none" w:sz="0" w:space="0" w:color="auto"/>
                <w:left w:val="none" w:sz="0" w:space="0" w:color="auto"/>
                <w:bottom w:val="none" w:sz="0" w:space="0" w:color="auto"/>
                <w:right w:val="none" w:sz="0" w:space="0" w:color="auto"/>
              </w:divBdr>
              <w:divsChild>
                <w:div w:id="302388303">
                  <w:marLeft w:val="0"/>
                  <w:marRight w:val="0"/>
                  <w:marTop w:val="0"/>
                  <w:marBottom w:val="0"/>
                  <w:divBdr>
                    <w:top w:val="none" w:sz="0" w:space="0" w:color="auto"/>
                    <w:left w:val="none" w:sz="0" w:space="0" w:color="auto"/>
                    <w:bottom w:val="none" w:sz="0" w:space="0" w:color="auto"/>
                    <w:right w:val="none" w:sz="0" w:space="0" w:color="auto"/>
                  </w:divBdr>
                  <w:divsChild>
                    <w:div w:id="48701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654705">
      <w:bodyDiv w:val="1"/>
      <w:marLeft w:val="0"/>
      <w:marRight w:val="0"/>
      <w:marTop w:val="0"/>
      <w:marBottom w:val="0"/>
      <w:divBdr>
        <w:top w:val="none" w:sz="0" w:space="0" w:color="auto"/>
        <w:left w:val="none" w:sz="0" w:space="0" w:color="auto"/>
        <w:bottom w:val="none" w:sz="0" w:space="0" w:color="auto"/>
        <w:right w:val="none" w:sz="0" w:space="0" w:color="auto"/>
      </w:divBdr>
    </w:div>
    <w:div w:id="1705446313">
      <w:bodyDiv w:val="1"/>
      <w:marLeft w:val="0"/>
      <w:marRight w:val="0"/>
      <w:marTop w:val="0"/>
      <w:marBottom w:val="0"/>
      <w:divBdr>
        <w:top w:val="none" w:sz="0" w:space="0" w:color="auto"/>
        <w:left w:val="none" w:sz="0" w:space="0" w:color="auto"/>
        <w:bottom w:val="none" w:sz="0" w:space="0" w:color="auto"/>
        <w:right w:val="none" w:sz="0" w:space="0" w:color="auto"/>
      </w:divBdr>
    </w:div>
    <w:div w:id="1709600243">
      <w:bodyDiv w:val="1"/>
      <w:marLeft w:val="0"/>
      <w:marRight w:val="0"/>
      <w:marTop w:val="0"/>
      <w:marBottom w:val="0"/>
      <w:divBdr>
        <w:top w:val="none" w:sz="0" w:space="0" w:color="auto"/>
        <w:left w:val="none" w:sz="0" w:space="0" w:color="auto"/>
        <w:bottom w:val="none" w:sz="0" w:space="0" w:color="auto"/>
        <w:right w:val="none" w:sz="0" w:space="0" w:color="auto"/>
      </w:divBdr>
      <w:divsChild>
        <w:div w:id="1143036570">
          <w:marLeft w:val="0"/>
          <w:marRight w:val="0"/>
          <w:marTop w:val="0"/>
          <w:marBottom w:val="0"/>
          <w:divBdr>
            <w:top w:val="none" w:sz="0" w:space="0" w:color="auto"/>
            <w:left w:val="none" w:sz="0" w:space="0" w:color="auto"/>
            <w:bottom w:val="none" w:sz="0" w:space="0" w:color="auto"/>
            <w:right w:val="none" w:sz="0" w:space="0" w:color="auto"/>
          </w:divBdr>
          <w:divsChild>
            <w:div w:id="1951547041">
              <w:marLeft w:val="0"/>
              <w:marRight w:val="0"/>
              <w:marTop w:val="0"/>
              <w:marBottom w:val="0"/>
              <w:divBdr>
                <w:top w:val="none" w:sz="0" w:space="0" w:color="auto"/>
                <w:left w:val="none" w:sz="0" w:space="0" w:color="auto"/>
                <w:bottom w:val="none" w:sz="0" w:space="0" w:color="auto"/>
                <w:right w:val="none" w:sz="0" w:space="0" w:color="auto"/>
              </w:divBdr>
              <w:divsChild>
                <w:div w:id="5673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412720">
      <w:bodyDiv w:val="1"/>
      <w:marLeft w:val="0"/>
      <w:marRight w:val="0"/>
      <w:marTop w:val="0"/>
      <w:marBottom w:val="0"/>
      <w:divBdr>
        <w:top w:val="none" w:sz="0" w:space="0" w:color="auto"/>
        <w:left w:val="none" w:sz="0" w:space="0" w:color="auto"/>
        <w:bottom w:val="none" w:sz="0" w:space="0" w:color="auto"/>
        <w:right w:val="none" w:sz="0" w:space="0" w:color="auto"/>
      </w:divBdr>
    </w:div>
    <w:div w:id="1724676098">
      <w:bodyDiv w:val="1"/>
      <w:marLeft w:val="0"/>
      <w:marRight w:val="0"/>
      <w:marTop w:val="0"/>
      <w:marBottom w:val="0"/>
      <w:divBdr>
        <w:top w:val="none" w:sz="0" w:space="0" w:color="auto"/>
        <w:left w:val="none" w:sz="0" w:space="0" w:color="auto"/>
        <w:bottom w:val="none" w:sz="0" w:space="0" w:color="auto"/>
        <w:right w:val="none" w:sz="0" w:space="0" w:color="auto"/>
      </w:divBdr>
    </w:div>
    <w:div w:id="1725912280">
      <w:bodyDiv w:val="1"/>
      <w:marLeft w:val="0"/>
      <w:marRight w:val="0"/>
      <w:marTop w:val="0"/>
      <w:marBottom w:val="0"/>
      <w:divBdr>
        <w:top w:val="none" w:sz="0" w:space="0" w:color="auto"/>
        <w:left w:val="none" w:sz="0" w:space="0" w:color="auto"/>
        <w:bottom w:val="none" w:sz="0" w:space="0" w:color="auto"/>
        <w:right w:val="none" w:sz="0" w:space="0" w:color="auto"/>
      </w:divBdr>
      <w:divsChild>
        <w:div w:id="32930117">
          <w:marLeft w:val="0"/>
          <w:marRight w:val="0"/>
          <w:marTop w:val="0"/>
          <w:marBottom w:val="0"/>
          <w:divBdr>
            <w:top w:val="none" w:sz="0" w:space="0" w:color="auto"/>
            <w:left w:val="none" w:sz="0" w:space="0" w:color="auto"/>
            <w:bottom w:val="none" w:sz="0" w:space="0" w:color="auto"/>
            <w:right w:val="none" w:sz="0" w:space="0" w:color="auto"/>
          </w:divBdr>
          <w:divsChild>
            <w:div w:id="1464805706">
              <w:marLeft w:val="0"/>
              <w:marRight w:val="0"/>
              <w:marTop w:val="0"/>
              <w:marBottom w:val="0"/>
              <w:divBdr>
                <w:top w:val="none" w:sz="0" w:space="0" w:color="auto"/>
                <w:left w:val="none" w:sz="0" w:space="0" w:color="auto"/>
                <w:bottom w:val="none" w:sz="0" w:space="0" w:color="auto"/>
                <w:right w:val="none" w:sz="0" w:space="0" w:color="auto"/>
              </w:divBdr>
              <w:divsChild>
                <w:div w:id="1369064195">
                  <w:marLeft w:val="0"/>
                  <w:marRight w:val="0"/>
                  <w:marTop w:val="0"/>
                  <w:marBottom w:val="0"/>
                  <w:divBdr>
                    <w:top w:val="none" w:sz="0" w:space="0" w:color="auto"/>
                    <w:left w:val="none" w:sz="0" w:space="0" w:color="auto"/>
                    <w:bottom w:val="none" w:sz="0" w:space="0" w:color="auto"/>
                    <w:right w:val="none" w:sz="0" w:space="0" w:color="auto"/>
                  </w:divBdr>
                  <w:divsChild>
                    <w:div w:id="11037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412993">
      <w:bodyDiv w:val="1"/>
      <w:marLeft w:val="0"/>
      <w:marRight w:val="0"/>
      <w:marTop w:val="0"/>
      <w:marBottom w:val="0"/>
      <w:divBdr>
        <w:top w:val="none" w:sz="0" w:space="0" w:color="auto"/>
        <w:left w:val="none" w:sz="0" w:space="0" w:color="auto"/>
        <w:bottom w:val="none" w:sz="0" w:space="0" w:color="auto"/>
        <w:right w:val="none" w:sz="0" w:space="0" w:color="auto"/>
      </w:divBdr>
      <w:divsChild>
        <w:div w:id="2051297602">
          <w:marLeft w:val="0"/>
          <w:marRight w:val="0"/>
          <w:marTop w:val="0"/>
          <w:marBottom w:val="0"/>
          <w:divBdr>
            <w:top w:val="none" w:sz="0" w:space="0" w:color="auto"/>
            <w:left w:val="none" w:sz="0" w:space="0" w:color="auto"/>
            <w:bottom w:val="none" w:sz="0" w:space="0" w:color="auto"/>
            <w:right w:val="none" w:sz="0" w:space="0" w:color="auto"/>
          </w:divBdr>
          <w:divsChild>
            <w:div w:id="1640571145">
              <w:marLeft w:val="0"/>
              <w:marRight w:val="0"/>
              <w:marTop w:val="0"/>
              <w:marBottom w:val="0"/>
              <w:divBdr>
                <w:top w:val="none" w:sz="0" w:space="0" w:color="auto"/>
                <w:left w:val="none" w:sz="0" w:space="0" w:color="auto"/>
                <w:bottom w:val="none" w:sz="0" w:space="0" w:color="auto"/>
                <w:right w:val="none" w:sz="0" w:space="0" w:color="auto"/>
              </w:divBdr>
              <w:divsChild>
                <w:div w:id="4435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752734">
      <w:bodyDiv w:val="1"/>
      <w:marLeft w:val="0"/>
      <w:marRight w:val="0"/>
      <w:marTop w:val="0"/>
      <w:marBottom w:val="0"/>
      <w:divBdr>
        <w:top w:val="none" w:sz="0" w:space="0" w:color="auto"/>
        <w:left w:val="none" w:sz="0" w:space="0" w:color="auto"/>
        <w:bottom w:val="none" w:sz="0" w:space="0" w:color="auto"/>
        <w:right w:val="none" w:sz="0" w:space="0" w:color="auto"/>
      </w:divBdr>
      <w:divsChild>
        <w:div w:id="939945284">
          <w:marLeft w:val="0"/>
          <w:marRight w:val="0"/>
          <w:marTop w:val="0"/>
          <w:marBottom w:val="0"/>
          <w:divBdr>
            <w:top w:val="none" w:sz="0" w:space="0" w:color="auto"/>
            <w:left w:val="none" w:sz="0" w:space="0" w:color="auto"/>
            <w:bottom w:val="none" w:sz="0" w:space="0" w:color="auto"/>
            <w:right w:val="none" w:sz="0" w:space="0" w:color="auto"/>
          </w:divBdr>
          <w:divsChild>
            <w:div w:id="1649432623">
              <w:marLeft w:val="0"/>
              <w:marRight w:val="0"/>
              <w:marTop w:val="0"/>
              <w:marBottom w:val="0"/>
              <w:divBdr>
                <w:top w:val="none" w:sz="0" w:space="0" w:color="auto"/>
                <w:left w:val="none" w:sz="0" w:space="0" w:color="auto"/>
                <w:bottom w:val="none" w:sz="0" w:space="0" w:color="auto"/>
                <w:right w:val="none" w:sz="0" w:space="0" w:color="auto"/>
              </w:divBdr>
              <w:divsChild>
                <w:div w:id="9556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00375">
      <w:bodyDiv w:val="1"/>
      <w:marLeft w:val="0"/>
      <w:marRight w:val="0"/>
      <w:marTop w:val="0"/>
      <w:marBottom w:val="0"/>
      <w:divBdr>
        <w:top w:val="none" w:sz="0" w:space="0" w:color="auto"/>
        <w:left w:val="none" w:sz="0" w:space="0" w:color="auto"/>
        <w:bottom w:val="none" w:sz="0" w:space="0" w:color="auto"/>
        <w:right w:val="none" w:sz="0" w:space="0" w:color="auto"/>
      </w:divBdr>
    </w:div>
    <w:div w:id="1776361709">
      <w:bodyDiv w:val="1"/>
      <w:marLeft w:val="0"/>
      <w:marRight w:val="0"/>
      <w:marTop w:val="0"/>
      <w:marBottom w:val="0"/>
      <w:divBdr>
        <w:top w:val="none" w:sz="0" w:space="0" w:color="auto"/>
        <w:left w:val="none" w:sz="0" w:space="0" w:color="auto"/>
        <w:bottom w:val="none" w:sz="0" w:space="0" w:color="auto"/>
        <w:right w:val="none" w:sz="0" w:space="0" w:color="auto"/>
      </w:divBdr>
      <w:divsChild>
        <w:div w:id="316686226">
          <w:marLeft w:val="0"/>
          <w:marRight w:val="0"/>
          <w:marTop w:val="0"/>
          <w:marBottom w:val="0"/>
          <w:divBdr>
            <w:top w:val="none" w:sz="0" w:space="0" w:color="auto"/>
            <w:left w:val="none" w:sz="0" w:space="0" w:color="auto"/>
            <w:bottom w:val="none" w:sz="0" w:space="0" w:color="auto"/>
            <w:right w:val="none" w:sz="0" w:space="0" w:color="auto"/>
          </w:divBdr>
          <w:divsChild>
            <w:div w:id="539244502">
              <w:marLeft w:val="0"/>
              <w:marRight w:val="0"/>
              <w:marTop w:val="0"/>
              <w:marBottom w:val="0"/>
              <w:divBdr>
                <w:top w:val="none" w:sz="0" w:space="0" w:color="auto"/>
                <w:left w:val="none" w:sz="0" w:space="0" w:color="auto"/>
                <w:bottom w:val="none" w:sz="0" w:space="0" w:color="auto"/>
                <w:right w:val="none" w:sz="0" w:space="0" w:color="auto"/>
              </w:divBdr>
              <w:divsChild>
                <w:div w:id="2373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401084">
      <w:bodyDiv w:val="1"/>
      <w:marLeft w:val="0"/>
      <w:marRight w:val="0"/>
      <w:marTop w:val="0"/>
      <w:marBottom w:val="0"/>
      <w:divBdr>
        <w:top w:val="none" w:sz="0" w:space="0" w:color="auto"/>
        <w:left w:val="none" w:sz="0" w:space="0" w:color="auto"/>
        <w:bottom w:val="none" w:sz="0" w:space="0" w:color="auto"/>
        <w:right w:val="none" w:sz="0" w:space="0" w:color="auto"/>
      </w:divBdr>
    </w:div>
    <w:div w:id="1781677029">
      <w:bodyDiv w:val="1"/>
      <w:marLeft w:val="0"/>
      <w:marRight w:val="0"/>
      <w:marTop w:val="0"/>
      <w:marBottom w:val="0"/>
      <w:divBdr>
        <w:top w:val="none" w:sz="0" w:space="0" w:color="auto"/>
        <w:left w:val="none" w:sz="0" w:space="0" w:color="auto"/>
        <w:bottom w:val="none" w:sz="0" w:space="0" w:color="auto"/>
        <w:right w:val="none" w:sz="0" w:space="0" w:color="auto"/>
      </w:divBdr>
    </w:div>
    <w:div w:id="1785999134">
      <w:bodyDiv w:val="1"/>
      <w:marLeft w:val="0"/>
      <w:marRight w:val="0"/>
      <w:marTop w:val="0"/>
      <w:marBottom w:val="0"/>
      <w:divBdr>
        <w:top w:val="none" w:sz="0" w:space="0" w:color="auto"/>
        <w:left w:val="none" w:sz="0" w:space="0" w:color="auto"/>
        <w:bottom w:val="none" w:sz="0" w:space="0" w:color="auto"/>
        <w:right w:val="none" w:sz="0" w:space="0" w:color="auto"/>
      </w:divBdr>
    </w:div>
    <w:div w:id="1789739572">
      <w:bodyDiv w:val="1"/>
      <w:marLeft w:val="0"/>
      <w:marRight w:val="0"/>
      <w:marTop w:val="0"/>
      <w:marBottom w:val="0"/>
      <w:divBdr>
        <w:top w:val="none" w:sz="0" w:space="0" w:color="auto"/>
        <w:left w:val="none" w:sz="0" w:space="0" w:color="auto"/>
        <w:bottom w:val="none" w:sz="0" w:space="0" w:color="auto"/>
        <w:right w:val="none" w:sz="0" w:space="0" w:color="auto"/>
      </w:divBdr>
    </w:div>
    <w:div w:id="1805468806">
      <w:bodyDiv w:val="1"/>
      <w:marLeft w:val="0"/>
      <w:marRight w:val="0"/>
      <w:marTop w:val="0"/>
      <w:marBottom w:val="0"/>
      <w:divBdr>
        <w:top w:val="none" w:sz="0" w:space="0" w:color="auto"/>
        <w:left w:val="none" w:sz="0" w:space="0" w:color="auto"/>
        <w:bottom w:val="none" w:sz="0" w:space="0" w:color="auto"/>
        <w:right w:val="none" w:sz="0" w:space="0" w:color="auto"/>
      </w:divBdr>
    </w:div>
    <w:div w:id="1807503969">
      <w:bodyDiv w:val="1"/>
      <w:marLeft w:val="0"/>
      <w:marRight w:val="0"/>
      <w:marTop w:val="0"/>
      <w:marBottom w:val="0"/>
      <w:divBdr>
        <w:top w:val="none" w:sz="0" w:space="0" w:color="auto"/>
        <w:left w:val="none" w:sz="0" w:space="0" w:color="auto"/>
        <w:bottom w:val="none" w:sz="0" w:space="0" w:color="auto"/>
        <w:right w:val="none" w:sz="0" w:space="0" w:color="auto"/>
      </w:divBdr>
    </w:div>
    <w:div w:id="1812749453">
      <w:bodyDiv w:val="1"/>
      <w:marLeft w:val="0"/>
      <w:marRight w:val="0"/>
      <w:marTop w:val="0"/>
      <w:marBottom w:val="0"/>
      <w:divBdr>
        <w:top w:val="none" w:sz="0" w:space="0" w:color="auto"/>
        <w:left w:val="none" w:sz="0" w:space="0" w:color="auto"/>
        <w:bottom w:val="none" w:sz="0" w:space="0" w:color="auto"/>
        <w:right w:val="none" w:sz="0" w:space="0" w:color="auto"/>
      </w:divBdr>
    </w:div>
    <w:div w:id="1838037048">
      <w:bodyDiv w:val="1"/>
      <w:marLeft w:val="0"/>
      <w:marRight w:val="0"/>
      <w:marTop w:val="0"/>
      <w:marBottom w:val="0"/>
      <w:divBdr>
        <w:top w:val="none" w:sz="0" w:space="0" w:color="auto"/>
        <w:left w:val="none" w:sz="0" w:space="0" w:color="auto"/>
        <w:bottom w:val="none" w:sz="0" w:space="0" w:color="auto"/>
        <w:right w:val="none" w:sz="0" w:space="0" w:color="auto"/>
      </w:divBdr>
    </w:div>
    <w:div w:id="1858958855">
      <w:bodyDiv w:val="1"/>
      <w:marLeft w:val="0"/>
      <w:marRight w:val="0"/>
      <w:marTop w:val="0"/>
      <w:marBottom w:val="0"/>
      <w:divBdr>
        <w:top w:val="none" w:sz="0" w:space="0" w:color="auto"/>
        <w:left w:val="none" w:sz="0" w:space="0" w:color="auto"/>
        <w:bottom w:val="none" w:sz="0" w:space="0" w:color="auto"/>
        <w:right w:val="none" w:sz="0" w:space="0" w:color="auto"/>
      </w:divBdr>
    </w:div>
    <w:div w:id="1861818320">
      <w:bodyDiv w:val="1"/>
      <w:marLeft w:val="0"/>
      <w:marRight w:val="0"/>
      <w:marTop w:val="0"/>
      <w:marBottom w:val="0"/>
      <w:divBdr>
        <w:top w:val="none" w:sz="0" w:space="0" w:color="auto"/>
        <w:left w:val="none" w:sz="0" w:space="0" w:color="auto"/>
        <w:bottom w:val="none" w:sz="0" w:space="0" w:color="auto"/>
        <w:right w:val="none" w:sz="0" w:space="0" w:color="auto"/>
      </w:divBdr>
    </w:div>
    <w:div w:id="1863007202">
      <w:bodyDiv w:val="1"/>
      <w:marLeft w:val="0"/>
      <w:marRight w:val="0"/>
      <w:marTop w:val="0"/>
      <w:marBottom w:val="0"/>
      <w:divBdr>
        <w:top w:val="none" w:sz="0" w:space="0" w:color="auto"/>
        <w:left w:val="none" w:sz="0" w:space="0" w:color="auto"/>
        <w:bottom w:val="none" w:sz="0" w:space="0" w:color="auto"/>
        <w:right w:val="none" w:sz="0" w:space="0" w:color="auto"/>
      </w:divBdr>
    </w:div>
    <w:div w:id="1878085776">
      <w:bodyDiv w:val="1"/>
      <w:marLeft w:val="0"/>
      <w:marRight w:val="0"/>
      <w:marTop w:val="0"/>
      <w:marBottom w:val="0"/>
      <w:divBdr>
        <w:top w:val="none" w:sz="0" w:space="0" w:color="auto"/>
        <w:left w:val="none" w:sz="0" w:space="0" w:color="auto"/>
        <w:bottom w:val="none" w:sz="0" w:space="0" w:color="auto"/>
        <w:right w:val="none" w:sz="0" w:space="0" w:color="auto"/>
      </w:divBdr>
    </w:div>
    <w:div w:id="1884361108">
      <w:bodyDiv w:val="1"/>
      <w:marLeft w:val="0"/>
      <w:marRight w:val="0"/>
      <w:marTop w:val="0"/>
      <w:marBottom w:val="0"/>
      <w:divBdr>
        <w:top w:val="none" w:sz="0" w:space="0" w:color="auto"/>
        <w:left w:val="none" w:sz="0" w:space="0" w:color="auto"/>
        <w:bottom w:val="none" w:sz="0" w:space="0" w:color="auto"/>
        <w:right w:val="none" w:sz="0" w:space="0" w:color="auto"/>
      </w:divBdr>
      <w:divsChild>
        <w:div w:id="1638873945">
          <w:marLeft w:val="0"/>
          <w:marRight w:val="0"/>
          <w:marTop w:val="0"/>
          <w:marBottom w:val="0"/>
          <w:divBdr>
            <w:top w:val="none" w:sz="0" w:space="0" w:color="auto"/>
            <w:left w:val="none" w:sz="0" w:space="0" w:color="auto"/>
            <w:bottom w:val="none" w:sz="0" w:space="0" w:color="auto"/>
            <w:right w:val="none" w:sz="0" w:space="0" w:color="auto"/>
          </w:divBdr>
          <w:divsChild>
            <w:div w:id="1230113899">
              <w:marLeft w:val="0"/>
              <w:marRight w:val="0"/>
              <w:marTop w:val="0"/>
              <w:marBottom w:val="0"/>
              <w:divBdr>
                <w:top w:val="none" w:sz="0" w:space="0" w:color="auto"/>
                <w:left w:val="none" w:sz="0" w:space="0" w:color="auto"/>
                <w:bottom w:val="none" w:sz="0" w:space="0" w:color="auto"/>
                <w:right w:val="none" w:sz="0" w:space="0" w:color="auto"/>
              </w:divBdr>
              <w:divsChild>
                <w:div w:id="2009019140">
                  <w:marLeft w:val="0"/>
                  <w:marRight w:val="0"/>
                  <w:marTop w:val="0"/>
                  <w:marBottom w:val="0"/>
                  <w:divBdr>
                    <w:top w:val="none" w:sz="0" w:space="0" w:color="auto"/>
                    <w:left w:val="none" w:sz="0" w:space="0" w:color="auto"/>
                    <w:bottom w:val="none" w:sz="0" w:space="0" w:color="auto"/>
                    <w:right w:val="none" w:sz="0" w:space="0" w:color="auto"/>
                  </w:divBdr>
                  <w:divsChild>
                    <w:div w:id="16293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175432">
      <w:bodyDiv w:val="1"/>
      <w:marLeft w:val="0"/>
      <w:marRight w:val="0"/>
      <w:marTop w:val="0"/>
      <w:marBottom w:val="0"/>
      <w:divBdr>
        <w:top w:val="none" w:sz="0" w:space="0" w:color="auto"/>
        <w:left w:val="none" w:sz="0" w:space="0" w:color="auto"/>
        <w:bottom w:val="none" w:sz="0" w:space="0" w:color="auto"/>
        <w:right w:val="none" w:sz="0" w:space="0" w:color="auto"/>
      </w:divBdr>
    </w:div>
    <w:div w:id="1892956266">
      <w:bodyDiv w:val="1"/>
      <w:marLeft w:val="0"/>
      <w:marRight w:val="0"/>
      <w:marTop w:val="0"/>
      <w:marBottom w:val="0"/>
      <w:divBdr>
        <w:top w:val="none" w:sz="0" w:space="0" w:color="auto"/>
        <w:left w:val="none" w:sz="0" w:space="0" w:color="auto"/>
        <w:bottom w:val="none" w:sz="0" w:space="0" w:color="auto"/>
        <w:right w:val="none" w:sz="0" w:space="0" w:color="auto"/>
      </w:divBdr>
      <w:divsChild>
        <w:div w:id="1384480573">
          <w:marLeft w:val="0"/>
          <w:marRight w:val="0"/>
          <w:marTop w:val="0"/>
          <w:marBottom w:val="0"/>
          <w:divBdr>
            <w:top w:val="none" w:sz="0" w:space="0" w:color="auto"/>
            <w:left w:val="none" w:sz="0" w:space="0" w:color="auto"/>
            <w:bottom w:val="none" w:sz="0" w:space="0" w:color="auto"/>
            <w:right w:val="none" w:sz="0" w:space="0" w:color="auto"/>
          </w:divBdr>
          <w:divsChild>
            <w:div w:id="1952741029">
              <w:marLeft w:val="0"/>
              <w:marRight w:val="0"/>
              <w:marTop w:val="0"/>
              <w:marBottom w:val="0"/>
              <w:divBdr>
                <w:top w:val="none" w:sz="0" w:space="0" w:color="auto"/>
                <w:left w:val="none" w:sz="0" w:space="0" w:color="auto"/>
                <w:bottom w:val="none" w:sz="0" w:space="0" w:color="auto"/>
                <w:right w:val="none" w:sz="0" w:space="0" w:color="auto"/>
              </w:divBdr>
              <w:divsChild>
                <w:div w:id="32624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963075">
      <w:bodyDiv w:val="1"/>
      <w:marLeft w:val="0"/>
      <w:marRight w:val="0"/>
      <w:marTop w:val="0"/>
      <w:marBottom w:val="0"/>
      <w:divBdr>
        <w:top w:val="none" w:sz="0" w:space="0" w:color="auto"/>
        <w:left w:val="none" w:sz="0" w:space="0" w:color="auto"/>
        <w:bottom w:val="none" w:sz="0" w:space="0" w:color="auto"/>
        <w:right w:val="none" w:sz="0" w:space="0" w:color="auto"/>
      </w:divBdr>
    </w:div>
    <w:div w:id="1901282703">
      <w:bodyDiv w:val="1"/>
      <w:marLeft w:val="0"/>
      <w:marRight w:val="0"/>
      <w:marTop w:val="0"/>
      <w:marBottom w:val="0"/>
      <w:divBdr>
        <w:top w:val="none" w:sz="0" w:space="0" w:color="auto"/>
        <w:left w:val="none" w:sz="0" w:space="0" w:color="auto"/>
        <w:bottom w:val="none" w:sz="0" w:space="0" w:color="auto"/>
        <w:right w:val="none" w:sz="0" w:space="0" w:color="auto"/>
      </w:divBdr>
    </w:div>
    <w:div w:id="1905140832">
      <w:bodyDiv w:val="1"/>
      <w:marLeft w:val="0"/>
      <w:marRight w:val="0"/>
      <w:marTop w:val="0"/>
      <w:marBottom w:val="0"/>
      <w:divBdr>
        <w:top w:val="none" w:sz="0" w:space="0" w:color="auto"/>
        <w:left w:val="none" w:sz="0" w:space="0" w:color="auto"/>
        <w:bottom w:val="none" w:sz="0" w:space="0" w:color="auto"/>
        <w:right w:val="none" w:sz="0" w:space="0" w:color="auto"/>
      </w:divBdr>
    </w:div>
    <w:div w:id="1913462313">
      <w:bodyDiv w:val="1"/>
      <w:marLeft w:val="0"/>
      <w:marRight w:val="0"/>
      <w:marTop w:val="0"/>
      <w:marBottom w:val="0"/>
      <w:divBdr>
        <w:top w:val="none" w:sz="0" w:space="0" w:color="auto"/>
        <w:left w:val="none" w:sz="0" w:space="0" w:color="auto"/>
        <w:bottom w:val="none" w:sz="0" w:space="0" w:color="auto"/>
        <w:right w:val="none" w:sz="0" w:space="0" w:color="auto"/>
      </w:divBdr>
    </w:div>
    <w:div w:id="1915772376">
      <w:bodyDiv w:val="1"/>
      <w:marLeft w:val="0"/>
      <w:marRight w:val="0"/>
      <w:marTop w:val="0"/>
      <w:marBottom w:val="0"/>
      <w:divBdr>
        <w:top w:val="none" w:sz="0" w:space="0" w:color="auto"/>
        <w:left w:val="none" w:sz="0" w:space="0" w:color="auto"/>
        <w:bottom w:val="none" w:sz="0" w:space="0" w:color="auto"/>
        <w:right w:val="none" w:sz="0" w:space="0" w:color="auto"/>
      </w:divBdr>
    </w:div>
    <w:div w:id="1923756846">
      <w:bodyDiv w:val="1"/>
      <w:marLeft w:val="0"/>
      <w:marRight w:val="0"/>
      <w:marTop w:val="0"/>
      <w:marBottom w:val="0"/>
      <w:divBdr>
        <w:top w:val="none" w:sz="0" w:space="0" w:color="auto"/>
        <w:left w:val="none" w:sz="0" w:space="0" w:color="auto"/>
        <w:bottom w:val="none" w:sz="0" w:space="0" w:color="auto"/>
        <w:right w:val="none" w:sz="0" w:space="0" w:color="auto"/>
      </w:divBdr>
    </w:div>
    <w:div w:id="1925071122">
      <w:bodyDiv w:val="1"/>
      <w:marLeft w:val="0"/>
      <w:marRight w:val="0"/>
      <w:marTop w:val="0"/>
      <w:marBottom w:val="0"/>
      <w:divBdr>
        <w:top w:val="none" w:sz="0" w:space="0" w:color="auto"/>
        <w:left w:val="none" w:sz="0" w:space="0" w:color="auto"/>
        <w:bottom w:val="none" w:sz="0" w:space="0" w:color="auto"/>
        <w:right w:val="none" w:sz="0" w:space="0" w:color="auto"/>
      </w:divBdr>
    </w:div>
    <w:div w:id="1942180950">
      <w:bodyDiv w:val="1"/>
      <w:marLeft w:val="0"/>
      <w:marRight w:val="0"/>
      <w:marTop w:val="0"/>
      <w:marBottom w:val="0"/>
      <w:divBdr>
        <w:top w:val="none" w:sz="0" w:space="0" w:color="auto"/>
        <w:left w:val="none" w:sz="0" w:space="0" w:color="auto"/>
        <w:bottom w:val="none" w:sz="0" w:space="0" w:color="auto"/>
        <w:right w:val="none" w:sz="0" w:space="0" w:color="auto"/>
      </w:divBdr>
    </w:div>
    <w:div w:id="1948462750">
      <w:bodyDiv w:val="1"/>
      <w:marLeft w:val="0"/>
      <w:marRight w:val="0"/>
      <w:marTop w:val="0"/>
      <w:marBottom w:val="0"/>
      <w:divBdr>
        <w:top w:val="none" w:sz="0" w:space="0" w:color="auto"/>
        <w:left w:val="none" w:sz="0" w:space="0" w:color="auto"/>
        <w:bottom w:val="none" w:sz="0" w:space="0" w:color="auto"/>
        <w:right w:val="none" w:sz="0" w:space="0" w:color="auto"/>
      </w:divBdr>
    </w:div>
    <w:div w:id="1976448222">
      <w:bodyDiv w:val="1"/>
      <w:marLeft w:val="0"/>
      <w:marRight w:val="0"/>
      <w:marTop w:val="0"/>
      <w:marBottom w:val="0"/>
      <w:divBdr>
        <w:top w:val="none" w:sz="0" w:space="0" w:color="auto"/>
        <w:left w:val="none" w:sz="0" w:space="0" w:color="auto"/>
        <w:bottom w:val="none" w:sz="0" w:space="0" w:color="auto"/>
        <w:right w:val="none" w:sz="0" w:space="0" w:color="auto"/>
      </w:divBdr>
    </w:div>
    <w:div w:id="1980762508">
      <w:bodyDiv w:val="1"/>
      <w:marLeft w:val="0"/>
      <w:marRight w:val="0"/>
      <w:marTop w:val="0"/>
      <w:marBottom w:val="0"/>
      <w:divBdr>
        <w:top w:val="none" w:sz="0" w:space="0" w:color="auto"/>
        <w:left w:val="none" w:sz="0" w:space="0" w:color="auto"/>
        <w:bottom w:val="none" w:sz="0" w:space="0" w:color="auto"/>
        <w:right w:val="none" w:sz="0" w:space="0" w:color="auto"/>
      </w:divBdr>
    </w:div>
    <w:div w:id="2020615056">
      <w:bodyDiv w:val="1"/>
      <w:marLeft w:val="0"/>
      <w:marRight w:val="0"/>
      <w:marTop w:val="0"/>
      <w:marBottom w:val="0"/>
      <w:divBdr>
        <w:top w:val="none" w:sz="0" w:space="0" w:color="auto"/>
        <w:left w:val="none" w:sz="0" w:space="0" w:color="auto"/>
        <w:bottom w:val="none" w:sz="0" w:space="0" w:color="auto"/>
        <w:right w:val="none" w:sz="0" w:space="0" w:color="auto"/>
      </w:divBdr>
    </w:div>
    <w:div w:id="2022466490">
      <w:bodyDiv w:val="1"/>
      <w:marLeft w:val="0"/>
      <w:marRight w:val="0"/>
      <w:marTop w:val="0"/>
      <w:marBottom w:val="0"/>
      <w:divBdr>
        <w:top w:val="none" w:sz="0" w:space="0" w:color="auto"/>
        <w:left w:val="none" w:sz="0" w:space="0" w:color="auto"/>
        <w:bottom w:val="none" w:sz="0" w:space="0" w:color="auto"/>
        <w:right w:val="none" w:sz="0" w:space="0" w:color="auto"/>
      </w:divBdr>
      <w:divsChild>
        <w:div w:id="950435408">
          <w:marLeft w:val="0"/>
          <w:marRight w:val="0"/>
          <w:marTop w:val="0"/>
          <w:marBottom w:val="0"/>
          <w:divBdr>
            <w:top w:val="none" w:sz="0" w:space="0" w:color="auto"/>
            <w:left w:val="none" w:sz="0" w:space="0" w:color="auto"/>
            <w:bottom w:val="none" w:sz="0" w:space="0" w:color="auto"/>
            <w:right w:val="none" w:sz="0" w:space="0" w:color="auto"/>
          </w:divBdr>
          <w:divsChild>
            <w:div w:id="91896627">
              <w:marLeft w:val="0"/>
              <w:marRight w:val="0"/>
              <w:marTop w:val="0"/>
              <w:marBottom w:val="0"/>
              <w:divBdr>
                <w:top w:val="none" w:sz="0" w:space="0" w:color="auto"/>
                <w:left w:val="none" w:sz="0" w:space="0" w:color="auto"/>
                <w:bottom w:val="none" w:sz="0" w:space="0" w:color="auto"/>
                <w:right w:val="none" w:sz="0" w:space="0" w:color="auto"/>
              </w:divBdr>
              <w:divsChild>
                <w:div w:id="78469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433779">
      <w:bodyDiv w:val="1"/>
      <w:marLeft w:val="0"/>
      <w:marRight w:val="0"/>
      <w:marTop w:val="0"/>
      <w:marBottom w:val="0"/>
      <w:divBdr>
        <w:top w:val="none" w:sz="0" w:space="0" w:color="auto"/>
        <w:left w:val="none" w:sz="0" w:space="0" w:color="auto"/>
        <w:bottom w:val="none" w:sz="0" w:space="0" w:color="auto"/>
        <w:right w:val="none" w:sz="0" w:space="0" w:color="auto"/>
      </w:divBdr>
    </w:div>
    <w:div w:id="2024933547">
      <w:bodyDiv w:val="1"/>
      <w:marLeft w:val="0"/>
      <w:marRight w:val="0"/>
      <w:marTop w:val="0"/>
      <w:marBottom w:val="0"/>
      <w:divBdr>
        <w:top w:val="none" w:sz="0" w:space="0" w:color="auto"/>
        <w:left w:val="none" w:sz="0" w:space="0" w:color="auto"/>
        <w:bottom w:val="none" w:sz="0" w:space="0" w:color="auto"/>
        <w:right w:val="none" w:sz="0" w:space="0" w:color="auto"/>
      </w:divBdr>
    </w:div>
    <w:div w:id="2027711543">
      <w:bodyDiv w:val="1"/>
      <w:marLeft w:val="0"/>
      <w:marRight w:val="0"/>
      <w:marTop w:val="0"/>
      <w:marBottom w:val="0"/>
      <w:divBdr>
        <w:top w:val="none" w:sz="0" w:space="0" w:color="auto"/>
        <w:left w:val="none" w:sz="0" w:space="0" w:color="auto"/>
        <w:bottom w:val="none" w:sz="0" w:space="0" w:color="auto"/>
        <w:right w:val="none" w:sz="0" w:space="0" w:color="auto"/>
      </w:divBdr>
    </w:div>
    <w:div w:id="2027828007">
      <w:bodyDiv w:val="1"/>
      <w:marLeft w:val="0"/>
      <w:marRight w:val="0"/>
      <w:marTop w:val="0"/>
      <w:marBottom w:val="0"/>
      <w:divBdr>
        <w:top w:val="none" w:sz="0" w:space="0" w:color="auto"/>
        <w:left w:val="none" w:sz="0" w:space="0" w:color="auto"/>
        <w:bottom w:val="none" w:sz="0" w:space="0" w:color="auto"/>
        <w:right w:val="none" w:sz="0" w:space="0" w:color="auto"/>
      </w:divBdr>
    </w:div>
    <w:div w:id="2035374896">
      <w:bodyDiv w:val="1"/>
      <w:marLeft w:val="0"/>
      <w:marRight w:val="0"/>
      <w:marTop w:val="0"/>
      <w:marBottom w:val="0"/>
      <w:divBdr>
        <w:top w:val="none" w:sz="0" w:space="0" w:color="auto"/>
        <w:left w:val="none" w:sz="0" w:space="0" w:color="auto"/>
        <w:bottom w:val="none" w:sz="0" w:space="0" w:color="auto"/>
        <w:right w:val="none" w:sz="0" w:space="0" w:color="auto"/>
      </w:divBdr>
    </w:div>
    <w:div w:id="2039313080">
      <w:bodyDiv w:val="1"/>
      <w:marLeft w:val="0"/>
      <w:marRight w:val="0"/>
      <w:marTop w:val="0"/>
      <w:marBottom w:val="0"/>
      <w:divBdr>
        <w:top w:val="none" w:sz="0" w:space="0" w:color="auto"/>
        <w:left w:val="none" w:sz="0" w:space="0" w:color="auto"/>
        <w:bottom w:val="none" w:sz="0" w:space="0" w:color="auto"/>
        <w:right w:val="none" w:sz="0" w:space="0" w:color="auto"/>
      </w:divBdr>
    </w:div>
    <w:div w:id="2042969424">
      <w:bodyDiv w:val="1"/>
      <w:marLeft w:val="0"/>
      <w:marRight w:val="0"/>
      <w:marTop w:val="0"/>
      <w:marBottom w:val="0"/>
      <w:divBdr>
        <w:top w:val="none" w:sz="0" w:space="0" w:color="auto"/>
        <w:left w:val="none" w:sz="0" w:space="0" w:color="auto"/>
        <w:bottom w:val="none" w:sz="0" w:space="0" w:color="auto"/>
        <w:right w:val="none" w:sz="0" w:space="0" w:color="auto"/>
      </w:divBdr>
    </w:div>
    <w:div w:id="2044598239">
      <w:bodyDiv w:val="1"/>
      <w:marLeft w:val="0"/>
      <w:marRight w:val="0"/>
      <w:marTop w:val="0"/>
      <w:marBottom w:val="0"/>
      <w:divBdr>
        <w:top w:val="none" w:sz="0" w:space="0" w:color="auto"/>
        <w:left w:val="none" w:sz="0" w:space="0" w:color="auto"/>
        <w:bottom w:val="none" w:sz="0" w:space="0" w:color="auto"/>
        <w:right w:val="none" w:sz="0" w:space="0" w:color="auto"/>
      </w:divBdr>
    </w:div>
    <w:div w:id="2054377235">
      <w:bodyDiv w:val="1"/>
      <w:marLeft w:val="0"/>
      <w:marRight w:val="0"/>
      <w:marTop w:val="0"/>
      <w:marBottom w:val="0"/>
      <w:divBdr>
        <w:top w:val="none" w:sz="0" w:space="0" w:color="auto"/>
        <w:left w:val="none" w:sz="0" w:space="0" w:color="auto"/>
        <w:bottom w:val="none" w:sz="0" w:space="0" w:color="auto"/>
        <w:right w:val="none" w:sz="0" w:space="0" w:color="auto"/>
      </w:divBdr>
    </w:div>
    <w:div w:id="2066024549">
      <w:bodyDiv w:val="1"/>
      <w:marLeft w:val="0"/>
      <w:marRight w:val="0"/>
      <w:marTop w:val="0"/>
      <w:marBottom w:val="0"/>
      <w:divBdr>
        <w:top w:val="none" w:sz="0" w:space="0" w:color="auto"/>
        <w:left w:val="none" w:sz="0" w:space="0" w:color="auto"/>
        <w:bottom w:val="none" w:sz="0" w:space="0" w:color="auto"/>
        <w:right w:val="none" w:sz="0" w:space="0" w:color="auto"/>
      </w:divBdr>
    </w:div>
    <w:div w:id="2067097853">
      <w:bodyDiv w:val="1"/>
      <w:marLeft w:val="0"/>
      <w:marRight w:val="0"/>
      <w:marTop w:val="0"/>
      <w:marBottom w:val="0"/>
      <w:divBdr>
        <w:top w:val="none" w:sz="0" w:space="0" w:color="auto"/>
        <w:left w:val="none" w:sz="0" w:space="0" w:color="auto"/>
        <w:bottom w:val="none" w:sz="0" w:space="0" w:color="auto"/>
        <w:right w:val="none" w:sz="0" w:space="0" w:color="auto"/>
      </w:divBdr>
    </w:div>
    <w:div w:id="2069568405">
      <w:bodyDiv w:val="1"/>
      <w:marLeft w:val="0"/>
      <w:marRight w:val="0"/>
      <w:marTop w:val="0"/>
      <w:marBottom w:val="0"/>
      <w:divBdr>
        <w:top w:val="none" w:sz="0" w:space="0" w:color="auto"/>
        <w:left w:val="none" w:sz="0" w:space="0" w:color="auto"/>
        <w:bottom w:val="none" w:sz="0" w:space="0" w:color="auto"/>
        <w:right w:val="none" w:sz="0" w:space="0" w:color="auto"/>
      </w:divBdr>
    </w:div>
    <w:div w:id="2076512356">
      <w:bodyDiv w:val="1"/>
      <w:marLeft w:val="0"/>
      <w:marRight w:val="0"/>
      <w:marTop w:val="0"/>
      <w:marBottom w:val="0"/>
      <w:divBdr>
        <w:top w:val="none" w:sz="0" w:space="0" w:color="auto"/>
        <w:left w:val="none" w:sz="0" w:space="0" w:color="auto"/>
        <w:bottom w:val="none" w:sz="0" w:space="0" w:color="auto"/>
        <w:right w:val="none" w:sz="0" w:space="0" w:color="auto"/>
      </w:divBdr>
      <w:divsChild>
        <w:div w:id="109016442">
          <w:marLeft w:val="0"/>
          <w:marRight w:val="0"/>
          <w:marTop w:val="0"/>
          <w:marBottom w:val="0"/>
          <w:divBdr>
            <w:top w:val="none" w:sz="0" w:space="0" w:color="auto"/>
            <w:left w:val="none" w:sz="0" w:space="0" w:color="auto"/>
            <w:bottom w:val="none" w:sz="0" w:space="0" w:color="auto"/>
            <w:right w:val="none" w:sz="0" w:space="0" w:color="auto"/>
          </w:divBdr>
          <w:divsChild>
            <w:div w:id="2054035828">
              <w:marLeft w:val="0"/>
              <w:marRight w:val="0"/>
              <w:marTop w:val="0"/>
              <w:marBottom w:val="0"/>
              <w:divBdr>
                <w:top w:val="none" w:sz="0" w:space="0" w:color="auto"/>
                <w:left w:val="none" w:sz="0" w:space="0" w:color="auto"/>
                <w:bottom w:val="none" w:sz="0" w:space="0" w:color="auto"/>
                <w:right w:val="none" w:sz="0" w:space="0" w:color="auto"/>
              </w:divBdr>
              <w:divsChild>
                <w:div w:id="1015964158">
                  <w:marLeft w:val="0"/>
                  <w:marRight w:val="0"/>
                  <w:marTop w:val="0"/>
                  <w:marBottom w:val="0"/>
                  <w:divBdr>
                    <w:top w:val="none" w:sz="0" w:space="0" w:color="auto"/>
                    <w:left w:val="none" w:sz="0" w:space="0" w:color="auto"/>
                    <w:bottom w:val="none" w:sz="0" w:space="0" w:color="auto"/>
                    <w:right w:val="none" w:sz="0" w:space="0" w:color="auto"/>
                  </w:divBdr>
                  <w:divsChild>
                    <w:div w:id="30146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574019">
      <w:bodyDiv w:val="1"/>
      <w:marLeft w:val="0"/>
      <w:marRight w:val="0"/>
      <w:marTop w:val="0"/>
      <w:marBottom w:val="0"/>
      <w:divBdr>
        <w:top w:val="none" w:sz="0" w:space="0" w:color="auto"/>
        <w:left w:val="none" w:sz="0" w:space="0" w:color="auto"/>
        <w:bottom w:val="none" w:sz="0" w:space="0" w:color="auto"/>
        <w:right w:val="none" w:sz="0" w:space="0" w:color="auto"/>
      </w:divBdr>
    </w:div>
    <w:div w:id="2091271289">
      <w:bodyDiv w:val="1"/>
      <w:marLeft w:val="0"/>
      <w:marRight w:val="0"/>
      <w:marTop w:val="0"/>
      <w:marBottom w:val="0"/>
      <w:divBdr>
        <w:top w:val="none" w:sz="0" w:space="0" w:color="auto"/>
        <w:left w:val="none" w:sz="0" w:space="0" w:color="auto"/>
        <w:bottom w:val="none" w:sz="0" w:space="0" w:color="auto"/>
        <w:right w:val="none" w:sz="0" w:space="0" w:color="auto"/>
      </w:divBdr>
      <w:divsChild>
        <w:div w:id="1547109396">
          <w:marLeft w:val="0"/>
          <w:marRight w:val="0"/>
          <w:marTop w:val="0"/>
          <w:marBottom w:val="0"/>
          <w:divBdr>
            <w:top w:val="none" w:sz="0" w:space="0" w:color="auto"/>
            <w:left w:val="none" w:sz="0" w:space="0" w:color="auto"/>
            <w:bottom w:val="none" w:sz="0" w:space="0" w:color="auto"/>
            <w:right w:val="none" w:sz="0" w:space="0" w:color="auto"/>
          </w:divBdr>
          <w:divsChild>
            <w:div w:id="1891530833">
              <w:marLeft w:val="0"/>
              <w:marRight w:val="0"/>
              <w:marTop w:val="0"/>
              <w:marBottom w:val="0"/>
              <w:divBdr>
                <w:top w:val="none" w:sz="0" w:space="0" w:color="auto"/>
                <w:left w:val="none" w:sz="0" w:space="0" w:color="auto"/>
                <w:bottom w:val="none" w:sz="0" w:space="0" w:color="auto"/>
                <w:right w:val="none" w:sz="0" w:space="0" w:color="auto"/>
              </w:divBdr>
              <w:divsChild>
                <w:div w:id="96103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291316">
      <w:bodyDiv w:val="1"/>
      <w:marLeft w:val="0"/>
      <w:marRight w:val="0"/>
      <w:marTop w:val="0"/>
      <w:marBottom w:val="0"/>
      <w:divBdr>
        <w:top w:val="none" w:sz="0" w:space="0" w:color="auto"/>
        <w:left w:val="none" w:sz="0" w:space="0" w:color="auto"/>
        <w:bottom w:val="none" w:sz="0" w:space="0" w:color="auto"/>
        <w:right w:val="none" w:sz="0" w:space="0" w:color="auto"/>
      </w:divBdr>
    </w:div>
    <w:div w:id="2112119779">
      <w:bodyDiv w:val="1"/>
      <w:marLeft w:val="0"/>
      <w:marRight w:val="0"/>
      <w:marTop w:val="0"/>
      <w:marBottom w:val="0"/>
      <w:divBdr>
        <w:top w:val="none" w:sz="0" w:space="0" w:color="auto"/>
        <w:left w:val="none" w:sz="0" w:space="0" w:color="auto"/>
        <w:bottom w:val="none" w:sz="0" w:space="0" w:color="auto"/>
        <w:right w:val="none" w:sz="0" w:space="0" w:color="auto"/>
      </w:divBdr>
    </w:div>
    <w:div w:id="2117552375">
      <w:bodyDiv w:val="1"/>
      <w:marLeft w:val="0"/>
      <w:marRight w:val="0"/>
      <w:marTop w:val="0"/>
      <w:marBottom w:val="0"/>
      <w:divBdr>
        <w:top w:val="none" w:sz="0" w:space="0" w:color="auto"/>
        <w:left w:val="none" w:sz="0" w:space="0" w:color="auto"/>
        <w:bottom w:val="none" w:sz="0" w:space="0" w:color="auto"/>
        <w:right w:val="none" w:sz="0" w:space="0" w:color="auto"/>
      </w:divBdr>
    </w:div>
    <w:div w:id="2118939827">
      <w:bodyDiv w:val="1"/>
      <w:marLeft w:val="0"/>
      <w:marRight w:val="0"/>
      <w:marTop w:val="0"/>
      <w:marBottom w:val="0"/>
      <w:divBdr>
        <w:top w:val="none" w:sz="0" w:space="0" w:color="auto"/>
        <w:left w:val="none" w:sz="0" w:space="0" w:color="auto"/>
        <w:bottom w:val="none" w:sz="0" w:space="0" w:color="auto"/>
        <w:right w:val="none" w:sz="0" w:space="0" w:color="auto"/>
      </w:divBdr>
      <w:divsChild>
        <w:div w:id="294146747">
          <w:marLeft w:val="0"/>
          <w:marRight w:val="0"/>
          <w:marTop w:val="0"/>
          <w:marBottom w:val="0"/>
          <w:divBdr>
            <w:top w:val="none" w:sz="0" w:space="0" w:color="auto"/>
            <w:left w:val="none" w:sz="0" w:space="0" w:color="auto"/>
            <w:bottom w:val="none" w:sz="0" w:space="0" w:color="auto"/>
            <w:right w:val="none" w:sz="0" w:space="0" w:color="auto"/>
          </w:divBdr>
          <w:divsChild>
            <w:div w:id="1801652762">
              <w:marLeft w:val="0"/>
              <w:marRight w:val="0"/>
              <w:marTop w:val="0"/>
              <w:marBottom w:val="0"/>
              <w:divBdr>
                <w:top w:val="none" w:sz="0" w:space="0" w:color="auto"/>
                <w:left w:val="none" w:sz="0" w:space="0" w:color="auto"/>
                <w:bottom w:val="none" w:sz="0" w:space="0" w:color="auto"/>
                <w:right w:val="none" w:sz="0" w:space="0" w:color="auto"/>
              </w:divBdr>
              <w:divsChild>
                <w:div w:id="365256613">
                  <w:marLeft w:val="0"/>
                  <w:marRight w:val="0"/>
                  <w:marTop w:val="0"/>
                  <w:marBottom w:val="0"/>
                  <w:divBdr>
                    <w:top w:val="none" w:sz="0" w:space="0" w:color="auto"/>
                    <w:left w:val="none" w:sz="0" w:space="0" w:color="auto"/>
                    <w:bottom w:val="none" w:sz="0" w:space="0" w:color="auto"/>
                    <w:right w:val="none" w:sz="0" w:space="0" w:color="auto"/>
                  </w:divBdr>
                  <w:divsChild>
                    <w:div w:id="95089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087161">
      <w:bodyDiv w:val="1"/>
      <w:marLeft w:val="0"/>
      <w:marRight w:val="0"/>
      <w:marTop w:val="0"/>
      <w:marBottom w:val="0"/>
      <w:divBdr>
        <w:top w:val="none" w:sz="0" w:space="0" w:color="auto"/>
        <w:left w:val="none" w:sz="0" w:space="0" w:color="auto"/>
        <w:bottom w:val="none" w:sz="0" w:space="0" w:color="auto"/>
        <w:right w:val="none" w:sz="0" w:space="0" w:color="auto"/>
      </w:divBdr>
    </w:div>
    <w:div w:id="2137209986">
      <w:bodyDiv w:val="1"/>
      <w:marLeft w:val="0"/>
      <w:marRight w:val="0"/>
      <w:marTop w:val="0"/>
      <w:marBottom w:val="0"/>
      <w:divBdr>
        <w:top w:val="none" w:sz="0" w:space="0" w:color="auto"/>
        <w:left w:val="none" w:sz="0" w:space="0" w:color="auto"/>
        <w:bottom w:val="none" w:sz="0" w:space="0" w:color="auto"/>
        <w:right w:val="none" w:sz="0" w:space="0" w:color="auto"/>
      </w:divBdr>
    </w:div>
    <w:div w:id="2144348198">
      <w:bodyDiv w:val="1"/>
      <w:marLeft w:val="0"/>
      <w:marRight w:val="0"/>
      <w:marTop w:val="0"/>
      <w:marBottom w:val="0"/>
      <w:divBdr>
        <w:top w:val="none" w:sz="0" w:space="0" w:color="auto"/>
        <w:left w:val="none" w:sz="0" w:space="0" w:color="auto"/>
        <w:bottom w:val="none" w:sz="0" w:space="0" w:color="auto"/>
        <w:right w:val="none" w:sz="0" w:space="0" w:color="auto"/>
      </w:divBdr>
    </w:div>
    <w:div w:id="214731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customXml" Target="ink/ink5.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customXml" Target="ink/ink1.xml"/><Relationship Id="rId85" Type="http://schemas.openxmlformats.org/officeDocument/2006/relationships/image" Target="media/image70.png"/><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600.png"/><Relationship Id="rId88" Type="http://schemas.openxmlformats.org/officeDocument/2006/relationships/image" Target="media/image73.png"/><Relationship Id="rId91" Type="http://schemas.openxmlformats.org/officeDocument/2006/relationships/customXml" Target="ink/ink3.xm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590.png"/><Relationship Id="rId86" Type="http://schemas.openxmlformats.org/officeDocument/2006/relationships/image" Target="media/image71.png"/><Relationship Id="rId94" Type="http://schemas.openxmlformats.org/officeDocument/2006/relationships/image" Target="media/image690.png"/><Relationship Id="rId99" Type="http://schemas.openxmlformats.org/officeDocument/2006/relationships/footer" Target="footer2.xml"/><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github.com/ankane/dexter"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6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customXml" Target="ink/ink2.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customXml" Target="ink/ink4.xml"/><Relationship Id="rId98" Type="http://schemas.openxmlformats.org/officeDocument/2006/relationships/footer" Target="footer1.xm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5T09:06:32.575"/>
    </inkml:context>
    <inkml:brush xml:id="br0">
      <inkml:brushProperty name="width" value="0.35" units="cm"/>
      <inkml:brushProperty name="height" value="0.35" units="cm"/>
      <inkml:brushProperty name="color" value="#FFFFFF"/>
    </inkml:brush>
  </inkml:definitions>
  <inkml:trace contextRef="#ctx0" brushRef="#br0">308 1924 24575,'0'36'0,"-4"4"0,-4-7 0,-1 4 0,-3 0 0,1-8 0,2 7 0,-1-17 0,5 3 0,0-9 0,4-3 0,-2 0 0,3-2 0,0-39 0,0 14 0,0-36 0,0 21 0,0 0 0,0-1 0,0 1 0,0 5 0,3-4 0,2 8 0,2-4 0,-3 5 0,3 4 0,-4 0 0,4 1 0,0-1 0,1-14 0,0 8 0,5-23 0,-4 17 0,4-18 0,-1 10 0,-2-5 0,2 5 0,-3-4 0,-1 8 0,0-3 0,0 10 0,0-4 0,-4 11 0,2-2 0,-5 12 0,2 1 0,-20 25 0,6 0 0,-19 22 0,5-4 0,-8 11 0,-4-2 0,-1 10 0,0-2 0,10-10 0,-8 9 0,13-11 0,-4 6 0,6-2 0,4-4 0,4-2 0,2-10 0,6 0 0,2-9 0,3-4 0,0-4 0,0-4 0,5 2 0,2-1 0,2 2 0,3-6 0,-5 3 0,3-3 0,-4 3 0,2 3 0,-1-2 0,2 1 0,-3-2 0,0 0 0,-3 3 0,4 10 0,-3 4 0,5 19 0,-5 4 0,0-1 0,0 3 0,-3-10 0,3-4 0,-4-3 0,3-13 0,-2 0 0,2-8 0,-3-1 0,12-42 0,11-18 0,-1 2 0,2-6-492,7-14 0,4-5 0,6-10 0,3-3 164,-10 20 0,2-3 0,1 0 0,2-8 0,1 0 0,1-2 0,2-1 0,1-1 0,-1-1 181,-10 14 1,-1-2 0,0 0 0,-1 4 146,3-4 0,-1 4 0,0-1-328,3-11 0,1 0 0,-4 8 35,-4 14 1,0 4-16,11-23 1,-2 4 307,7-8 983,0-9-492,-12 34 492,-14 21 0,-1 14 0,-11 13 0,3 4 0,-7 28 0,0-9-873,-21 37 0,-8 9-110,-10 10-492,0-1 0,-5 3 224,5-18 1,-1-1 267,-2 10 0,-2 1 0,-5 1 0,-1 1-492,-2 7 0,1 1 13,0-8 1,2-1 478,13-13 0,0-1-281,-6 3 1,2-4 280,-7 17 0,-6 1 0,12-17 983,17-20-564,8-9 564,4-10 0,8-5-948,31-36 1,14-19-36,20-15-328,-14 11 0,8-8 0,-4 4 8,-1 3 1,0 1 319,-2-1 0,4-4 0,-1 3 0,12-9 0,0 1 0,-14 9 0,0-2 0,1 2 0,21-14 0,-2 2 0,-7 0 0,-6 5-318,-15 19 0,-2 4 318,1-2 0,-4 2 0,7-9 0,12 3 0,-16 5 0,-9 15 983,-5 4 0,-10 7-11,-4 3-972,-5 3 0,-3 2 0,0 26 0,-21 15 0,-5 21 0,-29 20 0,-7-1-492,24-27 0,-2 3 325,-2-3 1,0 0 166,1 6 0,1 0 0,-2 0 0,0 0 0,5-4 0,1 1 0,-1 2 0,1-1 0,4-3 0,1-2-335,2 0 0,1 0 335,1 0 0,2 0 0,-1-1 0,1 1 0,1 1 0,2-2 0,-7 24 0,-2 7 0,11-29 0,-1 5 983,6-13-695,2-15 428,6-8-716,-2-7 0,3-4 0,19-41 0,-3 9 0,16-35 0,-10 23 0,3-4 0,-4 0 0,5-2 0,0-2 0,2-9 0,-6 10 0,5-12 0,-13 14 0,5 5 0,-10 3 0,1 13 0,-6 4 0,-12 7 0,-26 18 0,-18 15 0,10-2 0,-3 4-452,-1 2 0,-1 3 452,-7 3 0,0 0 0,-25 14-146,35-20 0,2-1 146,-12 6 0,-6 9 0,13-10 0,12-8 0,11-3 890,10-11-890,4 4 306,6-6-306,1 4 0,3 3 0,-3 1 0,-2 9 0,1 0 0,-3 6 0,3-1 0,-4 0 0,0-5 0,4 0 0,0-9 0,2-4 0,1-1 0,-2-6 0,3 2 0,29-55 0,8 1 0,-11 4 0,2-4-392,8-1 0,2 0 392,-9 6 0,1-2 0,10-10 0,-1 1 0,17-18-213,1-4 213,-13 30 0,-5-5 0,-4 16 0,-15 12 0,-6 12 775,-5 5-775,-3 3 222,-2 22-222,-2 9 0,-11 34 0,-12 6 0,-14 22-492,14-46 0,-2 0 472,1 3 1,-1 2 19,0 3 0,0-1-409,-15 29 409,16-33 0,1-3 0,-9 19 0,-5 4 0,11-18 0,7-14 0,6-11 983,4-12-964,3-2 411,5-46-430,12 2 0,6-15 0,3-6 0,25-35-492,-10 22 0,2-3 0,0 0 0,1-3 447,6-13 0,-1 1 45,-8 16 0,0 0 0,-3 8 0,2-3 0,-2 3 0,5-7 0,-2 4 0,3-7 0,-1 1-437,-1 4 0,-3 5 437,9-18-53,0-3 53,-5 21 0,-17 19 0,-6 16 983,-7 11-11,-2 9-972,-42 73 0,1-3-193,2-11 0,-4 6 193,2-1 0,0 1 0,1-5 0,-2 2-492,-8 15 0,-1 3 88,3-2 0,0-2 404,-3-1 0,2-2-345,13-17 1,2-1 344,-2 4 0,2-3 0,-4 16 0,-1 10 983,9-22-789,10-16 789,4-13-63,6-10-103,3-6-817,11-5 0,6-3 0,16-3 0,17-13 0,10-10 0,20-20-492,-21 7 0,3-5 57,-2-3 0,1-5 107,-9 8 0,2-3 0,-2-2 0,-3 1 0,-2-3 0,-1-1 117,3-7 0,-2-3 0,-1 4-281,11-13 0,-2 0 245,-14 13 0,-1-2 1,-2 2 246,7-10 0,-3 3 0,-5 7 0,-1 0-253,2-8 0,-3 3 253,3-9 983,4-7-593,-13 24 593,-13 23 0,-5 11 0,-5 11 0,-17 37 0,-13 5-586,-27 47-397,11-26 0,-2 3-492,-1 4 0,-2 4 164,5-10 0,-3 2 0,2 1 150,3-2 0,2 1 0,-3 0 178,-6 8 0,-3 2 0,3-4 0,-4 15 0,2 0 0,8-15 0,-1 2 0,3-3 0,-1 8 0,1-1 0,-6 14 0,2-3-478,12-23 1,1-2 477,1 3 0,1-4 0,-4 12 0,-5 4 0,15-22 0,4-17 983,9-14 0,3-6 0,1-12-475,7-32-508,16-13 0,3-36 0,19-7-492,-19 39 0,0-1 337,5-12 1,0 0 154,3 1 0,0-1 0,3-10 0,-2-1 0,-3 8 0,-1 2 0,-4 10 0,-1 1-169,0-2 1,-1 2 168,14-23 0,1-4 0,-7 15 0,-9 19 0,-8 11 0,-2 11 0,-5 8 983,1 7-697,-30 33 75,3 2-361,-33 32 0,3-4 0,-8 6 0,-6 1 0,17-12 0,-6 3 0,15-16 0,-1 4 0,4-11 0,15-7 0,2-9 0,11-5 0,1-4 0,22-34 0,10 0 0,25-37 0,7 7 0,12-7 0,-17 13 0,13 1 0,-18 10 0,5 6 0,-3 2 0,-16 13 0,-2 7 0,-17 6 0,1 4 0,-9 3 0,3 0 0,-7 19 0,0 24 0,-3 24 0,-5-5 0,-3 3-492,3-15 0,-3 3 164,-5 16 0,-3 9 0,1-8 296,1-9 1,0 0 31,-2 11 0,-2 9 0,1-7 0,0 1 0,1-2 0,-6 24 0,1-3 0,7-30 0,1-3-206,-3 8 0,2-6 206,-1 4 0,-2 6 0,4-23 0,8-21 0,2-11 983,3-9 0,11-46-506,11-4-477,9-54 0,-7 51 0,2-4-492,1-24 0,0-4 19,5 2 1,1-3 144,-10 9 0,-1-4 0,1 0 0,1 2 0,1 0 0,-3 2-118,5-22 1,-2 0 117,-6 25 0,-1 0 0,1 2-82,4-16 0,-1 5 72,-6 12 1,1 1 337,4-11 0,0 5 0,0-2 983,2-17-592,-10 30 592,-5 20 0,0 10 0,-4 21 0,-21 64-17,-9 5-966,0 7 0,-4 8-358,2-10 0,-2 0 358,-2 0 0,-2 1 0,-2 11 0,-2-1 0,1-9 0,1-2 0,6-10 0,1-1-372,-5 8 0,1-3 372,-5 11-45,-11 10 45,19-25 0,7-19 0,12-20 983,7-7-327,55-63-656,9-13-492,3-4 0,4-4 440,-21 19 0,1-2 52,-3 5 0,4-3 0,-3 2 0,6-8 0,0 1 0,16-14 0,-2 2 0,-23 23 0,-1 2-161,7-4 1,-4 5 160,3-4 0,14-10 0,-23 20 0,-9 15 0,-14 8 983,-6 11-101,-49 69-882,0 0-492,-5 1 0,-3 5 470,17-22 0,1 1 22,-14 16 0,-1 2 0,9-8 0,0 1-492,-9 13 0,0 0 65,2-4 0,0-1 427,3-1 0,3-4-216,9-19 0,2-2 216,-3 4 0,3-2 0,-3 6 0,0 2 983,12-20-705,6-12 705,7-12-39,34-51-944,1-2 0,16-21 0,6-9-492,-13 13 0,2-1 314,9-9 0,1-1 178,0-3 0,-3 1 0,-6 13 0,-1 1 0,9-13 0,-1 3-432,-15 20 0,-2 3 432,6-5 0,-2 3 0,5-8 0,4-6 0,-15 21 0,-10 13 983,-7 13-197,-4 6 164,-36 49-950,-10 10 0,-1 0 0,-2 5-492,5-8 0,1 1 440,-6 6 0,0 0 52,1 3 0,2-3 0,-18 28-238,21-32 1,-1-3 237,-1 7 0,-4 2 0,11-12 0,12-22 0,8-4 0,28-52 0,15-25 0,6 1 0,6-8-328,3-11 0,6-9 0,0 1 0,-6 13 0,-1 2 0,-1 0 14,-1-1 0,-1 0 0,-4 3-178,7-8 0,-3 2 315,-2-3 1,-1 1 176,-3 6 0,0 1-403,-1 2 1,-1 3 402,-7 7 0,-1 6 0,11-13 0,-16 17 983,-9 23 0,-15 16 0,-29 37 0,-23 42-492,4-14 1,-5 7-820,11-11 0,-1 4 0,-1 2 76,-7 6 1,-1 2 0,2-2 251,8-9 0,1-2 0,0 2-328,-8 10 0,-1 4 0,3-4-164,-6 14 0,3-2 0,2-6 0,1-1 140,-1 3 0,4-4 352,-9 15-114,23-38 0,1-3 114,-9 19 983,13-17 0,13-23 0,7-9 0,1-5 0,48-38 0,9-8-492,6-8 1,7-8-984,-1-2 0,-2-1 196,-1 1 0,-2 0 296,-2 3 0,-2 0-492,-8 7 0,-1 1 472,-6 5 1,-1 0 19,9-4 0,-3 1 0,19-23 0,-14 19 0,-21 16 0,-17 15 983,-4 8-61,-40 74-922,-16 8-492,1 3 0,-5 6 212,-4 0 0,-1-1 280,6-10 0,1 2 0,9-15 0,0 1 0,3-4-492,1-7 0,1 0 409,-11 17 1,1-1 82,15-22 0,1-3-4,0 2 0,1-1 4,-14 24 0,14-25 0,14-16 983,6-12 0,54-54-444,16-19-539,-18 12 0,2-4 181,9-6 0,-4 0-181,-21 16 0,-1 2 0,12-9 0,-2 3 9,7-16-9,5-1 0,-14 16 0,-15 13 0,-8 13 0,-11 8 960,-12 9-960,-14 13 0,-14 11 0,-15 13 0,-3 6 0,2-9 0,-6 7 0,10-2 0,-9 0 0,7 7 0,5-14 0,14-2 0,9-10 0,12-7 0,4-10 0,18-43 0,13-9 0,8-8-492,2-5 0,3-5 164,1-2 0,5-6 0,-2 6-108,3 1 1,0 0 435,-7 4 0,1-6 0,-4 9-492,-3 14 0,-2 1 403,13-25 1,-2 2 88,-14 28 0,-2 3 0,2-5 0,-1 3 0,9-17 0,-14 23 0,-10 18 983,-3 12 0,-21 71-298,-5-7-685,-3 10 0,-6 7 11,-1-13 1,-1-1-12,1-1 0,-1 3 0,-9 12 0,-1 1 0,2-7 0,2-3 0,5-5 0,0 0 0,-8 11 0,1-3-299,-1 5 299,15-27 0,1-1 0,-8 9 0,13-18 0,9-17 0,11-11 0,41-36 0,25-32 0,-13 13 0,6-5-298,-15 7 1,2-3 0,-2 2 297,12-12 0,-1 1 0,0 1 0,-3 1-345,-10 7 1,-1 3 344,-7 9 0,0 0-139,5-4 0,-2 1 139,23-19 0,-23 17 0,-12 17 983,-17 11 0,-2 7 0,-41 37-777,4 5-206,-6 1 0,-3 3-510,-28 31 510,23-25 0,0-2 0,-19 19 0,20-19 0,3-2 0,-7 5 0,-6 11 0,14-21 0,16-12 0,7-9 0,10-5 0,45-48 0,17-22 0,-21 21 0,3-3 45,12-15 0,-4 1-45,3-4 0,-14 17 0,-1 1 0,9-11 0,-7 9 0,-7 5 0,-12 20 0,-9 8 0,-3 7 749,-28 38-749,3 2 0,-16 15 0,-3 4-982,-5 25 982,3-15 0,-3 3 0,6-11 0,3-3 0,5-6 0,0 0 0,-11 10 0,1-3 0,-1 15 0,-14 6 0,23-23 0,8-19 0,14-14 0,5-7 0,8-10 0,39-37 0,-10 1 0,4-5-492,19-20 0,6-8 206,-11 10 1,2-3 0,1-1 285,3-4 0,2-1 0,-3 3 0,-6 6 0,-2 2 0,-1 1 0,14-14 0,-5 3-492,-10 11 0,-4 3 445,-8 12 0,-1 2 47,3-6 0,-1 1 0,15-15 0,-26 26 0,-9 10 983,-21 25 0,-23 23-299,-20 25-684,13-17 0,-2 1 0,2 3 0,1-1 0,-24 20 0,-4 9 0,23-25 983,-9 1-716,21-11-267,4-13 0,15-6 0,2-4 0,34-29 0,0 0 0,39-30 0,-26 12 0,15-8 0,-23 14 0,2 1 0,-7 9 0,-12 6 0,-3 8 0,-39 34 0,-9 15 0,-1-3 0,-2 3-386,2 1 1,1 1 385,-4 1 0,3-2 0,-15 28-72,-5-5 72,23-19 0,-1 4 0,9-16 0,12-7 0,6-14 769,4-4-769,3-4 74,15-3-74,-5 0 0,9-3 0,-10 0 0,-3 0 0,-14 20 0,-10 12 0,-20 22 0,-9 12 0,-5 2-426,22-27 1,-1 2 425,0 0 0,-1 0 0,-3 1 0,0 0 0,-2 4 0,2-2-29,-18 15 29,-1 12 0,18-30 0,-2 4 0,11-12 0,7-11 0,10-10 0,40-49 0,19-22 0,-16 22 0,5-6-246,11-15 0,10-15 0,4-5 0,-3 4 0,-5 10 0,0 2 0,0 0 0,0-2 0,4-6 0,-1-3 0,1 0 0,2-1 49,-7 10 0,2-3 1,0 1-1,-2 3 0,-5 6-131,1-1 0,-6 7 0,4-5 82,6-6 0,5-6 0,-2 2 0,-7 10-246,-5 5 0,-1 3 164,4-5 0,5-4 0,-7 5-233,19-25 423,-23 30 0,-1 2 138,10-10 983,-19 17 0,-12 20 0,-11 7 0,-8 6 0,-45 51 0,-6 6-492,-3 5 1,-5 6-1,4-5 1,1-1-466,4-3 0,-1 1-518,-11 13 0,0 2 0,10-11 0,-1 2 443,10-11 1,-2 2-1,0-2 49,-21 25 0,1-3 0,5-7 0,2-4-334,15-14 0,1-4 334,1-4 0,3-4 0,-9 13 0,0 0 983,15-18-540,15-9 540,9-13 0,4-1 0,51-43-903,7-10-80,-6 1 0,5-6-492,9-4 0,-1 0 186,-13 8 0,0 0 306,22-16 0,0 0 0,-18 15 0,-2 1 0,-2 0 0,-1 1-209,1-1 0,-4 2 209,13-10 0,-1-3 0,-16 20 0,-17 15 0,-9 6 983,-14 12-406,-29 23-123,-7 8-454,-22 26 0,1 4 0,15-9 0,-12 5 0,13-7 0,-2-3 0,4 1 0,9-15 0,8-2 0,6-12 0,8-3 0,2-7 0,4 0 0,19-27 0,-1-2 0,28-30 0,-16 13 0,11-1 0,-8 1 0,-5 10 0,2-4 0,-17 16 0,5 2 0,-10 7 0,-33 48 0,-2-5 0,-22 30 0,9-13 0,8-10 0,1 0 0,6-7 0,10-6 0,6-13 0,6-2 0,58-43 0,8-7 0,-12 5 0,2-2-233,2-1 1,-4 1 232,16-14 0,-23 21 0,0 0 0,13-12 0,-1 4 0,-15 8 0,-16 10 0,-10 10 0,-10 7 0,-19 21 465,-12 3-465,-17 28 0,-9-7 0,2 13 0,3-14 0,-6 15 0,5-14 0,-21 24 0,24-28 0,-8 18 0,23-28 0,-5 9 0,11-11 0,1-5 0,14-10 0,0-4 0,7-4 0,31-36 0,1 7 0,5-11 0,3-5 0,28-21 0,-1-1 0,5-6 0,-19 21 0,0-4 0,-13 9 0,-12 16 0,-10 6 0,-5 10 0,-12 5 0,-32 24 0,5 2 0,-31 22 0,24-13 0,-10 11 0,9-10 0,-5 15 0,7-11 0,4-1 0,2-6 0,9-6 0,5-7 0,8-3 0,4-7 0,39-19 0,15-20 0,28-10-476,-33 7 1,1-1 475,-1 6 0,-1 2 0,29-28-159,-31 27 1,-1 2 158,6-6 0,6-4 0,-15 11 0,-14 8 0,-7 10 935,-9 3-935,-44 45 333,5-7-333,-37 34 0,17-11 0,-7 8-536,-1 1 536,-2 11 0,-3-10 0,21-10 0,-12 0 0,20-14 0,-3 2 0,11-8 0,6-12 0,9-5 536,2-8-536,5-1 0,20-29 0,5-3 0,23-28 0,0-2 0,6-2 0,-11 11 0,8-8 0,-14 15 0,4-1 0,-12 5 0,-6 14 0,-9 5 0,0 4 0,-4 7 0,-24 20 0,9-7 0,-25 22 0,15-13 0,-1 4 0,-3 1 0,7-2 0,-7 2 0,10-1 0,-4-4 0,9-2 0,1-7 0,4 3 0,3-6 0,0 2 0,0 2 0,0-3 0,0 6 0,-3 0 0,-1 1 0,0 6 0,-2-7 0,2 8 0,0-11 0,1 2 0,3-7 0,24-16 0,-8 3 0,17-10 0,-12 6 0,-6 5 0,2-1 0,-4 3 0,-2-2 0,-2 5 0,0-1 0,0 2 0,3-3 0,5 2 0,6-9 0,0 5 0,8-7 0,-4 5 0,1 2 0,-5 2 0,-6 0 0,-7 2 0,-1-2 0,-33 11 0,17-6 0,-24 7 0,28-12 0,0 0 0,3-11 0,0 2 0,0-7 0,0 6 0,0-1 0,0 1 0,0-1 0,3 1 0,1-9 0,4-2 0,3-8 0,2 0 0,3 0 0,-4 0 0,3 4 0,-7 2 0,3 7 0,-4 2 0,-3 7 0,-1 1 0,-3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07:56:00.956"/>
    </inkml:context>
    <inkml:brush xml:id="br0">
      <inkml:brushProperty name="width" value="0.35" units="cm"/>
      <inkml:brushProperty name="height" value="0.35" units="cm"/>
      <inkml:brushProperty name="color" value="#FFFFFF"/>
    </inkml:brush>
  </inkml:definitions>
  <inkml:trace contextRef="#ctx0" brushRef="#br0">631 2414 24575,'0'-43'0,"0"-1"0,0-18 0,0-4 0,0-27 0,0 43 0,0-2 0,-2-1 0,0 2 0,-3-33 0,1 20 0,0 27 0,1 13 0,2 2 0,-4 12 0,2 4 0,-12 14 0,2 14 0,-19 32 0,-7 23-492,9-22 0,-1 5 104,-2 11 0,0 2 388,1-9 0,1 2 0,-8 22 0,3 0 0,8-18 0,2-3 0,-1-3 0,1-1-259,2 1 1,2-6 258,0 10 0,-8 4 0,16-22 0,2-21 0,8-8 983,1-10-255,20-39-162,12-18-566,7-29 0,-8 24 0,1-2-492,-5 3 0,0-1 333,4-13 1,2-4 158,2-4 0,0-1-492,-5 2 0,-1 0 154,1-5 1,-1 0 337,-6 9 0,-3 4-288,7-31 288,-3-2 0,-10 29 0,3-4 0,-4 3 0,-1 22 983,-1 8-797,-3 12 797,-2 11-224,-3 1-422,-17 37-337,1-3 0,-26 27 0,9-7 0,-14 4 0,-2 4 0,-8 7 0,13-15 0,-10 14 0,17-22 0,-1 5 0,4-7 0,15-10 0,1-2 0,8-8 0,3-1 0,13-52 0,8 9 0,16-57 0,12 7 0,-10 29 0,0-2 0,-1-1 0,0 2 0,-3 13 0,0 2 0,18-30 0,-20 35 0,16-15 0,-14 14 0,3 2 0,-13 20 0,-5 9 0,1 3 0,3 3 0,-3 3 0,6 22 0,1 31 0,-2 12 0,-3-3 0,-3 4-328,2 3 0,0 6 0,-3-2-164,0 21 0,-3-1 160,-2-9 1,0 1 331,-3 11 0,-1-1-492,1-14 0,-2-4 348,-2-12 0,0-1 144,3 5 0,-1-5 0,0 2 0,3 17 0,-1-34 0,-1-18 983,2-16 0,0-8 0,-1-7-29,8-19-954,-3-9 0,6-36 0,-7 14 0,1-6-492,0-12 0,2-5 0,2-24 0,2-5 164,-3 28 0,1-2 0,-1-2 0,0-8 0,-2-3 0,2 0 0,1-4 0,1-2 0,-2 5 204,-3 12 1,-1 3 0,-1 1-369,4-24 0,0 4 319,-2 12 1,1 5 172,-4 14 0,1 1-92,3-8 0,-1 3 92,1-18 983,-1 25-437,-4 25 437,-1 12 0,-4 7 0,0 46 0,0 27-492,0-10 1,0 3-749,0 2 0,0 2 257,0 5 0,0 2 0,0 0 0,0 2-492,0 4 0,0 1 300,-3 4 0,0-4 192,-2 26-196,-1-40 1,0-4 195,-3 9 0,-1 10 0,1-22 795,4-12-795,-2-15 983,6-1-569,-2-12 26,3 3-440,0-6 0,0 5 0,8-50 0,4-4 0,2-40 0,7-9-621,-9 3 621,-4 39 0,0-2 0,-2 0 0,-1 0 0,-1 0 0,-1 1 0,2-1 0,0 0 0,-5-1 0,1 2 0,8-26 0,-8-5 0,7 29 0,-3-4 0,3 12 0,-3 15 621,1 11-621,-5 8-110,-4 34 1,-4 40 0,-3 32 0,-2 22-1,-2 13 1,0 2 0,0-6 0,2-16-1,3-26-218,-1 9 0,1-17 0,-1 17 229,1-19 1,-1 18 0,-2 11-1,0 8 1,-1 3 0,1-4-1,0-6 1,2-13 0,2-17-1,3-21-885,-1 17 0,1-20 0,5-23 104,0-9 880,0-10 0,22-40 0,22-47 0,7-16 0,-9 13 0,-13 18 0,-4 5 0,5-9 196,10-11 1,7-12-1,3-5 1,-3 3 0,-9 12 130,-7 6 1,-7 7 0,1 0-143,5-12 1,1-1-1,-1 4-677,2-13 0,-2 3 208,-4 8 1,-1 1 283,4-5 0,-2 6-308,2-8 308,-12 32 0,1 2 0,5-10 0,-9 16 0,-3 21 983,-4 9 0,-4 12 0,0 42 0,-8 13-492,0-3 1,-2 3 283,-9 36-1267,-4-2 0,-2 2 307,9-38 0,1 1 185,-10 44 0,1 2 0,6-39 0,1-2-242,4-1 1,0-1 241,-4 3 0,0-3 0,-2 19 0,-1 6 0,3-22 0,5-15 0,5-19 983,-2-6-227,5-8-756,-2-74 0,9-21-492,-2 6 0,0-6 346,0 13 1,-1 0 145,1-15 0,-2 0 0,-1 12 0,-2-2-492,1-18 0,0-1 0,0 3 0,0 4 452,0 13 1,0 3-306,1-1 0,-2 5 345,-3-20-12,-6 2 12,0 24 983,-3 23-428,5 12 428,2 14 0,-1 5 0,1 6-933,-12 6-34,-1 24-16,-17 12 0,-6 33 0,-8 5-412,22-32 0,0 0 412,-1 2 0,1-3 0,-10 20 0,-7 7 0,21-25 0,-4 6 0,7-13 0,8-11 0,6-11 824,4-7-824,3 0 0,15-4 0,-2-3 0,24 0 0,-3-3 0,9-8 0,2-10 0,6-12 0,-1-17 0,10-6 0,-7-14 0,-11 16 0,2-19 0,-16 27 0,3-10 0,-6 19 0,-14 12 0,-1 8 0,-3 7 0,-1 4 0,-3 63 0,0 16 0,-3-1 0,0 5-492,0-13 0,0 1 21,-2 24 1,-3 1 470,-1-14 0,-2-2 0,2-6 0,-2-1-492,-4 7 0,0-4 459,5-22 1,1-2-73,-5 8 1,0-1 104,-1 31 0,-2-24 0,5-23 983,5-8-172,-2-17 172,5-2-821,-2-7 82,3-70-244,6-11 0,2-2 0,4-9-492,5-3 0,3-5 164,-5 19 0,0-2 0,3-1 0,3-3 0,3-1 0,-1-1 0,-3-11 0,-1-1 0,2 5 0,0 21 0,1 5 0,-1 0-164,4-27 0,-1 6 0,0 20 0,-1 6 245,-5 9 1,-1 1 229,3-4 0,-1 2 17,7-21 983,-7 30 0,-8 15 0,-4 20 0,-1 1 0,-3 36 0,0 23-492,-3-1 1,0 7-984,1 20 0,-2 7 164,-5-12 0,-3 4 0,1 3 0,1 12 0,1 3 0,-3 3 82,0-19 0,-2 1 0,-1 1 0,2 1 0,0 6 0,1 2 0,0-3 0,0-3-82,-2 5 0,0-4 0,1 1 0,1 15 0,0 1 0,1-12-164,-1-21 0,0-3 0,-2 31 0,1-3 388,4-43 1,0-3 594,-1 6 1,1-3 339,-3 14 152,8-28 0,-2-19 0,3-5 0,4-71 0,19-8-492,-4-7 1,3-9-973,7 0 1,3-2 480,-8 17 0,1-3 0,-1-1 0,2-6 0,-1-2 0,0 3 0,7-17 0,0 1 0,-5 16 0,2-2 0,-3 8-492,-3 11 0,-1 2 415,12-27 1,-1 0 76,-15 29 0,-1 2 0,4-1 0,-2 1 0,4-29 0,-2 31 0,-12 21 0,2 11 983,-8 22 0,-8 21 0,-11 22 0,-9 24-958,3-24 1,-1 2-518,-1 4 0,-2 2 362,-5 11 0,-2 3-362,0-1 0,1 1 196,-1 3 1,0 1 295,0-4 0,1-1 0,2-5 0,3-2-260,-10 31 260,2-3 0,15-29 0,-5 3 0,7-19 983,9-11-841,3-11 841,5-8-314,-2-4-669,32-66 0,14-20-492,-5-6 0,3-6 117,-8 18 0,0-2 47,-4 6 0,1-4 0,-2 3-164,4-10 0,-2 3 311,1 3 0,0-1-213,1 0 1,-2 6 393,5-17-124,-12 34 0,-1 1 124,3-17 983,-3 20-301,-10 17 301,-2 17 0,-4 2 0,-2 45-528,-2 15-455,-1 0 0,-2 7-492,1 16 0,0 4 208,0 8 1,0 2 283,0-7 0,0 3 0,0 13 0,0 0 0,0-17 0,0-4 0,0-5 0,0 0-383,0 6 1,0-4 382,0 11-16,0-32 0,0-2 16,0 10 0,0-16 0,0-21 983,0-9-165,0-5 23,11-49-841,0 6 0,15-53 0,1 7-610,1-13 610,-12 42 0,1 0 0,-2-3 0,-1-1 0,1 2 0,-1 2 0,9-33-146,-3-3 146,-10 33 0,5-9 0,-7 19 0,-3 15 0,2 8 643,-7 11-643,-17 55 151,0-10-151,-14 42 0,5-22 0,2-5 0,-4 6 0,5-6 0,1-1 0,5-10 0,4-6 0,2-11 0,4-4 0,4-8 0,0-1 0,3-45 0,0-32 0,8 4 0,2-7-492,2-12 0,0-6 164,0 19 0,1-2 0,0-1 0,2-11 0,1-2 0,-1-1 0,-3-4 0,-1-2 0,1 4 0,0 11 0,2 2 0,-3-1 0,-1-10 0,-3-2 0,1 11-164,1 16 0,-1 3 0,2-34 0,0 4-4,2 4 1479,4-11-140,-10 38 140,-2 23 0,-4 17 0,0 66 0,0 34-492,0-14 1,0 8-984,0 16 0,0 6 362,0-27 0,0 3 1,0 2-199,0 12 0,0 2 0,0 3 82,0-17 0,0 2 0,0 0 0,0 1 0,0 2 0,0 0 0,0 1 0,0 0 0,0 3 0,0 2 0,0-1 0,0-5-82,0 5 0,0-4 0,0 1 0,0 13 0,0 1 0,0-11-164,0-20 0,0-4 277,0 32 1,0-4 214,0 1 491,0-38 1,0-4 491,0 11 0,0-15 0,0-23 0,0-8 0,3-7 0,8-29 0,6-9 0,10-31 0,8-9-496,-2-14-979,-12 38 0,1-1 452,-1-6 1,-1-1 39,1-1 0,0 0 0,2-3 0,0-2 0,-6 1 0,-2 1 0,3 2 0,-2 2 0,1-29 0,-2 3 0,-6 29 0,1 1 0,-2 12 0,-1 17 983,-3 8-903,-1 4-80,-7 55 0,-13 9 0,5 4 0,-1 5-492,-1-10 0,-1 0 430,-4 17 0,1 4-430,1-3 0,1 1 95,-5 9 1,2-1 396,5-14 0,0-2-206,-1 4 1,1-5 205,-2 13 0,-1 9 0,4-33 982,8-14-982,1-15 983,4-9-131,19-50-373,5-17-479,14-31 0,-16 27 0,1 0-430,-3 7 0,0 0 430,4-10 0,0 0 0,15-29-290,-2-1 290,-12 31 0,2-4 0,-12 19 0,1 15 0,-9 7 848,-1 12-848,-2 39 302,-6 8-302,-9 51 0,-6 7-492,5-36 0,0 3 245,-1 2 1,1 2 246,-1 4 0,1-1-274,-2 27 274,3-42 0,1-4 0,3 10 0,-3 5 0,2-20 0,7-13 0,-2-17 983,3-2-510,-13-69-473,-8-26 0,4 2 0,-2-8-328,3 25 0,-1-2 0,0-2 0,-1-9 0,0-2 0,0 3-70,-8-18 0,2 3-94,5 7 0,1 3 358,0 16 1,2 4-102,-3-31 235,6 39 0,-2 2 0,-4-15 0,5 19 0,2 18 983,6 17 0,0 5 0,-10 23 0,3 2-370,-8 11-613,2-3 0,2 0 0,-5-6 0,2 6 0,1-15 0,1 2 0,8-7 0,-3-1 0,3-2 0,-7-1 0,-1-3 0,-10-12 0,-6-7 0,-9-19 0,6 5 0,-11-25 0,24 25 0,-20-41 0,23 20 0,0-23 0,12 7 0,9 0 0,0 17 0,0-1 0,4 16 0,3 4 0,10 2 0,-2 13 0,3 4 0,-1 5 0,11 6 0,6 1 0,9 3 0,12 0 0,4 0 0,11 0 0,-12 4 0,9 6 0,-15 0 0,4 7 0,-7-7 0,-15 6 0,-2-8 0,-10 3 0,-4-1 0,-4-2 0,-5 1 0,-2-3 0,-1 0 0,2 3 0,-1-2 0,2 1 0,-3-2 0,0 3 0,3 1 0,2 4 0,2-1 0,1 1 0,3 0 0,-3-1 0,7 2 0,2 0 0,5-3 0,0 2 0,3-5 0,-4 6 0,5-3 0,2 9 0,9 1 0,-1 9 0,3 1 0,2 14 0,-4 3 0,9 17 0,-1 2-644,4 14 644,-1-6 0,-12-8 0,-2 1 0,-13-23 0,-4 5 0,-3-14 0,-7-10 0,-2-4 644,-5-9-644,1-5 0,-4-3 0,-4-29 0,1 13 0,-7-28 0,4 27 0,-1-5 0,1 9 0,0-3 0,0 2 0,-9 4 0,1-5 0,-9 5 0,6 1 0,-7-4 0,2 3 0,1 0 0,-3-3 0,7 3 0,0-2 0,4-1 0,1 4 0,-1-2 0,0 4 0,2-2 0,-8 3 0,4 0 0,-12 0 0,10 0 0,-8 0 0,8 3 0,-3 1 0,3 3 0,4-1 0,1 0 0,3-2 0,0 4 0,0-2 0,-1 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11:53:43.225"/>
    </inkml:context>
    <inkml:brush xml:id="br0">
      <inkml:brushProperty name="width" value="0.35" units="cm"/>
      <inkml:brushProperty name="height" value="0.35" units="cm"/>
      <inkml:brushProperty name="color" value="#FFFFFF"/>
    </inkml:brush>
  </inkml:definitions>
  <inkml:trace contextRef="#ctx0" brushRef="#br0">892 2414 24575,'0'-43'0,"0"0"0,0-19 0,0-5 0,0-25 0,0 41 0,0-1 0,-2 0 0,-1 0 0,-4-31 0,1 18 0,0 28 0,2 13 0,3 3 0,-7 10 0,4 5 0,-17 15 0,3 13 0,-27 32 0,-11 22-492,14-21 0,-2 5 104,-3 11 0,0 2 388,3-8 0,-1 0 0,-9 23 0,2 0 0,13-18 0,2-2 0,0-5 0,-1 0-259,4 1 1,4-6 258,-2 10 0,-10 4 0,22-22 0,3-21 0,11-8 983,2-10-255,28-39-162,17-18-566,11-29 0,-13 24 0,1-2-492,-5 3 0,-1-1 333,6-13 1,1-4 158,5-4 0,-1-1-492,-7 2 0,-2 0 154,3-5 1,-2 1 337,-9 8 0,-3 3-288,8-30 288,-4-2 0,-13 30 0,5-6 0,-7 3 0,-2 24 983,0 7-797,-6 11 797,-1 12-224,-5 2-422,-25 36-337,2-4 0,-35 28 0,11-7 0,-20 4 0,-2 5 0,-11 7 0,17-16 0,-12 13 0,22-20 0,-1 4 0,6-7 0,21-11 0,1-1 0,12-8 0,4 0 0,18-54 0,13 10 0,22-56 0,16 5 0,-15 30 0,3-2 0,-4-1 0,0 2 0,-3 12 0,0 3 0,25-30 0,-28 36 0,22-17 0,-20 16 0,5 1 0,-18 20 0,-7 8 0,0 4 0,5 3 0,-3 3 0,6 23 0,3 29 0,-2 14 0,-7-5 0,-2 6-328,2 1 0,0 7 0,-3-1-164,-2 21 0,-3-3 160,-3-7 1,-1-1 331,-3 12 0,-1-1-492,0-14 0,-2-4 348,-3-12 0,0-1 144,4 5 0,0-5 0,-2 2 0,5 17 0,-2-34 0,1-18 983,0-16 0,2-8 0,-4-7-29,14-20-954,-5-7 0,8-37 0,-9 14 0,-1-6-492,3-12 0,1-5 0,4-24 0,2-5 164,-4 28 0,1-2 0,-1-2 0,-1-8 0,0-3 0,0 0 0,2-4 0,2-1 0,-2 3 204,-6 13 1,-1 2 0,0 3-369,4-25 0,0 4 319,-1 12 1,-1 4 172,-4 16 0,1 0-92,3-8 0,0 3 92,1-18 983,0 25-437,-8 24 437,-1 14 0,-5 6 0,0 46 0,0 27-492,0-11 1,0 5-749,0 1 0,0 1 257,0 7 0,0 0 0,0 2 0,0 0-492,1 5 0,-2 1 300,-2 4 0,-2-3 192,-2 24-196,-1-39 1,-1-2 195,-4 6 0,-1 12 0,1-23 795,6-13-795,-2-13 983,8-3-569,-3-10 26,4 1-440,0-5 0,0 5 0,11-49 0,5-6 0,4-39 0,10-9-621,-14 4 621,-4 37 0,0-2 0,-4 2 0,0-1 0,-4 0 0,0 0 0,4 0 0,-1 0 0,-7 0 0,1 1 0,12-26 0,-12-5 0,11 29 0,-5-5 0,5 13 0,-6 16 621,3 9-621,-8 10-110,-5 32 1,-5 42 0,-6 31 0,-3 22-1,-1 12 1,-1 4 0,1-7 0,2-16-1,4-26-218,-1 9 0,2-17 0,-3 18 229,3-20 1,-3 17 0,-1 12-1,-2 8 1,0 3 0,1-4-1,0-6 1,3-13 0,3-17-1,3-21-885,-1 17 0,3-20 0,6-23 104,0-9 880,0-10 0,31-40 0,32-47 0,9-17 0,-13 14 0,-18 19 0,-5 4 0,6-9 196,14-11 1,11-12-1,3-5 1,-3 3 0,-13 12 130,-11 6 1,-9 8 0,1-2-143,8-11 1,1-1-1,-2 4-677,4-14 0,-4 5 208,-6 7 1,0 1 283,5-5 0,-3 5-308,3-7 308,-16 32 0,-1 2 0,9-9 0,-13 14 0,-5 23 983,-5 8 0,-5 12 0,-1 41 0,-11 14-492,0-2 1,-2 2 283,-15 36-1267,-4-2 0,-3 1 307,13-36 0,0 0 185,-12 44 0,0 1 0,8-36 0,2-5-242,6 0 1,0-1 241,-6 3 0,0-2 0,-2 18 0,-2 5 0,4-21 0,8-15 0,6-19 983,-3-6-227,8-8-756,-3-74 0,13-21-492,-4 6 0,0-6 346,1 13 1,-1 0 145,0-15 0,-1 0 0,-4 11 0,0-1-492,0-17 0,0-3 0,0 5 0,0 2 452,0 15 1,0 2-306,0-1 0,0 5 345,-7-20-12,-7 2 12,-1 23 983,-2 25-428,6 11 428,1 14 0,1 5 0,1 5-933,-19 8-34,1 23-16,-25 12 0,-9 33 0,-9 5-412,29-33 0,0 2 412,-1 0 0,2-1 0,-16 19 0,-8 6 0,29-24 0,-6 6 0,10-12 0,13-12 0,6-11 824,7-7-824,4-1 0,21-3 0,-2-2 0,33-2 0,-4-2 0,14-7 0,1-12 0,9-10 0,-2-19 0,16-4 0,-12-15 0,-15 16 0,4-19 0,-23 27 0,3-10 0,-8 19 0,-18 11 0,-3 9 0,-5 8 0,-1 3 0,-3 62 0,-1 18 0,-4-2 0,0 5-492,0-13 0,0 1 21,-3 23 1,-3 2 470,-3-13 0,-2-3 0,2-6 0,-2-1-492,-6 7 0,-1-4 459,9-22 1,0-2-73,-6 8 1,-1-1 104,0 31 0,-5-23 0,9-25 983,6-7-172,-3-17 172,8-2-821,-2-7 82,3-70-244,7-11 0,5-2 0,5-9-492,7-3 0,4-5 164,-7 20 0,1-4 0,3-1 0,5-2 0,4 0 0,-2-3 0,-3-9 0,-2-2 0,2 5 0,1 21 0,1 4 0,-2 2-164,6-28 0,0 5 0,-2 22 0,0 5 245,-8 9 1,-1 1 229,5-4 0,-2 2 17,10-21 983,-11 30 0,-10 15 0,-7 20 0,0 1 0,-4 36 0,-1 23-492,-4-2 1,0 9-984,2 19 0,-4 7 164,-6-12 0,-5 4 0,1 3 0,3 12 0,0 3 0,-3 2 82,-2-18 0,-1 1 0,-2 2 0,2 0 0,2 5 0,0 3 0,0-2 0,1-4-82,-3 5 0,-1-4 0,2 1 0,1 15 0,0 1 0,1-12-164,-1-21 0,0-3 0,-1 31 0,0-3 388,5-43 1,0-3 594,0 6 1,0-3 339,-3 14 152,10-28 0,-3-19 0,5-6 0,7-69 0,25-9-492,-6-7 1,6-9-973,9 0 1,4-2 480,-11 17 0,1-3 0,-1-1 0,3-6 0,-1-2 0,-1 3 0,10-17 0,1 1 0,-8 16 0,2-2 0,-3 8-492,-5 11 0,0 1 415,16-26 1,-2 1 76,-20 27 0,-1 4 0,3-3 0,-1 2 0,6-28 0,-3 30 0,-17 21 0,2 11 983,-10 21 0,-13 22 0,-14 23 0,-14 22-958,5-23 1,-2 3-518,-1 2 0,-1 3 362,-10 12 0,-2 1-362,2 1 0,-1-1 196,-1 5 1,0 0 295,1-4 0,0-1 0,5-4 0,2-4-260,-13 32 260,2-3 0,21-29 0,-6 3 0,10-19 983,12-11-841,4-11 841,8-8-314,-3-4-669,45-65 0,20-22-492,-7-5 0,3-6 117,-10 18 0,0-1 47,-6 5 0,1-5 0,-2 5-164,5-11 0,-2 3 311,0 1 0,1 1-213,2 1 1,-4 4 393,7-16-124,-16 34 0,-2 2 124,4-18 983,-4 19-301,-14 19 301,-2 15 0,-6 4 0,-5 43-528,0 17-455,-3-1 0,-2 7-492,1 15 0,0 5 208,0 9 1,0 0 283,0-4 0,0 0 0,0 15 0,0-2 0,0-16 0,0-4 0,0-4 0,0-2-383,0 8 1,0-6 382,0 12-16,0-32 0,0-2 16,0 10 0,0-16 0,0-21 983,0-9-165,0-5 23,15-49-841,0 6 0,23-53 0,0 7-610,1-13 610,-16 43 0,0-2 0,-1-2 0,-2-1 0,1 2 0,-1 2 0,12-32-146,-3-5 146,-15 35 0,7-11 0,-9 21 0,-5 14 0,2 7 643,-8 12-643,-25 55 151,-1-10-151,-18 43 0,5-24 0,5-4 0,-6 6 0,6-5 0,1-2 0,9-11 0,5-5 0,2-11 0,6-4 0,5-8 0,1-1 0,4-44 0,0-34 0,11 6 0,4-9-492,1-11 0,2-6 164,-2 20 0,2-4 0,1-1 0,3-10 0,1-2 0,-3-1 0,-2-4 0,-3-1 0,1 2 0,2 12 0,1 3 0,-2-2 0,-4-10 0,-2-2 0,0 11-164,1 16 0,0 3 0,2-34 0,0 4-4,3 4 1479,6-11-140,-15 38 140,-2 23 0,-6 17 0,0 66 0,0 34-492,0-14 1,0 7-984,0 18 0,0 5 362,0-27 0,0 3 1,0 2-199,0 11 0,0 4 0,0 2 82,0-17 0,0 1 0,0 2 0,0-1 0,0 3 0,0 1 0,0 0 0,0 0 0,0 4 0,0 1 0,0-2 0,0-3-82,0 3 0,0-3 0,0 1 0,0 13 0,0 2 0,0-13-164,0-19 0,0-4 277,0 32 1,0-4 214,0 1 491,0-39 1,0-2 491,0 10 0,0-16 0,0-21 0,0-9 0,3-7 0,13-29 0,9-9 0,13-31 0,11-9-496,-2-14-979,-17 38 0,0-1 452,0-6 1,-1-1 39,0-1 0,0 0 0,5-3 0,-2-2 0,-9 2 0,-1-1 0,3 3 0,-2 2 0,1-28 0,-2 1 0,-9 31 0,0-1 0,-2 14 0,0 15 983,-5 9-903,-2 5-80,-11 53 0,-16 11 0,6 3 0,-2 4-492,-1-9 0,-1 0 430,-5 18 0,0 2-430,2-2 0,1 1 95,-6 9 1,1-1 396,9-14 0,0-2-206,-3 4 1,2-5 205,-2 12 0,-2 11 0,5-35 982,11-12-982,3-17 983,5-8-131,27-49-373,8-18-479,17-31 0,-19 27 0,-1 0-430,-4 7 0,1 0 430,5-10 0,-1 0 0,22-29-290,-2 0 290,-19 29 0,6-3 0,-19 19 0,1 15 0,-12 7 848,-1 12-848,-4 39 302,-7 8-302,-14 51 0,-9 7-492,8-36 0,0 3 245,0 2 1,-1 2 246,0 4 0,1-2-274,-3 29 274,5-44 0,1-2 0,4 9 0,-5 4 0,4-18 0,10-14 0,-4-17 983,5-2-510,-18-69-473,-11-27 0,4 4 0,-2-9-328,5 24 0,-2-1 0,0-1 0,-2-10 0,1-2 0,-1 3-70,-10-18 0,1 4-94,8 5 0,2 4 358,0 16 1,2 4-102,-3-31 235,7 39 0,-2 2 0,-6-15 0,7 19 0,4 19 983,7 15 0,0 6 0,-13 23 0,3 2-370,-10 11-613,1-2 0,5-2 0,-8-5 0,2 6 0,3-15 0,0 2 0,12-7 0,-4 0 0,4-4 0,-11 0 0,-1-3 0,-13-12 0,-9-7 0,-13-19 0,9 6 0,-16-26 0,34 24 0,-28-40 0,32 19 0,0-22 0,18 8 0,12-1 0,0 17 0,0-1 0,5 15 0,6 6 0,12 0 0,-2 15 0,5 3 0,-2 5 0,15 6 0,9 0 0,14 4 0,16 0 0,4 0 0,17 0 0,-17 4 0,13 6 0,-22 0 0,8 8 0,-12-8 0,-21 5 0,-4-6 0,-12 2 0,-6-1 0,-7-3 0,-5 2 0,-6-2 0,1-1 0,3 2 0,-2-1 0,2 2 0,-4-3 0,1 3 0,4 1 0,2 3 0,4 1 0,0-1 0,6 1 0,-5 0 0,10 0 0,2 1 0,7-3 0,0 3 0,5-7 0,-5 7 0,7-2 0,1 7 0,14 2 0,-2 10 0,6 0 0,1 15 0,-5 1 0,11 19 0,2 1-644,3 13 644,-1-4 0,-16-10 0,-4 2 0,-18-22 0,-5 3 0,-4-13 0,-12-10 0,-2-4 644,-5-9-644,-1-5 0,-4-2 0,-6-31 0,0 14 0,-9-28 0,5 27 0,0-5 0,1 9 0,0-3 0,0 2 0,-13 4 0,2-4 0,-14 4 0,9 0 0,-10-3 0,4 3 0,0 0 0,-4-3 0,10 4 0,0-4 0,7 1 0,0 2 0,-1-1 0,0 4 0,2-2 0,-11 3 0,6 0 0,-16 0 0,12 0 0,-9 0 0,10 3 0,-4 1 0,5 3 0,4-1 0,2 1 0,4-4 0,1 5 0,-1-1 0,1 4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07:55:07.123"/>
    </inkml:context>
    <inkml:brush xml:id="br0">
      <inkml:brushProperty name="width" value="0.35" units="cm"/>
      <inkml:brushProperty name="height" value="0.35" units="cm"/>
      <inkml:brushProperty name="color" value="#FFFFFF"/>
    </inkml:brush>
  </inkml:definitions>
  <inkml:trace contextRef="#ctx0" brushRef="#br0">4775 261 24575,'-66'0'0,"7"0"0,8 0 0,-4 0-492,2 0 0,0 0 42,-11 0 1,-2 0 449,-4 0 0,1 0 0,1 3 0,-3 0 0,-22-1 0,2 1 0,36 1 0,2-1 0,-17 0 0,9-1 607,28-2-607,5 0 312,14 0-312,10 0 0,29-4 0,4 0 964,23-4-964,3-6 0,17-2 0,8-5-375,-31 10 0,2 0 375,-1-1 0,2 1 0,3 2 0,1 0 0,0 0 0,0 1 0,0 4 0,-2 1 0,22-2 0,11 5 0,-33 0 0,15 0 0,-24 0 0,-6 0 0,-13 0 750,-11 0-750,-2 3 0,-7 1 0,1 2 0,-2 2 0,4-4 0,3 1 0,10-5 0,5 0 0,15-4 0,4-1 0,16-9 0,-10 4 0,15-4 0,-21 6 0,9 2 0,-17-1 0,-5 6 0,-11-3 0,-8 4 0,-4 0 0,-48 0 0,6 0 0,-54 0 0,7 5 0,15 2 0,-2 0-492,12-1 0,-2 1 338,-25 4 1,-1 3 153,15-5 0,0 1 0,-7 3 0,-2 0 0,0 0 0,5 0 0,-26 5-222,40-7 1,3 0 221,-8 4 0,-22 7 0,7-2 0,12 0 0,-10 0 0,4-1 0,-7 2 0,-14-4 0,5 3 0,37-14 0,0 0 0,-45 10 0,45-10 0,-1-1 0,0-1 0,1-2 0,-1 1 0,0-1 0,1-1 0,-1-2 0,-3 1 0,-2 0-464,-2 0 0,-3 0 464,-3 1 0,-2-2 0,-2 0 0,-3-3-492,-24-7 0,0-1 111,28 5 1,-1-2 380,2-2 0,-5-2 0,3 2 0,-5 4 0,0 0 0,-13-3 0,1 0 128,22 5 0,3-1-128,-7 3 0,4 0 229,-13-6-229,25 8 0,1 0 0,-22-7 862,-3 7-862,23-7 983,-21 2-74,30 1 66,-30-4-975,37 4 193,-24-5-193,20 2 0,-9-5 0,11 4 0,1-3 0,5 4 0,4 0 0,1 0 0,5 1 0,0-4 0,0 3 0,0-6 0,0 3 0,0-1 0,-1-6 0,0 6 0,4-6 0,2 4 0,4 4 0,-1-3 0,4 3 0,-3-1 0,6 2 0,-2 2 0,2 1 0,1-2 0,3 1 0,17 1 0,-4 3 0,15 6 0,-12 1 0,1 3 0,-4-1 0,3 1 0,-7-1 0,7 1 0,-6-1 0,6 1 0,-7-1 0,7 0 0,-6-2 0,6 2 0,-6-3 0,5 1 0,-5-1 0,2-1 0,0-1 0,1 2 0,-1-3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07:53:21.242"/>
    </inkml:context>
    <inkml:brush xml:id="br0">
      <inkml:brushProperty name="width" value="0.35" units="cm"/>
      <inkml:brushProperty name="height" value="0.35" units="cm"/>
      <inkml:brushProperty name="color" value="#FFFFFF"/>
    </inkml:brush>
  </inkml:definitions>
  <inkml:trace contextRef="#ctx0" brushRef="#br0">308 1924 24575,'0'36'0,"-4"4"0,-4-7 0,-1 4 0,-3 0 0,1-8 0,2 7 0,-1-17 0,5 3 0,0-9 0,4-3 0,-2 0 0,3-2 0,0-39 0,0 14 0,0-36 0,0 21 0,0 0 0,0-1 0,0 1 0,0 5 0,3-4 0,2 8 0,2-4 0,-3 5 0,3 4 0,-4 0 0,4 1 0,0-1 0,1-14 0,0 8 0,5-23 0,-4 17 0,4-18 0,-1 10 0,-2-5 0,2 5 0,-3-4 0,-1 8 0,0-3 0,0 10 0,0-4 0,-4 11 0,2-2 0,-5 12 0,2 1 0,-20 25 0,6 0 0,-19 22 0,5-4 0,-8 11 0,-4-2 0,-1 10 0,0-2 0,10-10 0,-8 9 0,13-11 0,-4 6 0,6-2 0,4-4 0,4-2 0,2-10 0,6 0 0,2-9 0,3-4 0,0-4 0,0-4 0,5 2 0,2-1 0,2 2 0,3-6 0,-5 3 0,3-3 0,-4 3 0,2 3 0,-1-2 0,2 1 0,-3-2 0,0 0 0,-3 3 0,4 10 0,-3 4 0,5 19 0,-5 4 0,0-1 0,0 3 0,-3-10 0,3-4 0,-4-3 0,3-13 0,-2 0 0,2-8 0,-3-1 0,12-42 0,11-18 0,-1 2 0,2-6-492,7-14 0,4-5 0,6-10 0,3-3 164,-10 20 0,2-3 0,1 0 0,2-8 0,1 0 0,1-2 0,2-1 0,1-1 0,-1-1 181,-10 14 1,-1-2 0,0 0 0,-1 4 146,3-4 0,-1 4 0,0-1-328,3-11 0,1 0 0,-4 8 35,-4 14 1,0 4-16,11-23 1,-2 4 307,7-8 983,0-9-492,-12 34 492,-14 21 0,-1 14 0,-11 13 0,3 4 0,-7 28 0,0-9-873,-21 37 0,-8 9-110,-10 10-492,0-1 0,-5 3 224,5-18 1,-1-1 267,-2 10 0,-2 1 0,-5 1 0,-1 1-492,-2 7 0,1 1 13,0-8 1,2-1 478,13-13 0,0-1-281,-6 3 1,2-4 280,-7 17 0,-6 1 0,12-17 983,17-20-564,8-9 564,4-10 0,8-5-948,31-36 1,14-19-36,20-15-328,-14 11 0,8-8 0,-4 4 8,-1 3 1,0 1 319,-2-1 0,4-4 0,-1 3 0,12-9 0,0 1 0,-14 9 0,0-2 0,1 2 0,21-14 0,-2 2 0,-7 0 0,-6 5-318,-15 19 0,-2 4 318,1-2 0,-4 2 0,7-9 0,12 3 0,-16 5 0,-9 15 983,-5 4 0,-10 7-11,-4 3-972,-5 3 0,-3 2 0,0 26 0,-21 15 0,-5 21 0,-29 20 0,-7-1-492,24-27 0,-2 3 325,-2-3 1,0 0 166,1 6 0,1 0 0,-2 0 0,0 0 0,5-4 0,1 1 0,-1 2 0,1-1 0,4-3 0,1-2-335,2 0 0,1 0 335,1 0 0,2 0 0,-1-1 0,1 1 0,1 1 0,2-2 0,-7 24 0,-2 7 0,11-29 0,-1 5 983,6-13-695,2-15 428,6-8-716,-2-7 0,3-4 0,19-41 0,-3 9 0,16-35 0,-10 23 0,3-4 0,-4 0 0,5-2 0,0-2 0,2-9 0,-6 10 0,5-12 0,-13 14 0,5 5 0,-10 3 0,1 13 0,-6 4 0,-12 7 0,-26 18 0,-18 15 0,10-2 0,-3 4-452,-1 2 0,-1 3 452,-7 3 0,0 0 0,-25 14-146,35-20 0,2-1 146,-12 6 0,-6 9 0,13-10 0,12-8 0,11-3 890,10-11-890,4 4 306,6-6-306,1 4 0,3 3 0,-3 1 0,-2 9 0,1 0 0,-3 6 0,3-1 0,-4 0 0,0-5 0,4 0 0,0-9 0,2-4 0,1-1 0,-2-6 0,3 2 0,29-55 0,8 1 0,-11 4 0,2-4-392,8-1 0,2 0 392,-9 6 0,1-2 0,10-10 0,-1 1 0,17-18-213,1-4 213,-13 30 0,-5-5 0,-4 16 0,-15 12 0,-6 12 775,-5 5-775,-3 3 222,-2 22-222,-2 9 0,-11 34 0,-12 6 0,-14 22-492,14-46 0,-2 0 472,1 3 1,-1 2 19,0 3 0,0-1-409,-15 29 409,16-33 0,1-3 0,-9 19 0,-5 4 0,11-18 0,7-14 0,6-11 983,4-12-964,3-2 411,5-46-430,12 2 0,6-15 0,3-6 0,25-35-492,-10 22 0,2-3 0,0 0 0,1-3 447,6-13 0,-1 1 45,-8 16 0,0 0 0,-3 8 0,2-3 0,-2 3 0,5-7 0,-2 4 0,3-7 0,-1 1-437,-1 4 0,-3 5 437,9-18-53,0-3 53,-5 21 0,-17 19 0,-6 16 983,-7 11-11,-2 9-972,-42 73 0,1-3-193,2-11 0,-4 6 193,2-1 0,0 1 0,1-5 0,-2 2-492,-8 15 0,-1 3 88,3-2 0,0-2 404,-3-1 0,2-2-345,13-17 1,2-1 344,-2 4 0,2-3 0,-4 16 0,-1 10 983,9-22-789,10-16 789,4-13-63,6-10-103,3-6-817,11-5 0,6-3 0,16-3 0,17-13 0,10-10 0,20-20-492,-21 7 0,3-5 57,-2-3 0,1-5 107,-9 8 0,2-3 0,-2-2 0,-3 1 0,-2-3 0,-1-1 117,3-7 0,-2-3 0,-1 4-281,11-13 0,-2 0 245,-14 13 0,-1-2 1,-2 2 246,7-10 0,-3 3 0,-5 7 0,-1 0-253,2-8 0,-3 3 253,3-9 983,4-7-593,-13 24 593,-13 23 0,-5 11 0,-5 11 0,-17 37 0,-13 5-586,-27 47-397,11-26 0,-2 3-492,-1 4 0,-2 4 164,5-10 0,-3 2 0,2 1 150,3-2 0,2 1 0,-3 0 178,-6 8 0,-3 2 0,3-4 0,-4 15 0,2 0 0,8-15 0,-1 2 0,3-3 0,-1 8 0,1-1 0,-6 14 0,2-3-478,12-23 1,1-2 477,1 3 0,1-4 0,-4 12 0,-5 4 0,15-22 0,4-17 983,9-14 0,3-6 0,1-12-475,7-32-508,16-13 0,3-36 0,19-7-492,-19 39 0,0-1 337,5-12 1,0 0 154,3 1 0,0-1 0,3-10 0,-2-1 0,-3 8 0,-1 2 0,-4 10 0,-1 1-169,0-2 1,-1 2 168,14-23 0,1-4 0,-7 15 0,-9 19 0,-8 11 0,-2 11 0,-5 8 983,1 7-697,-30 33 75,3 2-361,-33 32 0,3-4 0,-8 6 0,-6 1 0,17-12 0,-6 3 0,15-16 0,-1 4 0,4-11 0,15-7 0,2-9 0,11-5 0,1-4 0,22-34 0,10 0 0,25-37 0,7 7 0,12-7 0,-17 13 0,13 1 0,-18 10 0,5 6 0,-3 2 0,-16 13 0,-2 7 0,-17 6 0,1 4 0,-9 3 0,3 0 0,-7 19 0,0 24 0,-3 24 0,-5-5 0,-3 3-492,3-15 0,-3 3 164,-5 16 0,-3 9 0,1-8 296,1-9 1,0 0 31,-2 11 0,-2 9 0,1-7 0,0 1 0,1-2 0,-6 24 0,1-3 0,7-30 0,1-3-206,-3 8 0,2-6 206,-1 4 0,-2 6 0,4-23 0,8-21 0,2-11 983,3-9 0,11-46-506,11-4-477,9-54 0,-7 51 0,2-4-492,1-24 0,0-4 19,5 2 1,1-3 144,-10 9 0,-1-4 0,1 0 0,1 2 0,1 0 0,-3 2-118,5-22 1,-2 0 117,-6 25 0,-1 0 0,1 2-82,4-16 0,-1 5 72,-6 12 1,1 1 337,4-11 0,0 5 0,0-2 983,2-17-592,-10 30 592,-5 20 0,0 10 0,-4 21 0,-21 64-17,-9 5-966,0 7 0,-4 8-358,2-10 0,-2 0 358,-2 0 0,-2 1 0,-2 11 0,-2-1 0,1-9 0,1-2 0,6-10 0,1-1-372,-5 8 0,1-3 372,-5 11-45,-11 10 45,19-25 0,7-19 0,12-20 983,7-7-327,55-63-656,9-13-492,3-4 0,4-4 440,-21 19 0,1-2 52,-3 5 0,4-3 0,-3 2 0,6-8 0,0 1 0,16-14 0,-2 2 0,-23 23 0,-1 2-161,7-4 1,-4 5 160,3-4 0,14-10 0,-23 20 0,-9 15 0,-14 8 983,-6 11-101,-49 69-882,0 0-492,-5 1 0,-3 5 470,17-22 0,1 1 22,-14 16 0,-1 2 0,9-8 0,0 1-492,-9 13 0,0 0 65,2-4 0,0-1 427,3-1 0,3-4-216,9-19 0,2-2 216,-3 4 0,3-2 0,-3 6 0,0 2 983,12-20-705,6-12 705,7-12-39,34-51-944,1-2 0,16-21 0,6-9-492,-13 13 0,2-1 314,9-9 0,1-1 178,0-3 0,-3 1 0,-6 13 0,-1 1 0,9-13 0,-1 3-432,-15 20 0,-2 3 432,6-5 0,-2 3 0,5-8 0,4-6 0,-15 21 0,-10 13 983,-7 13-197,-4 6 164,-36 49-950,-10 10 0,-1 0 0,-2 5-492,5-8 0,1 1 440,-6 6 0,0 0 52,1 3 0,2-3 0,-18 28-238,21-32 1,-1-3 237,-1 7 0,-4 2 0,11-12 0,12-22 0,8-4 0,28-52 0,15-25 0,6 1 0,6-8-328,3-11 0,6-9 0,0 1 0,-6 13 0,-1 2 0,-1 0 14,-1-1 0,-1 0 0,-4 3-178,7-8 0,-3 2 315,-2-3 1,-1 1 176,-3 6 0,0 1-403,-1 2 1,-1 3 402,-7 7 0,-1 6 0,11-13 0,-16 17 983,-9 23 0,-15 16 0,-29 37 0,-23 42-492,4-14 1,-5 7-820,11-11 0,-1 4 0,-1 2 76,-7 6 1,-1 2 0,2-2 251,8-9 0,1-2 0,0 2-328,-8 10 0,-1 4 0,3-4-164,-6 14 0,3-2 0,2-6 0,1-1 140,-1 3 0,4-4 352,-9 15-114,23-38 0,1-3 114,-9 19 983,13-17 0,13-23 0,7-9 0,1-5 0,48-38 0,9-8-492,6-8 1,7-8-984,-1-2 0,-2-1 196,-1 1 0,-2 0 296,-2 3 0,-2 0-492,-8 7 0,-1 1 472,-6 5 1,-1 0 19,9-4 0,-3 1 0,19-23 0,-14 19 0,-21 16 0,-17 15 983,-4 8-61,-40 74-922,-16 8-492,1 3 0,-5 6 212,-4 0 0,-1-1 280,6-10 0,1 2 0,9-15 0,0 1 0,3-4-492,1-7 0,1 0 409,-11 17 1,1-1 82,15-22 0,1-3-4,0 2 0,1-1 4,-14 24 0,14-25 0,14-16 983,6-12 0,54-54-444,16-19-539,-18 12 0,2-4 181,9-6 0,-4 0-181,-21 16 0,-1 2 0,12-9 0,-2 3 9,7-16-9,5-1 0,-14 16 0,-15 13 0,-8 13 0,-11 8 960,-12 9-960,-14 13 0,-14 11 0,-15 13 0,-3 6 0,2-9 0,-6 7 0,10-2 0,-9 0 0,7 7 0,5-14 0,14-2 0,9-10 0,12-7 0,4-10 0,18-43 0,13-9 0,8-8-492,2-5 0,3-5 164,1-2 0,5-6 0,-2 6-108,3 1 1,0 0 435,-7 4 0,1-6 0,-4 9-492,-3 14 0,-2 1 403,13-25 1,-2 2 88,-14 28 0,-2 3 0,2-5 0,-1 3 0,9-17 0,-14 23 0,-10 18 983,-3 12 0,-21 71-298,-5-7-685,-3 10 0,-6 7 11,-1-13 1,-1-1-12,1-1 0,-1 3 0,-9 12 0,-1 1 0,2-7 0,2-3 0,5-5 0,0 0 0,-8 11 0,1-3-299,-1 5 299,15-27 0,1-1 0,-8 9 0,13-18 0,9-17 0,11-11 0,41-36 0,25-32 0,-13 13 0,6-5-298,-15 7 1,2-3 0,-2 2 297,12-12 0,-1 1 0,0 1 0,-3 1-345,-10 7 1,-1 3 344,-7 9 0,0 0-139,5-4 0,-2 1 139,23-19 0,-23 17 0,-12 17 983,-17 11 0,-2 7 0,-41 37-777,4 5-206,-6 1 0,-3 3-510,-28 31 510,23-25 0,0-2 0,-19 19 0,20-19 0,3-2 0,-7 5 0,-6 11 0,14-21 0,16-12 0,7-9 0,10-5 0,45-48 0,17-22 0,-21 21 0,3-3 45,12-15 0,-4 1-45,3-4 0,-14 17 0,-1 1 0,9-11 0,-7 9 0,-7 5 0,-12 20 0,-9 8 0,-3 7 749,-28 38-749,3 2 0,-16 15 0,-3 4-982,-5 25 982,3-15 0,-3 3 0,6-11 0,3-3 0,5-6 0,0 0 0,-11 10 0,1-3 0,-1 15 0,-14 6 0,23-23 0,8-19 0,14-14 0,5-7 0,8-10 0,39-37 0,-10 1 0,4-5-492,19-20 0,6-8 206,-11 10 1,2-3 0,1-1 285,3-4 0,2-1 0,-3 3 0,-6 6 0,-2 2 0,-1 1 0,14-14 0,-5 3-492,-10 11 0,-4 3 445,-8 12 0,-1 2 47,3-6 0,-1 1 0,15-15 0,-26 26 0,-9 10 983,-21 25 0,-23 23-299,-20 25-684,13-17 0,-2 1 0,2 3 0,1-1 0,-24 20 0,-4 9 0,23-25 983,-9 1-716,21-11-267,4-13 0,15-6 0,2-4 0,34-29 0,0 0 0,39-30 0,-26 12 0,15-8 0,-23 14 0,2 1 0,-7 9 0,-12 6 0,-3 8 0,-39 34 0,-9 15 0,-1-3 0,-2 3-386,2 1 1,1 1 385,-4 1 0,3-2 0,-15 28-72,-5-5 72,23-19 0,-1 4 0,9-16 0,12-7 0,6-14 769,4-4-769,3-4 74,15-3-74,-5 0 0,9-3 0,-10 0 0,-3 0 0,-14 20 0,-10 12 0,-20 22 0,-9 12 0,-5 2-426,22-27 1,-1 2 425,0 0 0,-1 0 0,-3 1 0,0 0 0,-2 4 0,2-2-29,-18 15 29,-1 12 0,18-30 0,-2 4 0,11-12 0,7-11 0,10-10 0,40-49 0,19-22 0,-16 22 0,5-6-246,11-15 0,10-15 0,4-5 0,-3 4 0,-5 10 0,0 2 0,0 0 0,0-2 0,4-6 0,-1-3 0,1 0 0,2-1 49,-7 10 0,2-3 1,0 1-1,-2 3 0,-5 6-131,1-1 0,-6 7 0,4-5 82,6-6 0,5-6 0,-2 2 0,-7 10-246,-5 5 0,-1 3 164,4-5 0,5-4 0,-7 5-233,19-25 423,-23 30 0,-1 2 138,10-10 983,-19 17 0,-12 20 0,-11 7 0,-8 6 0,-45 51 0,-6 6-492,-3 5 1,-5 6-1,4-5 1,1-1-466,4-3 0,-1 1-518,-11 13 0,0 2 0,10-11 0,-1 2 443,10-11 1,-2 2-1,0-2 49,-21 25 0,1-3 0,5-7 0,2-4-334,15-14 0,1-4 334,1-4 0,3-4 0,-9 13 0,0 0 983,15-18-540,15-9 540,9-13 0,4-1 0,51-43-903,7-10-80,-6 1 0,5-6-492,9-4 0,-1 0 186,-13 8 0,0 0 306,22-16 0,0 0 0,-18 15 0,-2 1 0,-2 0 0,-1 1-209,1-1 0,-4 2 209,13-10 0,-1-3 0,-16 20 0,-17 15 0,-9 6 983,-14 12-406,-29 23-123,-7 8-454,-22 26 0,1 4 0,15-9 0,-12 5 0,13-7 0,-2-3 0,4 1 0,9-15 0,8-2 0,6-12 0,8-3 0,2-7 0,4 0 0,19-27 0,-1-2 0,28-30 0,-16 13 0,11-1 0,-8 1 0,-5 10 0,2-4 0,-17 16 0,5 2 0,-10 7 0,-33 48 0,-2-5 0,-22 30 0,9-13 0,8-10 0,1 0 0,6-7 0,10-6 0,6-13 0,6-2 0,58-43 0,8-7 0,-12 5 0,2-2-233,2-1 1,-4 1 232,16-14 0,-23 21 0,0 0 0,13-12 0,-1 4 0,-15 8 0,-16 10 0,-10 10 0,-10 7 0,-19 21 465,-12 3-465,-17 28 0,-9-7 0,2 13 0,3-14 0,-6 15 0,5-14 0,-21 24 0,24-28 0,-8 18 0,23-28 0,-5 9 0,11-11 0,1-5 0,14-10 0,0-4 0,7-4 0,31-36 0,1 7 0,5-11 0,3-5 0,28-21 0,-1-1 0,5-6 0,-19 21 0,0-4 0,-13 9 0,-12 16 0,-10 6 0,-5 10 0,-12 5 0,-32 24 0,5 2 0,-31 22 0,24-13 0,-10 11 0,9-10 0,-5 15 0,7-11 0,4-1 0,2-6 0,9-6 0,5-7 0,8-3 0,4-7 0,39-19 0,15-20 0,28-10-476,-33 7 1,1-1 475,-1 6 0,-1 2 0,29-28-159,-31 27 1,-1 2 158,6-6 0,6-4 0,-15 11 0,-14 8 0,-7 10 935,-9 3-935,-44 45 333,5-7-333,-37 34 0,17-11 0,-7 8-536,-1 1 536,-2 11 0,-3-10 0,21-10 0,-12 0 0,20-14 0,-3 2 0,11-8 0,6-12 0,9-5 536,2-8-536,5-1 0,20-29 0,5-3 0,23-28 0,0-2 0,6-2 0,-11 11 0,8-8 0,-14 15 0,4-1 0,-12 5 0,-6 14 0,-9 5 0,0 4 0,-4 7 0,-24 20 0,9-7 0,-25 22 0,15-13 0,-1 4 0,-3 1 0,7-2 0,-7 2 0,10-1 0,-4-4 0,9-2 0,1-7 0,4 3 0,3-6 0,0 2 0,0 2 0,0-3 0,0 6 0,-3 0 0,-1 1 0,0 6 0,-2-7 0,2 8 0,0-11 0,1 2 0,3-7 0,24-16 0,-8 3 0,17-10 0,-12 6 0,-6 5 0,2-1 0,-4 3 0,-2-2 0,-2 5 0,0-1 0,0 2 0,3-3 0,5 2 0,6-9 0,0 5 0,8-7 0,-4 5 0,1 2 0,-5 2 0,-6 0 0,-7 2 0,-1-2 0,-33 11 0,17-6 0,-24 7 0,28-12 0,0 0 0,3-11 0,0 2 0,0-7 0,0 6 0,0-1 0,0 1 0,0-1 0,3 1 0,1-9 0,4-2 0,3-8 0,2 0 0,3 0 0,-4 0 0,3 4 0,-7 2 0,3 7 0,-4 2 0,-3 7 0,-1 1 0,-3 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8C2E4-0AB5-4CD0-92B7-007648C54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1756</TotalTime>
  <Pages>1</Pages>
  <Words>18811</Words>
  <Characters>107225</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Eyal Trabelsi</cp:lastModifiedBy>
  <cp:revision>175</cp:revision>
  <dcterms:created xsi:type="dcterms:W3CDTF">2021-08-16T13:54:00Z</dcterms:created>
  <dcterms:modified xsi:type="dcterms:W3CDTF">2021-10-20T07:33:00Z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1353021716</vt:i4>
  </property>
  <property fmtid="{D5CDD505-2E9C-101B-9397-08002B2CF9AE}" pid="3" name="_NewReviewCycle">
    <vt:lpwstr/>
  </property>
  <property fmtid="{D5CDD505-2E9C-101B-9397-08002B2CF9AE}" pid="4" name="_EmailSubject">
    <vt:lpwstr>fixes to thesis</vt:lpwstr>
  </property>
  <property fmtid="{D5CDD505-2E9C-101B-9397-08002B2CF9AE}" pid="5" name="_AuthorEmail">
    <vt:lpwstr>ehudgu@openu.ac.il</vt:lpwstr>
  </property>
  <property fmtid="{D5CDD505-2E9C-101B-9397-08002B2CF9AE}" pid="6" name="_AuthorEmailDisplayName">
    <vt:lpwstr>Ehud Gudes</vt:lpwstr>
  </property>
</Properties>
</file>